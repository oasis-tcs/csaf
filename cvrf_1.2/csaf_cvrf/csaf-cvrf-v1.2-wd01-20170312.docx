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7A85B0" w14:textId="77777777" w:rsidR="00C71349" w:rsidRPr="00CE06CB" w:rsidRDefault="005B7853" w:rsidP="008C100C">
      <w:pPr>
        <w:pStyle w:val="Title"/>
        <w:rPr>
          <w:sz w:val="28"/>
          <w:szCs w:val="28"/>
        </w:rPr>
      </w:pPr>
      <w:r>
        <w:rPr>
          <w:sz w:val="28"/>
          <w:szCs w:val="28"/>
        </w:rPr>
        <w:t>CSAF Common Vulnerability</w:t>
      </w:r>
      <w:r w:rsidR="009523EF" w:rsidRPr="00CE06CB">
        <w:rPr>
          <w:sz w:val="28"/>
          <w:szCs w:val="28"/>
        </w:rPr>
        <w:t xml:space="preserve"> </w:t>
      </w:r>
      <w:r>
        <w:rPr>
          <w:sz w:val="28"/>
          <w:szCs w:val="28"/>
        </w:rPr>
        <w:t xml:space="preserve">Reporting Framework (CVRF) </w:t>
      </w:r>
      <w:r w:rsidR="009523EF" w:rsidRPr="00CE06CB">
        <w:rPr>
          <w:sz w:val="28"/>
          <w:szCs w:val="28"/>
        </w:rPr>
        <w:t xml:space="preserve">Version </w:t>
      </w:r>
      <w:r w:rsidR="00B56878">
        <w:rPr>
          <w:sz w:val="28"/>
          <w:szCs w:val="28"/>
        </w:rPr>
        <w:t>1.</w:t>
      </w:r>
      <w:r>
        <w:rPr>
          <w:sz w:val="28"/>
          <w:szCs w:val="28"/>
        </w:rPr>
        <w:t>2</w:t>
      </w:r>
    </w:p>
    <w:p w14:paraId="63678DB2" w14:textId="77777777" w:rsidR="00E4299F" w:rsidRPr="003817AC" w:rsidRDefault="00CE06CB" w:rsidP="003817AC">
      <w:pPr>
        <w:pStyle w:val="Subtitle"/>
        <w:rPr>
          <w:sz w:val="24"/>
          <w:szCs w:val="24"/>
        </w:rPr>
      </w:pPr>
      <w:r w:rsidRPr="003817AC">
        <w:rPr>
          <w:sz w:val="24"/>
          <w:szCs w:val="24"/>
        </w:rPr>
        <w:t xml:space="preserve">Working Draft </w:t>
      </w:r>
      <w:r w:rsidR="001847BD" w:rsidRPr="003817AC">
        <w:rPr>
          <w:sz w:val="24"/>
          <w:szCs w:val="24"/>
        </w:rPr>
        <w:t>01</w:t>
      </w:r>
    </w:p>
    <w:p w14:paraId="16B3E0ED" w14:textId="69752720" w:rsidR="00E01912" w:rsidRDefault="003072C1" w:rsidP="00E01912">
      <w:pPr>
        <w:pStyle w:val="Subtitle"/>
        <w:rPr>
          <w:sz w:val="24"/>
          <w:szCs w:val="24"/>
        </w:rPr>
      </w:pPr>
      <w:bookmarkStart w:id="0" w:name="_Toc85472892"/>
      <w:r>
        <w:rPr>
          <w:sz w:val="24"/>
          <w:szCs w:val="24"/>
        </w:rPr>
        <w:t>1</w:t>
      </w:r>
      <w:ins w:id="1" w:author="Stefan Hagen" w:date="2017-03-12T21:49:00Z">
        <w:r w:rsidR="00977EFE">
          <w:rPr>
            <w:sz w:val="24"/>
            <w:szCs w:val="24"/>
          </w:rPr>
          <w:t>2</w:t>
        </w:r>
      </w:ins>
      <w:del w:id="2" w:author="Stefan Hagen" w:date="2017-03-12T21:49:00Z">
        <w:r w:rsidDel="00977EFE">
          <w:rPr>
            <w:sz w:val="24"/>
            <w:szCs w:val="24"/>
          </w:rPr>
          <w:delText>0</w:delText>
        </w:r>
      </w:del>
      <w:r w:rsidR="005B7853">
        <w:rPr>
          <w:sz w:val="24"/>
          <w:szCs w:val="24"/>
        </w:rPr>
        <w:t xml:space="preserve"> </w:t>
      </w:r>
      <w:r>
        <w:rPr>
          <w:sz w:val="24"/>
          <w:szCs w:val="24"/>
        </w:rPr>
        <w:t>March</w:t>
      </w:r>
      <w:r w:rsidR="007D079E">
        <w:rPr>
          <w:sz w:val="24"/>
          <w:szCs w:val="24"/>
        </w:rPr>
        <w:t xml:space="preserve"> 201</w:t>
      </w:r>
      <w:r w:rsidR="008C6D82">
        <w:rPr>
          <w:sz w:val="24"/>
          <w:szCs w:val="24"/>
        </w:rPr>
        <w:t>7</w:t>
      </w:r>
    </w:p>
    <w:p w14:paraId="0DC88FDC" w14:textId="77777777" w:rsidR="00D17F06" w:rsidRDefault="00D17F06" w:rsidP="00D17F06">
      <w:pPr>
        <w:pStyle w:val="Titlepageinfo"/>
      </w:pPr>
      <w:r>
        <w:t>Technical Committee:</w:t>
      </w:r>
    </w:p>
    <w:p w14:paraId="6243A165" w14:textId="77777777" w:rsidR="00D17F06" w:rsidRDefault="00977EFE" w:rsidP="00D17F06">
      <w:pPr>
        <w:pStyle w:val="Titlepageinfodescription"/>
      </w:pPr>
      <w:r>
        <w:fldChar w:fldCharType="begin"/>
      </w:r>
      <w:r>
        <w:instrText xml:space="preserve"> HYPERLINK "https://www.oasis-open.org/committees/csaf/" </w:instrText>
      </w:r>
      <w:ins w:id="3" w:author="Stefan Hagen" w:date="2017-03-12T22:48:00Z"/>
      <w:r>
        <w:fldChar w:fldCharType="separate"/>
      </w:r>
      <w:r w:rsidR="005B7853">
        <w:rPr>
          <w:rStyle w:val="Hyperlink"/>
        </w:rPr>
        <w:t>OASIS Common Security Advisory Framework (CSAF) TC</w:t>
      </w:r>
      <w:r>
        <w:rPr>
          <w:rStyle w:val="Hyperlink"/>
        </w:rPr>
        <w:fldChar w:fldCharType="end"/>
      </w:r>
    </w:p>
    <w:p w14:paraId="57937B8D" w14:textId="77777777" w:rsidR="00D17F06" w:rsidRDefault="00E77FDA" w:rsidP="00D17F06">
      <w:pPr>
        <w:pStyle w:val="Titlepageinfo"/>
      </w:pPr>
      <w:r>
        <w:t>Chair</w:t>
      </w:r>
      <w:r w:rsidR="00D17F06">
        <w:t>:</w:t>
      </w:r>
    </w:p>
    <w:p w14:paraId="4FF7C496" w14:textId="77777777" w:rsidR="008F61FB" w:rsidRDefault="00D50E1D" w:rsidP="00E77FDA">
      <w:pPr>
        <w:pStyle w:val="Contributor"/>
      </w:pPr>
      <w:r>
        <w:t>Omar Santos</w:t>
      </w:r>
      <w:r w:rsidR="006B65C7">
        <w:t xml:space="preserve"> (</w:t>
      </w:r>
      <w:r w:rsidR="00977EFE">
        <w:fldChar w:fldCharType="begin"/>
      </w:r>
      <w:r w:rsidR="00977EFE">
        <w:instrText xml:space="preserve"> HYPERLINK "mailto:os@cisco.com" </w:instrText>
      </w:r>
      <w:ins w:id="4" w:author="Stefan Hagen" w:date="2017-03-12T22:48:00Z"/>
      <w:r w:rsidR="00977EFE">
        <w:fldChar w:fldCharType="separate"/>
      </w:r>
      <w:r>
        <w:rPr>
          <w:rStyle w:val="Hyperlink"/>
        </w:rPr>
        <w:t>os@cisco.com</w:t>
      </w:r>
      <w:r w:rsidR="00977EFE">
        <w:rPr>
          <w:rStyle w:val="Hyperlink"/>
        </w:rPr>
        <w:fldChar w:fldCharType="end"/>
      </w:r>
      <w:r w:rsidR="006B65C7">
        <w:t>),</w:t>
      </w:r>
      <w:r w:rsidR="006B65C7" w:rsidRPr="00960D49">
        <w:t xml:space="preserve"> </w:t>
      </w:r>
      <w:r w:rsidR="00977EFE">
        <w:fldChar w:fldCharType="begin"/>
      </w:r>
      <w:r w:rsidR="00977EFE">
        <w:instrText xml:space="preserve"> HYPERLINK "http://www.cisco.com/" </w:instrText>
      </w:r>
      <w:ins w:id="5" w:author="Stefan Hagen" w:date="2017-03-12T22:48:00Z"/>
      <w:r w:rsidR="00977EFE">
        <w:fldChar w:fldCharType="separate"/>
      </w:r>
      <w:r>
        <w:rPr>
          <w:rStyle w:val="Hyperlink"/>
        </w:rPr>
        <w:t>Cisco Systems</w:t>
      </w:r>
      <w:r w:rsidR="00977EFE">
        <w:rPr>
          <w:rStyle w:val="Hyperlink"/>
        </w:rPr>
        <w:fldChar w:fldCharType="end"/>
      </w:r>
    </w:p>
    <w:p w14:paraId="6F3D8BB3" w14:textId="77777777" w:rsidR="00D17F06" w:rsidRDefault="00D17F06" w:rsidP="00D17F06">
      <w:pPr>
        <w:pStyle w:val="Titlepageinfo"/>
      </w:pPr>
      <w:r>
        <w:t>E</w:t>
      </w:r>
      <w:r w:rsidR="00E77FDA">
        <w:t>ditor</w:t>
      </w:r>
      <w:r>
        <w:t>:</w:t>
      </w:r>
    </w:p>
    <w:p w14:paraId="272550BC" w14:textId="77777777" w:rsidR="008F61FB" w:rsidRDefault="00E77FDA" w:rsidP="006B65C7">
      <w:pPr>
        <w:pStyle w:val="Contributor"/>
      </w:pPr>
      <w:r>
        <w:t>Stefan Hagen</w:t>
      </w:r>
      <w:r w:rsidR="006B65C7" w:rsidRPr="00960D49">
        <w:t xml:space="preserve"> (</w:t>
      </w:r>
      <w:r w:rsidR="00977EFE">
        <w:fldChar w:fldCharType="begin"/>
      </w:r>
      <w:r w:rsidR="00977EFE">
        <w:instrText xml:space="preserve"> HYPERLINK "mailto:stefan@hagen.link" </w:instrText>
      </w:r>
      <w:ins w:id="6" w:author="Stefan Hagen" w:date="2017-03-12T22:48:00Z"/>
      <w:r w:rsidR="00977EFE">
        <w:fldChar w:fldCharType="separate"/>
      </w:r>
      <w:r>
        <w:rPr>
          <w:rStyle w:val="Hyperlink"/>
        </w:rPr>
        <w:t>stefan@hagen.link</w:t>
      </w:r>
      <w:r w:rsidR="00977EFE">
        <w:rPr>
          <w:rStyle w:val="Hyperlink"/>
        </w:rPr>
        <w:fldChar w:fldCharType="end"/>
      </w:r>
      <w:r w:rsidR="006B65C7" w:rsidRPr="00960D49">
        <w:t xml:space="preserve">), </w:t>
      </w:r>
      <w:r>
        <w:t>Individual</w:t>
      </w:r>
    </w:p>
    <w:p w14:paraId="5D96F5C4" w14:textId="77777777" w:rsidR="006B65C7" w:rsidRDefault="006B65C7" w:rsidP="006B65C7">
      <w:pPr>
        <w:pStyle w:val="Titlepageinfo"/>
      </w:pPr>
      <w:bookmarkStart w:id="7" w:name="AdditionalArtifacts"/>
      <w:r>
        <w:t>Additional artifacts</w:t>
      </w:r>
      <w:bookmarkEnd w:id="7"/>
      <w:r>
        <w:t>:</w:t>
      </w:r>
    </w:p>
    <w:p w14:paraId="035F4642" w14:textId="77777777" w:rsidR="006B65C7" w:rsidRDefault="006B65C7" w:rsidP="0023482D">
      <w:pPr>
        <w:pStyle w:val="RelatedWork"/>
        <w:numPr>
          <w:ilvl w:val="0"/>
          <w:numId w:val="0"/>
        </w:numPr>
        <w:ind w:left="720"/>
      </w:pPr>
      <w:r w:rsidRPr="00560795">
        <w:t xml:space="preserve">This prose specification is one component of a Work Product </w:t>
      </w:r>
      <w:r w:rsidR="001945A5">
        <w:t>that</w:t>
      </w:r>
      <w:r w:rsidRPr="00560795">
        <w:t xml:space="preserve"> also includes:</w:t>
      </w:r>
    </w:p>
    <w:p w14:paraId="79171496" w14:textId="77777777" w:rsidR="006B65C7" w:rsidRPr="00023918" w:rsidRDefault="006B65C7" w:rsidP="0023482D">
      <w:pPr>
        <w:pStyle w:val="RelatedWork"/>
        <w:rPr>
          <w:lang w:val="de-DE"/>
        </w:rPr>
      </w:pPr>
      <w:r w:rsidRPr="00023918">
        <w:rPr>
          <w:lang w:val="de-DE"/>
        </w:rPr>
        <w:t>XML schemas:</w:t>
      </w:r>
      <w:r w:rsidRPr="00023918">
        <w:rPr>
          <w:rStyle w:val="Hyperlink"/>
          <w:lang w:val="de-DE"/>
        </w:rPr>
        <w:t xml:space="preserve"> </w:t>
      </w:r>
      <w:r w:rsidR="00632A86">
        <w:fldChar w:fldCharType="begin"/>
      </w:r>
      <w:r w:rsidR="00632A86" w:rsidRPr="003F10E2">
        <w:rPr>
          <w:lang w:val="de-DE"/>
          <w:rPrChange w:id="8" w:author="Stefan Hagen" w:date="2017-03-10T23:30:00Z">
            <w:rPr/>
          </w:rPrChange>
        </w:rPr>
        <w:instrText xml:space="preserve"> HYPERLINK "http://docs.oasis-open.org/csaf/csaf-cvrf/v1.2/csd01/schemas/" </w:instrText>
      </w:r>
      <w:ins w:id="9" w:author="Stefan Hagen" w:date="2017-03-12T22:48:00Z"/>
      <w:r w:rsidR="00632A86">
        <w:fldChar w:fldCharType="separate"/>
      </w:r>
      <w:r w:rsidR="00E77FDA" w:rsidRPr="00023918">
        <w:rPr>
          <w:rStyle w:val="Hyperlink"/>
          <w:lang w:val="de-DE"/>
        </w:rPr>
        <w:t>http://docs.oasis-open.org/csaf/csaf-cvrf/v1.2/csd01/schemas/</w:t>
      </w:r>
      <w:r w:rsidR="00632A86">
        <w:rPr>
          <w:rStyle w:val="Hyperlink"/>
          <w:lang w:val="de-DE"/>
        </w:rPr>
        <w:fldChar w:fldCharType="end"/>
      </w:r>
    </w:p>
    <w:p w14:paraId="410A06DE" w14:textId="77777777" w:rsidR="00D17F06" w:rsidRDefault="00D17F06" w:rsidP="00D17F06">
      <w:pPr>
        <w:pStyle w:val="Titlepageinfo"/>
      </w:pPr>
      <w:bookmarkStart w:id="10" w:name="RelatedWork"/>
      <w:r>
        <w:t>Related work</w:t>
      </w:r>
      <w:bookmarkEnd w:id="10"/>
      <w:r>
        <w:t>:</w:t>
      </w:r>
    </w:p>
    <w:p w14:paraId="38B63FD3" w14:textId="77777777" w:rsidR="00D17F06" w:rsidRPr="004C4D7C" w:rsidRDefault="00D17F06" w:rsidP="00D17F06">
      <w:pPr>
        <w:pStyle w:val="Titlepageinfodescription"/>
      </w:pPr>
      <w:r>
        <w:t>This specification replaces or supersedes:</w:t>
      </w:r>
    </w:p>
    <w:p w14:paraId="42BB5EF0" w14:textId="77777777" w:rsidR="00D17F06" w:rsidRDefault="00E77FDA" w:rsidP="00E77FDA">
      <w:pPr>
        <w:pStyle w:val="RelatedWork"/>
      </w:pPr>
      <w:r w:rsidRPr="00E77FDA">
        <w:rPr>
          <w:i/>
        </w:rPr>
        <w:t>The Common Vulnerability Reporting Framework (CVRF) Version 1.1</w:t>
      </w:r>
      <w:r>
        <w:t xml:space="preserve">. </w:t>
      </w:r>
      <w:r w:rsidR="00135945">
        <w:t xml:space="preserve">May 2012. ICASI. </w:t>
      </w:r>
      <w:r w:rsidR="00977EFE">
        <w:fldChar w:fldCharType="begin"/>
      </w:r>
      <w:r w:rsidR="00977EFE">
        <w:instrText xml:space="preserve"> HYPERLINK "http://www.icasi.org/the-common-vulnerability-reporting-framework-cvrf-v1-1/" </w:instrText>
      </w:r>
      <w:ins w:id="11" w:author="Stefan Hagen" w:date="2017-03-12T22:48:00Z"/>
      <w:r w:rsidR="00977EFE">
        <w:fldChar w:fldCharType="separate"/>
      </w:r>
      <w:r w:rsidRPr="00E77FDA">
        <w:rPr>
          <w:rStyle w:val="Hyperlink"/>
        </w:rPr>
        <w:t>http://www.icasi.org/the-common-vulnerability-reporting-framework-cvrf-v1-1/</w:t>
      </w:r>
      <w:r w:rsidR="00977EFE">
        <w:rPr>
          <w:rStyle w:val="Hyperlink"/>
        </w:rPr>
        <w:fldChar w:fldCharType="end"/>
      </w:r>
      <w:r>
        <w:t>.</w:t>
      </w:r>
    </w:p>
    <w:p w14:paraId="6BE0DE63" w14:textId="77777777" w:rsidR="00D17F06" w:rsidRDefault="00D17F06" w:rsidP="00D17F06">
      <w:pPr>
        <w:pStyle w:val="Titlepageinfo"/>
      </w:pPr>
      <w:r>
        <w:t>Declared XML namespaces:</w:t>
      </w:r>
    </w:p>
    <w:p w14:paraId="2CC0658A" w14:textId="77777777" w:rsidR="00D17F06" w:rsidRDefault="00977EFE" w:rsidP="00135945">
      <w:pPr>
        <w:pStyle w:val="RelatedWork"/>
      </w:pPr>
      <w:r>
        <w:fldChar w:fldCharType="begin"/>
      </w:r>
      <w:r>
        <w:instrText xml:space="preserve"> HYPERLINK "http://docs.oasis-open.org/csaf/ns/csaf-cvrf/v1.2/common" </w:instrText>
      </w:r>
      <w:ins w:id="12" w:author="Stefan Hagen" w:date="2017-03-12T22:48:00Z"/>
      <w:r>
        <w:fldChar w:fldCharType="separate"/>
      </w:r>
      <w:r w:rsidR="00135945" w:rsidRPr="00135945">
        <w:rPr>
          <w:rStyle w:val="Hyperlink"/>
        </w:rPr>
        <w:t>http://docs.oasis-open.org/csaf/ns/csaf-cvrf/v1.2/common</w:t>
      </w:r>
      <w:r>
        <w:rPr>
          <w:rStyle w:val="Hyperlink"/>
        </w:rPr>
        <w:fldChar w:fldCharType="end"/>
      </w:r>
    </w:p>
    <w:p w14:paraId="6C04366C" w14:textId="77777777" w:rsidR="00135945" w:rsidRDefault="00977EFE" w:rsidP="00135945">
      <w:pPr>
        <w:pStyle w:val="RelatedWork"/>
      </w:pPr>
      <w:r>
        <w:fldChar w:fldCharType="begin"/>
      </w:r>
      <w:r>
        <w:instrText xml:space="preserve"> HYPERLINK "http://docs.oasis-open.org/csaf/ns/csaf-cvrf/v1.2/cvrf" </w:instrText>
      </w:r>
      <w:ins w:id="13" w:author="Stefan Hagen" w:date="2017-03-12T22:48:00Z"/>
      <w:r>
        <w:fldChar w:fldCharType="separate"/>
      </w:r>
      <w:r w:rsidR="00135945">
        <w:rPr>
          <w:rStyle w:val="Hyperlink"/>
        </w:rPr>
        <w:t>http://docs.oasis-open.org/csaf/ns/csaf-cvrf/v1.2/cvrf</w:t>
      </w:r>
      <w:r>
        <w:rPr>
          <w:rStyle w:val="Hyperlink"/>
        </w:rPr>
        <w:fldChar w:fldCharType="end"/>
      </w:r>
    </w:p>
    <w:p w14:paraId="78A8BE86" w14:textId="77777777" w:rsidR="00135945" w:rsidRDefault="00977EFE" w:rsidP="00135945">
      <w:pPr>
        <w:pStyle w:val="RelatedWork"/>
      </w:pPr>
      <w:r>
        <w:fldChar w:fldCharType="begin"/>
      </w:r>
      <w:r>
        <w:instrText xml:space="preserve"> HYPERLINK "http://docs.oasis-open.org/csaf/ns/csaf-cvrf/v1.2/prod" </w:instrText>
      </w:r>
      <w:ins w:id="14" w:author="Stefan Hagen" w:date="2017-03-12T22:48:00Z"/>
      <w:r>
        <w:fldChar w:fldCharType="separate"/>
      </w:r>
      <w:r w:rsidR="00135945">
        <w:rPr>
          <w:rStyle w:val="Hyperlink"/>
        </w:rPr>
        <w:t>http://docs.oasis-open.org/csaf/ns/csaf-cvrf/v1.2/prod</w:t>
      </w:r>
      <w:r>
        <w:rPr>
          <w:rStyle w:val="Hyperlink"/>
        </w:rPr>
        <w:fldChar w:fldCharType="end"/>
      </w:r>
    </w:p>
    <w:p w14:paraId="7CA20D18" w14:textId="77777777" w:rsidR="00135945" w:rsidRDefault="00977EFE" w:rsidP="00135945">
      <w:pPr>
        <w:pStyle w:val="RelatedWork"/>
      </w:pPr>
      <w:r>
        <w:fldChar w:fldCharType="begin"/>
      </w:r>
      <w:r>
        <w:instrText xml:space="preserve"> HYPERLINK "http://docs.oasis-open.org/csaf/ns/csaf-cvrf/v1.2/vuln" </w:instrText>
      </w:r>
      <w:ins w:id="15" w:author="Stefan Hagen" w:date="2017-03-12T22:48:00Z"/>
      <w:r>
        <w:fldChar w:fldCharType="separate"/>
      </w:r>
      <w:r w:rsidR="00135945">
        <w:rPr>
          <w:rStyle w:val="Hyperlink"/>
        </w:rPr>
        <w:t>http://docs.oasis-open.org/csaf/ns/csaf-cvrf/v1.2/vuln</w:t>
      </w:r>
      <w:r>
        <w:rPr>
          <w:rStyle w:val="Hyperlink"/>
        </w:rPr>
        <w:fldChar w:fldCharType="end"/>
      </w:r>
    </w:p>
    <w:p w14:paraId="14F94663" w14:textId="77777777" w:rsidR="00735E3A" w:rsidRDefault="00735E3A" w:rsidP="00735E3A">
      <w:pPr>
        <w:pStyle w:val="Titlepageinfo"/>
      </w:pPr>
      <w:r>
        <w:t>Abstract:</w:t>
      </w:r>
    </w:p>
    <w:p w14:paraId="3A0DF68B" w14:textId="4BCE22BC" w:rsidR="00735E3A" w:rsidRDefault="009E06FA" w:rsidP="009E06FA">
      <w:pPr>
        <w:pStyle w:val="Abstract"/>
      </w:pPr>
      <w:r>
        <w:t>The CSAF Common Vulnerability Reporting Framework (CVRF) Version 1.2 is the definitive reference for the CVRF language</w:t>
      </w:r>
      <w:ins w:id="16" w:author="Stefan Hagen" w:date="2017-03-12T18:44:00Z">
        <w:r w:rsidR="000F10CF">
          <w:t xml:space="preserve"> which supports </w:t>
        </w:r>
      </w:ins>
      <w:ins w:id="17" w:author="Stefan Hagen" w:date="2017-03-12T18:46:00Z">
        <w:r w:rsidR="0039445F">
          <w:t xml:space="preserve">creation, update, and interoperable </w:t>
        </w:r>
      </w:ins>
      <w:ins w:id="18" w:author="Stefan Hagen" w:date="2017-03-12T18:44:00Z">
        <w:r w:rsidR="000F10CF">
          <w:t xml:space="preserve">exchange of </w:t>
        </w:r>
      </w:ins>
      <w:ins w:id="19" w:author="Stefan Hagen" w:date="2017-03-12T18:45:00Z">
        <w:r w:rsidR="0039445F">
          <w:t xml:space="preserve">security advisories as structured </w:t>
        </w:r>
      </w:ins>
      <w:ins w:id="20" w:author="Stefan Hagen" w:date="2017-03-12T18:44:00Z">
        <w:r w:rsidR="000F10CF">
          <w:t>info</w:t>
        </w:r>
      </w:ins>
      <w:ins w:id="21" w:author="Stefan Hagen" w:date="2017-03-12T18:45:00Z">
        <w:r w:rsidR="0039445F">
          <w:t xml:space="preserve">rmation on products, vulnerabilities and the status of </w:t>
        </w:r>
      </w:ins>
      <w:ins w:id="22" w:author="Stefan Hagen" w:date="2017-03-12T18:46:00Z">
        <w:r w:rsidR="0039445F">
          <w:t xml:space="preserve">impact and </w:t>
        </w:r>
      </w:ins>
      <w:ins w:id="23" w:author="Stefan Hagen" w:date="2017-03-12T18:45:00Z">
        <w:r w:rsidR="0039445F">
          <w:t>remediation</w:t>
        </w:r>
      </w:ins>
      <w:ins w:id="24" w:author="Stefan Hagen" w:date="2017-03-12T18:47:00Z">
        <w:r w:rsidR="0039445F">
          <w:t xml:space="preserve"> among interested parties</w:t>
        </w:r>
      </w:ins>
      <w:ins w:id="25" w:author="Stefan Hagen" w:date="2017-03-12T18:46:00Z">
        <w:r w:rsidR="0039445F">
          <w:t>.</w:t>
        </w:r>
      </w:ins>
      <w:del w:id="26" w:author="Stefan Hagen" w:date="2017-03-12T18:44:00Z">
        <w:r w:rsidDel="000F10CF">
          <w:delText>.</w:delText>
        </w:r>
      </w:del>
    </w:p>
    <w:p w14:paraId="44B7FD46" w14:textId="77777777" w:rsidR="00544386" w:rsidRDefault="00544386" w:rsidP="00544386">
      <w:pPr>
        <w:pStyle w:val="Titlepageinfo"/>
      </w:pPr>
      <w:r>
        <w:t>Status:</w:t>
      </w:r>
    </w:p>
    <w:p w14:paraId="617C4AE8" w14:textId="77777777" w:rsidR="001057D2" w:rsidRDefault="00544386" w:rsidP="001057D2">
      <w:pPr>
        <w:pStyle w:val="Abstract"/>
      </w:pPr>
      <w:r>
        <w:t>T</w:t>
      </w:r>
      <w:r w:rsidR="001847BD" w:rsidRPr="001847BD">
        <w:t xml:space="preserve">his </w:t>
      </w:r>
      <w:r w:rsidR="00977EFE">
        <w:fldChar w:fldCharType="begin"/>
      </w:r>
      <w:r w:rsidR="00977EFE">
        <w:instrText xml:space="preserve"> HYPERLINK "https://www.oasis-open.org/policies-guidelines/tc-process" \l "dWorkingDraft" </w:instrText>
      </w:r>
      <w:ins w:id="27" w:author="Stefan Hagen" w:date="2017-03-12T22:48:00Z"/>
      <w:r w:rsidR="00977EFE">
        <w:fldChar w:fldCharType="separate"/>
      </w:r>
      <w:r w:rsidR="001847BD" w:rsidRPr="001847BD">
        <w:rPr>
          <w:rStyle w:val="Hyperlink"/>
        </w:rPr>
        <w:t>Working Draft</w:t>
      </w:r>
      <w:r w:rsidR="00977EFE">
        <w:rPr>
          <w:rStyle w:val="Hyperlink"/>
        </w:rPr>
        <w:fldChar w:fldCharType="end"/>
      </w:r>
      <w:r w:rsidR="001847BD" w:rsidRPr="001847BD">
        <w:t xml:space="preserve"> (WD) has been produced by one or more TC Members; it has not yet been voted on by the TC or </w:t>
      </w:r>
      <w:r w:rsidR="00977EFE">
        <w:fldChar w:fldCharType="begin"/>
      </w:r>
      <w:r w:rsidR="00977EFE">
        <w:instrText xml:space="preserve"> HYPERLINK "https://www.oasis-open.org/policies-guidelines/tc-process" \l "committeeDraft" </w:instrText>
      </w:r>
      <w:ins w:id="28" w:author="Stefan Hagen" w:date="2017-03-12T22:48:00Z"/>
      <w:r w:rsidR="00977EFE">
        <w:fldChar w:fldCharType="separate"/>
      </w:r>
      <w:r w:rsidR="001847BD" w:rsidRPr="001847BD">
        <w:rPr>
          <w:rStyle w:val="Hyperlink"/>
        </w:rPr>
        <w:t>approved</w:t>
      </w:r>
      <w:r w:rsidR="00977EFE">
        <w:rPr>
          <w:rStyle w:val="Hyperlink"/>
        </w:rPr>
        <w:fldChar w:fldCharType="end"/>
      </w:r>
      <w:r w:rsidR="001847BD" w:rsidRPr="001847BD">
        <w:t xml:space="preserve"> as a Committee Draft (Committee Specification Draft or a Committee Note Draft). The OASIS document </w:t>
      </w:r>
      <w:r w:rsidR="00977EFE">
        <w:fldChar w:fldCharType="begin"/>
      </w:r>
      <w:r w:rsidR="00977EFE">
        <w:instrText xml:space="preserve"> HYPERLINK "https://www.oasis-open.org/policies-guidelines/tc-process" \l "standApprovProcess" </w:instrText>
      </w:r>
      <w:ins w:id="29" w:author="Stefan Hagen" w:date="2017-03-12T22:48:00Z"/>
      <w:r w:rsidR="00977EFE">
        <w:fldChar w:fldCharType="separate"/>
      </w:r>
      <w:r w:rsidR="001847BD" w:rsidRPr="001847BD">
        <w:rPr>
          <w:rStyle w:val="Hyperlink"/>
        </w:rPr>
        <w:t>Approval Process</w:t>
      </w:r>
      <w:r w:rsidR="00977EFE">
        <w:rPr>
          <w:rStyle w:val="Hyperlink"/>
        </w:rPr>
        <w:fldChar w:fldCharType="end"/>
      </w:r>
      <w:r w:rsidR="001847BD" w:rsidRPr="001847BD">
        <w:t xml:space="preserve"> begins officially with a TC vote to approve a WD as a Committee Draft. A TC may approve a Working Draft, revise it, and re-approve it any number of times as a Committee Draf</w:t>
      </w:r>
      <w:r w:rsidR="001847BD">
        <w:t>t</w:t>
      </w:r>
      <w:r>
        <w:t>.</w:t>
      </w:r>
    </w:p>
    <w:p w14:paraId="7852965F" w14:textId="5834566E" w:rsidR="009031E0" w:rsidDel="00575F89" w:rsidRDefault="009031E0" w:rsidP="001057D2">
      <w:pPr>
        <w:pStyle w:val="Abstract"/>
        <w:rPr>
          <w:del w:id="30" w:author="Stefan Hagen" w:date="2017-03-12T18:48:00Z"/>
        </w:rPr>
      </w:pPr>
      <w:del w:id="31" w:author="Stefan Hagen" w:date="2017-03-12T18:48:00Z">
        <w:r w:rsidRPr="009225E1" w:rsidDel="00575F89">
          <w:delText>An</w:delText>
        </w:r>
        <w:r w:rsidDel="00575F89">
          <w:delText>y machine-readable content (</w:delText>
        </w:r>
        <w:r w:rsidR="00DB264F" w:rsidDel="00575F89">
          <w:fldChar w:fldCharType="begin"/>
        </w:r>
        <w:r w:rsidR="00DB264F" w:rsidDel="00575F89">
          <w:delInstrText xml:space="preserve"> HYPERLINK "https://www.oasis-open.org/policies-guidelines/tc-process" \l "quality-formalLangDefns" </w:delInstrText>
        </w:r>
        <w:r w:rsidR="00DB264F" w:rsidDel="00575F89">
          <w:fldChar w:fldCharType="separate"/>
        </w:r>
        <w:r w:rsidRPr="009031E0" w:rsidDel="00575F89">
          <w:rPr>
            <w:rStyle w:val="Hyperlink"/>
          </w:rPr>
          <w:delText>Computer Language Definitions</w:delText>
        </w:r>
        <w:r w:rsidR="00DB264F" w:rsidDel="00575F89">
          <w:rPr>
            <w:rStyle w:val="Hyperlink"/>
          </w:rPr>
          <w:fldChar w:fldCharType="end"/>
        </w:r>
        <w:r w:rsidRPr="009225E1" w:rsidDel="00575F89">
          <w:delText xml:space="preserve">) declared Normative for this Work Product </w:delText>
        </w:r>
        <w:r w:rsidRPr="009225E1" w:rsidDel="00575F89">
          <w:rPr>
            <w:u w:val="single"/>
          </w:rPr>
          <w:delText>must also be provided</w:delText>
        </w:r>
        <w:r w:rsidRPr="009225E1" w:rsidDel="00575F89">
          <w:delText xml:space="preserve"> in separate plain text files. In the event of a discrepancy between such plain text file and display content in the Work Product's prose narrative document(s), the content in the separate plain text file prevails.</w:delText>
        </w:r>
      </w:del>
    </w:p>
    <w:p w14:paraId="135FB087" w14:textId="77777777" w:rsidR="001057D2" w:rsidRDefault="001057D2" w:rsidP="001057D2">
      <w:pPr>
        <w:pStyle w:val="Titlepageinfo"/>
      </w:pPr>
      <w:r>
        <w:t>URI pattern</w:t>
      </w:r>
      <w:r w:rsidR="00CA025D">
        <w:t>s</w:t>
      </w:r>
      <w:r>
        <w:t>:</w:t>
      </w:r>
    </w:p>
    <w:p w14:paraId="5903E1D0" w14:textId="77777777" w:rsidR="00CA025D" w:rsidRPr="00CA025D" w:rsidRDefault="00CA025D" w:rsidP="00CA025D">
      <w:pPr>
        <w:pStyle w:val="Titlepageinfodescription"/>
      </w:pPr>
      <w:r>
        <w:rPr>
          <w:rStyle w:val="Hyperlink"/>
          <w:color w:val="auto"/>
        </w:rPr>
        <w:t>Initial publication URI:</w:t>
      </w:r>
      <w:r>
        <w:rPr>
          <w:rStyle w:val="Hyperlink"/>
          <w:color w:val="auto"/>
        </w:rPr>
        <w:br/>
      </w:r>
      <w:r w:rsidR="001057D2" w:rsidRPr="00CA025D">
        <w:rPr>
          <w:rStyle w:val="Hyperlink"/>
          <w:color w:val="auto"/>
        </w:rPr>
        <w:t>http://docs.oasis-open.org/</w:t>
      </w:r>
      <w:r w:rsidR="00D50E1D">
        <w:rPr>
          <w:rStyle w:val="Hyperlink"/>
          <w:color w:val="auto"/>
        </w:rPr>
        <w:t>csaf</w:t>
      </w:r>
      <w:r w:rsidR="001057D2" w:rsidRPr="00CA025D">
        <w:rPr>
          <w:rStyle w:val="Hyperlink"/>
          <w:color w:val="auto"/>
        </w:rPr>
        <w:t>/</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-csd01.doc</w:t>
      </w:r>
      <w:r w:rsidR="00EF4226">
        <w:rPr>
          <w:rStyle w:val="Hyperlink"/>
          <w:color w:val="auto"/>
        </w:rPr>
        <w:t>x</w:t>
      </w:r>
    </w:p>
    <w:p w14:paraId="04FAE04D" w14:textId="77777777" w:rsidR="00CA025D" w:rsidRPr="00CA025D" w:rsidRDefault="00CA025D" w:rsidP="00CA025D">
      <w:pPr>
        <w:pStyle w:val="Titlepageinfodescription"/>
      </w:pPr>
      <w:r>
        <w:rPr>
          <w:rStyle w:val="Hyperlink"/>
          <w:color w:val="auto"/>
        </w:rPr>
        <w:t>Permanent “Latest version” URI:</w:t>
      </w:r>
      <w:r>
        <w:rPr>
          <w:rStyle w:val="Hyperlink"/>
          <w:color w:val="auto"/>
        </w:rPr>
        <w:br/>
      </w:r>
      <w:r w:rsidRPr="00CA025D">
        <w:rPr>
          <w:rStyle w:val="Hyperlink"/>
          <w:color w:val="auto"/>
        </w:rPr>
        <w:t>http://docs.oasis-open.org/</w:t>
      </w:r>
      <w:r w:rsidR="00D50E1D">
        <w:rPr>
          <w:rStyle w:val="Hyperlink"/>
          <w:color w:val="auto"/>
        </w:rPr>
        <w:t>csaf</w:t>
      </w:r>
      <w:r w:rsidR="00D50E1D" w:rsidRPr="00CA025D">
        <w:rPr>
          <w:rStyle w:val="Hyperlink"/>
          <w:color w:val="auto"/>
        </w:rPr>
        <w:t>/</w:t>
      </w:r>
      <w:r w:rsidR="00D50E1D">
        <w:rPr>
          <w:rStyle w:val="Hyperlink"/>
          <w:color w:val="auto"/>
        </w:rPr>
        <w:t>csaf-cvrf</w:t>
      </w:r>
      <w:r w:rsidR="00D50E1D" w:rsidRPr="00CA025D">
        <w:rPr>
          <w:rStyle w:val="Hyperlink"/>
          <w:color w:val="auto"/>
        </w:rPr>
        <w:t>/v1.</w:t>
      </w:r>
      <w:r w:rsidR="00D50E1D">
        <w:rPr>
          <w:rStyle w:val="Hyperlink"/>
          <w:color w:val="auto"/>
        </w:rPr>
        <w:t>2</w:t>
      </w:r>
      <w:r w:rsidR="00D50E1D" w:rsidRPr="00CA025D">
        <w:rPr>
          <w:rStyle w:val="Hyperlink"/>
          <w:color w:val="auto"/>
        </w:rPr>
        <w:t>/</w:t>
      </w:r>
      <w:r w:rsidR="00D50E1D">
        <w:rPr>
          <w:rStyle w:val="Hyperlink"/>
          <w:color w:val="auto"/>
        </w:rPr>
        <w:t>csaf-cvrf</w:t>
      </w:r>
      <w:r w:rsidRPr="00CA025D">
        <w:rPr>
          <w:rStyle w:val="Hyperlink"/>
          <w:color w:val="auto"/>
        </w:rPr>
        <w:t>-v1.</w:t>
      </w:r>
      <w:r w:rsidR="00D50E1D">
        <w:rPr>
          <w:rStyle w:val="Hyperlink"/>
          <w:color w:val="auto"/>
        </w:rPr>
        <w:t>2</w:t>
      </w:r>
      <w:r w:rsidRPr="00CA025D">
        <w:rPr>
          <w:rStyle w:val="Hyperlink"/>
          <w:color w:val="auto"/>
        </w:rPr>
        <w:t>.doc</w:t>
      </w:r>
      <w:r w:rsidR="00EF4226">
        <w:rPr>
          <w:rStyle w:val="Hyperlink"/>
          <w:color w:val="auto"/>
        </w:rPr>
        <w:t>x</w:t>
      </w:r>
    </w:p>
    <w:p w14:paraId="277BA77E" w14:textId="77777777" w:rsidR="00544386" w:rsidRDefault="001057D2" w:rsidP="001057D2">
      <w:pPr>
        <w:pStyle w:val="Abstract"/>
      </w:pPr>
      <w:r>
        <w:t>(Managed by OASIS TC Administration; please don’t modify.)</w:t>
      </w:r>
    </w:p>
    <w:p w14:paraId="4DD5451E" w14:textId="77777777" w:rsidR="006E4329" w:rsidRDefault="006E4329" w:rsidP="00544386">
      <w:pPr>
        <w:pStyle w:val="Abstract"/>
      </w:pPr>
    </w:p>
    <w:p w14:paraId="09C98085" w14:textId="77777777" w:rsidR="001E392A" w:rsidRDefault="001E392A" w:rsidP="00544386">
      <w:pPr>
        <w:pStyle w:val="Abstract"/>
      </w:pPr>
    </w:p>
    <w:p w14:paraId="12542205" w14:textId="77777777" w:rsidR="006E4329" w:rsidRPr="00852E10" w:rsidRDefault="001847BD" w:rsidP="006E4329">
      <w:r>
        <w:t>Copyright © OASIS Open</w:t>
      </w:r>
      <w:r w:rsidR="00D142A8">
        <w:t xml:space="preserve"> 201</w:t>
      </w:r>
      <w:r w:rsidR="008C6D82">
        <w:t>7</w:t>
      </w:r>
      <w:r w:rsidR="006E4329" w:rsidRPr="00852E10">
        <w:t>. All Rights Reserved.</w:t>
      </w:r>
    </w:p>
    <w:p w14:paraId="40A9DA08" w14:textId="77777777" w:rsidR="006E4329" w:rsidRPr="00852E10" w:rsidRDefault="006E4329" w:rsidP="006E4329">
      <w:r w:rsidRPr="00852E10">
        <w:t xml:space="preserve">All capitalized terms in the following text have the meanings assigned to them in the OASIS Intellectual Property Rights Policy (the "OASIS IPR Policy"). The full </w:t>
      </w:r>
      <w:r w:rsidR="00977EFE">
        <w:fldChar w:fldCharType="begin"/>
      </w:r>
      <w:r w:rsidR="00977EFE">
        <w:instrText xml:space="preserve"> HYPERLINK "https://www.oasis-open.org/policies-guidelines/ipr" </w:instrText>
      </w:r>
      <w:ins w:id="32" w:author="Stefan Hagen" w:date="2017-03-12T22:48:00Z"/>
      <w:r w:rsidR="00977EFE">
        <w:fldChar w:fldCharType="separate"/>
      </w:r>
      <w:r w:rsidRPr="001847BD">
        <w:rPr>
          <w:rStyle w:val="Hyperlink"/>
        </w:rPr>
        <w:t>Policy</w:t>
      </w:r>
      <w:r w:rsidR="00977EFE">
        <w:rPr>
          <w:rStyle w:val="Hyperlink"/>
        </w:rPr>
        <w:fldChar w:fldCharType="end"/>
      </w:r>
      <w:r w:rsidRPr="00852E10">
        <w:t xml:space="preserve"> may be found at the OASIS website.</w:t>
      </w:r>
    </w:p>
    <w:p w14:paraId="4F1E31EF" w14:textId="77777777" w:rsidR="006E4329" w:rsidRPr="00852E10" w:rsidRDefault="006E4329" w:rsidP="006E4329">
      <w:r w:rsidRPr="00852E10">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section are included on all such copies and derivative works. However, this document itself may </w:t>
      </w:r>
      <w:r w:rsidRPr="00852E10">
        <w:lastRenderedPageBreak/>
        <w:t>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546E6D2C" w14:textId="77777777" w:rsidR="006E4329" w:rsidRDefault="006E4329" w:rsidP="006E4329">
      <w:r w:rsidRPr="00852E10">
        <w:t>The limited permissions granted above are perpetual and will not be revoked by OASIS or its successors or assigns.</w:t>
      </w:r>
    </w:p>
    <w:p w14:paraId="2B5F1889" w14:textId="77777777" w:rsidR="001E392A" w:rsidRPr="00960D49" w:rsidRDefault="001E392A" w:rsidP="006E4329">
      <w:pPr>
        <w:rPr>
          <w:szCs w:val="20"/>
        </w:rPr>
      </w:pPr>
      <w:r w:rsidRPr="008C3D8A">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7A3D1AA8" w14:textId="77777777" w:rsidR="001847BD" w:rsidRPr="00852E10" w:rsidRDefault="001847BD" w:rsidP="001847BD">
      <w:pPr>
        <w:pStyle w:val="Notices"/>
      </w:pPr>
      <w:r>
        <w:lastRenderedPageBreak/>
        <w:t>Table of Contents</w:t>
      </w:r>
    </w:p>
    <w:p w14:paraId="2563EECF" w14:textId="77777777" w:rsidR="005D1A9B" w:rsidRDefault="000C66BB">
      <w:pPr>
        <w:pStyle w:val="TOC1"/>
        <w:rPr>
          <w:ins w:id="33" w:author="Stefan Hagen" w:date="2017-03-12T22:48:00Z"/>
          <w:rFonts w:asciiTheme="minorHAnsi" w:eastAsiaTheme="minorEastAsia" w:hAnsiTheme="minorHAnsi" w:cstheme="minorBidi"/>
          <w:noProof/>
          <w:sz w:val="24"/>
        </w:rPr>
      </w:pPr>
      <w:r>
        <w:fldChar w:fldCharType="begin"/>
      </w:r>
      <w:r>
        <w:instrText xml:space="preserve"> TOC \o "1-6" \h \z \u </w:instrText>
      </w:r>
      <w:r>
        <w:fldChar w:fldCharType="separate"/>
      </w:r>
      <w:ins w:id="34" w:author="Stefan Hagen" w:date="2017-03-12T22:48:00Z">
        <w:r w:rsidR="005D1A9B" w:rsidRPr="004A0742">
          <w:rPr>
            <w:rStyle w:val="Hyperlink"/>
            <w:noProof/>
          </w:rPr>
          <w:fldChar w:fldCharType="begin"/>
        </w:r>
        <w:r w:rsidR="005D1A9B" w:rsidRPr="004A0742">
          <w:rPr>
            <w:rStyle w:val="Hyperlink"/>
            <w:noProof/>
          </w:rPr>
          <w:instrText xml:space="preserve"> </w:instrText>
        </w:r>
        <w:r w:rsidR="005D1A9B">
          <w:rPr>
            <w:noProof/>
          </w:rPr>
          <w:instrText>HYPERLINK \l "_Toc477122230"</w:instrText>
        </w:r>
        <w:r w:rsidR="005D1A9B" w:rsidRPr="004A0742">
          <w:rPr>
            <w:rStyle w:val="Hyperlink"/>
            <w:noProof/>
          </w:rPr>
          <w:instrText xml:space="preserve"> </w:instrText>
        </w:r>
        <w:r w:rsidR="005D1A9B" w:rsidRPr="004A0742">
          <w:rPr>
            <w:rStyle w:val="Hyperlink"/>
            <w:noProof/>
          </w:rPr>
        </w:r>
        <w:r w:rsidR="005D1A9B" w:rsidRPr="004A0742">
          <w:rPr>
            <w:rStyle w:val="Hyperlink"/>
            <w:noProof/>
          </w:rPr>
          <w:fldChar w:fldCharType="separate"/>
        </w:r>
        <w:r w:rsidR="005D1A9B" w:rsidRPr="004A0742">
          <w:rPr>
            <w:rStyle w:val="Hyperlink"/>
            <w:noProof/>
          </w:rPr>
          <w:t>1</w:t>
        </w:r>
        <w:r w:rsidR="005D1A9B">
          <w:rPr>
            <w:rFonts w:asciiTheme="minorHAnsi" w:eastAsiaTheme="minorEastAsia" w:hAnsiTheme="minorHAnsi" w:cstheme="minorBidi"/>
            <w:noProof/>
            <w:sz w:val="24"/>
          </w:rPr>
          <w:tab/>
        </w:r>
        <w:r w:rsidR="005D1A9B" w:rsidRPr="004A0742">
          <w:rPr>
            <w:rStyle w:val="Hyperlink"/>
            <w:noProof/>
          </w:rPr>
          <w:t>Introduction</w:t>
        </w:r>
        <w:r w:rsidR="005D1A9B">
          <w:rPr>
            <w:noProof/>
            <w:webHidden/>
          </w:rPr>
          <w:tab/>
        </w:r>
        <w:r w:rsidR="005D1A9B">
          <w:rPr>
            <w:noProof/>
            <w:webHidden/>
          </w:rPr>
          <w:fldChar w:fldCharType="begin"/>
        </w:r>
        <w:r w:rsidR="005D1A9B">
          <w:rPr>
            <w:noProof/>
            <w:webHidden/>
          </w:rPr>
          <w:instrText xml:space="preserve"> PAGEREF _Toc477122230 \h </w:instrText>
        </w:r>
        <w:r w:rsidR="005D1A9B">
          <w:rPr>
            <w:noProof/>
            <w:webHidden/>
          </w:rPr>
        </w:r>
      </w:ins>
      <w:r w:rsidR="005D1A9B">
        <w:rPr>
          <w:noProof/>
          <w:webHidden/>
        </w:rPr>
        <w:fldChar w:fldCharType="separate"/>
      </w:r>
      <w:ins w:id="35" w:author="Stefan Hagen" w:date="2017-03-12T22:48:00Z">
        <w:r w:rsidR="00A07A1F">
          <w:rPr>
            <w:noProof/>
            <w:webHidden/>
          </w:rPr>
          <w:t>6</w:t>
        </w:r>
        <w:r w:rsidR="005D1A9B">
          <w:rPr>
            <w:noProof/>
            <w:webHidden/>
          </w:rPr>
          <w:fldChar w:fldCharType="end"/>
        </w:r>
        <w:r w:rsidR="005D1A9B" w:rsidRPr="004A0742">
          <w:rPr>
            <w:rStyle w:val="Hyperlink"/>
            <w:noProof/>
          </w:rPr>
          <w:fldChar w:fldCharType="end"/>
        </w:r>
      </w:ins>
    </w:p>
    <w:p w14:paraId="05CD3965" w14:textId="77777777" w:rsidR="005D1A9B" w:rsidRDefault="005D1A9B">
      <w:pPr>
        <w:pStyle w:val="TOC2"/>
        <w:tabs>
          <w:tab w:val="right" w:leader="dot" w:pos="9350"/>
        </w:tabs>
        <w:rPr>
          <w:ins w:id="36" w:author="Stefan Hagen" w:date="2017-03-12T22:48:00Z"/>
          <w:rFonts w:asciiTheme="minorHAnsi" w:eastAsiaTheme="minorEastAsia" w:hAnsiTheme="minorHAnsi" w:cstheme="minorBidi"/>
          <w:noProof/>
          <w:sz w:val="24"/>
        </w:rPr>
      </w:pPr>
      <w:ins w:id="3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1.1 Organization of CSAF CVRF</w:t>
        </w:r>
        <w:r>
          <w:rPr>
            <w:noProof/>
            <w:webHidden/>
          </w:rPr>
          <w:tab/>
        </w:r>
        <w:r>
          <w:rPr>
            <w:noProof/>
            <w:webHidden/>
          </w:rPr>
          <w:fldChar w:fldCharType="begin"/>
        </w:r>
        <w:r>
          <w:rPr>
            <w:noProof/>
            <w:webHidden/>
          </w:rPr>
          <w:instrText xml:space="preserve"> PAGEREF _Toc477122231 \h </w:instrText>
        </w:r>
        <w:r>
          <w:rPr>
            <w:noProof/>
            <w:webHidden/>
          </w:rPr>
        </w:r>
      </w:ins>
      <w:r>
        <w:rPr>
          <w:noProof/>
          <w:webHidden/>
        </w:rPr>
        <w:fldChar w:fldCharType="separate"/>
      </w:r>
      <w:ins w:id="38" w:author="Stefan Hagen" w:date="2017-03-12T22:48:00Z">
        <w:r w:rsidR="00A07A1F">
          <w:rPr>
            <w:noProof/>
            <w:webHidden/>
          </w:rPr>
          <w:t>6</w:t>
        </w:r>
        <w:r>
          <w:rPr>
            <w:noProof/>
            <w:webHidden/>
          </w:rPr>
          <w:fldChar w:fldCharType="end"/>
        </w:r>
        <w:r w:rsidRPr="004A0742">
          <w:rPr>
            <w:rStyle w:val="Hyperlink"/>
            <w:noProof/>
          </w:rPr>
          <w:fldChar w:fldCharType="end"/>
        </w:r>
      </w:ins>
    </w:p>
    <w:p w14:paraId="2D1F8207" w14:textId="77777777" w:rsidR="005D1A9B" w:rsidRDefault="005D1A9B">
      <w:pPr>
        <w:pStyle w:val="TOC2"/>
        <w:tabs>
          <w:tab w:val="right" w:leader="dot" w:pos="9350"/>
        </w:tabs>
        <w:rPr>
          <w:ins w:id="39" w:author="Stefan Hagen" w:date="2017-03-12T22:48:00Z"/>
          <w:rFonts w:asciiTheme="minorHAnsi" w:eastAsiaTheme="minorEastAsia" w:hAnsiTheme="minorHAnsi" w:cstheme="minorBidi"/>
          <w:noProof/>
          <w:sz w:val="24"/>
        </w:rPr>
      </w:pPr>
      <w:ins w:id="4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1.2 Terminology</w:t>
        </w:r>
        <w:r>
          <w:rPr>
            <w:noProof/>
            <w:webHidden/>
          </w:rPr>
          <w:tab/>
        </w:r>
        <w:r>
          <w:rPr>
            <w:noProof/>
            <w:webHidden/>
          </w:rPr>
          <w:fldChar w:fldCharType="begin"/>
        </w:r>
        <w:r>
          <w:rPr>
            <w:noProof/>
            <w:webHidden/>
          </w:rPr>
          <w:instrText xml:space="preserve"> PAGEREF _Toc477122232 \h </w:instrText>
        </w:r>
        <w:r>
          <w:rPr>
            <w:noProof/>
            <w:webHidden/>
          </w:rPr>
        </w:r>
      </w:ins>
      <w:r>
        <w:rPr>
          <w:noProof/>
          <w:webHidden/>
        </w:rPr>
        <w:fldChar w:fldCharType="separate"/>
      </w:r>
      <w:ins w:id="41" w:author="Stefan Hagen" w:date="2017-03-12T22:48:00Z">
        <w:r w:rsidR="00A07A1F">
          <w:rPr>
            <w:noProof/>
            <w:webHidden/>
          </w:rPr>
          <w:t>6</w:t>
        </w:r>
        <w:r>
          <w:rPr>
            <w:noProof/>
            <w:webHidden/>
          </w:rPr>
          <w:fldChar w:fldCharType="end"/>
        </w:r>
        <w:r w:rsidRPr="004A0742">
          <w:rPr>
            <w:rStyle w:val="Hyperlink"/>
            <w:noProof/>
          </w:rPr>
          <w:fldChar w:fldCharType="end"/>
        </w:r>
      </w:ins>
    </w:p>
    <w:p w14:paraId="2CCC1212" w14:textId="77777777" w:rsidR="005D1A9B" w:rsidRDefault="005D1A9B">
      <w:pPr>
        <w:pStyle w:val="TOC3"/>
        <w:tabs>
          <w:tab w:val="right" w:leader="dot" w:pos="9350"/>
        </w:tabs>
        <w:rPr>
          <w:ins w:id="42" w:author="Stefan Hagen" w:date="2017-03-12T22:48:00Z"/>
          <w:rFonts w:asciiTheme="minorHAnsi" w:eastAsiaTheme="minorEastAsia" w:hAnsiTheme="minorHAnsi" w:cstheme="minorBidi"/>
          <w:noProof/>
          <w:sz w:val="24"/>
        </w:rPr>
      </w:pPr>
      <w:ins w:id="4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1.2.1 Terms and Definitions</w:t>
        </w:r>
        <w:r>
          <w:rPr>
            <w:noProof/>
            <w:webHidden/>
          </w:rPr>
          <w:tab/>
        </w:r>
        <w:r>
          <w:rPr>
            <w:noProof/>
            <w:webHidden/>
          </w:rPr>
          <w:fldChar w:fldCharType="begin"/>
        </w:r>
        <w:r>
          <w:rPr>
            <w:noProof/>
            <w:webHidden/>
          </w:rPr>
          <w:instrText xml:space="preserve"> PAGEREF _Toc477122233 \h </w:instrText>
        </w:r>
        <w:r>
          <w:rPr>
            <w:noProof/>
            <w:webHidden/>
          </w:rPr>
        </w:r>
      </w:ins>
      <w:r>
        <w:rPr>
          <w:noProof/>
          <w:webHidden/>
        </w:rPr>
        <w:fldChar w:fldCharType="separate"/>
      </w:r>
      <w:ins w:id="44" w:author="Stefan Hagen" w:date="2017-03-12T22:48:00Z">
        <w:r w:rsidR="00A07A1F">
          <w:rPr>
            <w:noProof/>
            <w:webHidden/>
          </w:rPr>
          <w:t>6</w:t>
        </w:r>
        <w:r>
          <w:rPr>
            <w:noProof/>
            <w:webHidden/>
          </w:rPr>
          <w:fldChar w:fldCharType="end"/>
        </w:r>
        <w:r w:rsidRPr="004A0742">
          <w:rPr>
            <w:rStyle w:val="Hyperlink"/>
            <w:noProof/>
          </w:rPr>
          <w:fldChar w:fldCharType="end"/>
        </w:r>
      </w:ins>
    </w:p>
    <w:p w14:paraId="2BDE19FA" w14:textId="77777777" w:rsidR="005D1A9B" w:rsidRDefault="005D1A9B">
      <w:pPr>
        <w:pStyle w:val="TOC3"/>
        <w:tabs>
          <w:tab w:val="right" w:leader="dot" w:pos="9350"/>
        </w:tabs>
        <w:rPr>
          <w:ins w:id="45" w:author="Stefan Hagen" w:date="2017-03-12T22:48:00Z"/>
          <w:rFonts w:asciiTheme="minorHAnsi" w:eastAsiaTheme="minorEastAsia" w:hAnsiTheme="minorHAnsi" w:cstheme="minorBidi"/>
          <w:noProof/>
          <w:sz w:val="24"/>
        </w:rPr>
      </w:pPr>
      <w:ins w:id="4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1.2.2 Abbreviated Terms</w:t>
        </w:r>
        <w:r>
          <w:rPr>
            <w:noProof/>
            <w:webHidden/>
          </w:rPr>
          <w:tab/>
        </w:r>
        <w:r>
          <w:rPr>
            <w:noProof/>
            <w:webHidden/>
          </w:rPr>
          <w:fldChar w:fldCharType="begin"/>
        </w:r>
        <w:r>
          <w:rPr>
            <w:noProof/>
            <w:webHidden/>
          </w:rPr>
          <w:instrText xml:space="preserve"> PAGEREF _Toc477122234 \h </w:instrText>
        </w:r>
        <w:r>
          <w:rPr>
            <w:noProof/>
            <w:webHidden/>
          </w:rPr>
        </w:r>
      </w:ins>
      <w:r>
        <w:rPr>
          <w:noProof/>
          <w:webHidden/>
        </w:rPr>
        <w:fldChar w:fldCharType="separate"/>
      </w:r>
      <w:ins w:id="47" w:author="Stefan Hagen" w:date="2017-03-12T22:48:00Z">
        <w:r w:rsidR="00A07A1F">
          <w:rPr>
            <w:noProof/>
            <w:webHidden/>
          </w:rPr>
          <w:t>6</w:t>
        </w:r>
        <w:r>
          <w:rPr>
            <w:noProof/>
            <w:webHidden/>
          </w:rPr>
          <w:fldChar w:fldCharType="end"/>
        </w:r>
        <w:r w:rsidRPr="004A0742">
          <w:rPr>
            <w:rStyle w:val="Hyperlink"/>
            <w:noProof/>
          </w:rPr>
          <w:fldChar w:fldCharType="end"/>
        </w:r>
      </w:ins>
    </w:p>
    <w:p w14:paraId="029752B5" w14:textId="77777777" w:rsidR="005D1A9B" w:rsidRDefault="005D1A9B">
      <w:pPr>
        <w:pStyle w:val="TOC2"/>
        <w:tabs>
          <w:tab w:val="right" w:leader="dot" w:pos="9350"/>
        </w:tabs>
        <w:rPr>
          <w:ins w:id="48" w:author="Stefan Hagen" w:date="2017-03-12T22:48:00Z"/>
          <w:rFonts w:asciiTheme="minorHAnsi" w:eastAsiaTheme="minorEastAsia" w:hAnsiTheme="minorHAnsi" w:cstheme="minorBidi"/>
          <w:noProof/>
          <w:sz w:val="24"/>
        </w:rPr>
      </w:pPr>
      <w:ins w:id="4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1.3 Normative References</w:t>
        </w:r>
        <w:r>
          <w:rPr>
            <w:noProof/>
            <w:webHidden/>
          </w:rPr>
          <w:tab/>
        </w:r>
        <w:r>
          <w:rPr>
            <w:noProof/>
            <w:webHidden/>
          </w:rPr>
          <w:fldChar w:fldCharType="begin"/>
        </w:r>
        <w:r>
          <w:rPr>
            <w:noProof/>
            <w:webHidden/>
          </w:rPr>
          <w:instrText xml:space="preserve"> PAGEREF _Toc477122235 \h </w:instrText>
        </w:r>
        <w:r>
          <w:rPr>
            <w:noProof/>
            <w:webHidden/>
          </w:rPr>
        </w:r>
      </w:ins>
      <w:r>
        <w:rPr>
          <w:noProof/>
          <w:webHidden/>
        </w:rPr>
        <w:fldChar w:fldCharType="separate"/>
      </w:r>
      <w:ins w:id="50" w:author="Stefan Hagen" w:date="2017-03-12T22:48:00Z">
        <w:r w:rsidR="00A07A1F">
          <w:rPr>
            <w:noProof/>
            <w:webHidden/>
          </w:rPr>
          <w:t>7</w:t>
        </w:r>
        <w:r>
          <w:rPr>
            <w:noProof/>
            <w:webHidden/>
          </w:rPr>
          <w:fldChar w:fldCharType="end"/>
        </w:r>
        <w:r w:rsidRPr="004A0742">
          <w:rPr>
            <w:rStyle w:val="Hyperlink"/>
            <w:noProof/>
          </w:rPr>
          <w:fldChar w:fldCharType="end"/>
        </w:r>
      </w:ins>
    </w:p>
    <w:p w14:paraId="024C96CA" w14:textId="77777777" w:rsidR="005D1A9B" w:rsidRDefault="005D1A9B">
      <w:pPr>
        <w:pStyle w:val="TOC2"/>
        <w:tabs>
          <w:tab w:val="right" w:leader="dot" w:pos="9350"/>
        </w:tabs>
        <w:rPr>
          <w:ins w:id="51" w:author="Stefan Hagen" w:date="2017-03-12T22:48:00Z"/>
          <w:rFonts w:asciiTheme="minorHAnsi" w:eastAsiaTheme="minorEastAsia" w:hAnsiTheme="minorHAnsi" w:cstheme="minorBidi"/>
          <w:noProof/>
          <w:sz w:val="24"/>
        </w:rPr>
      </w:pPr>
      <w:ins w:id="5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1.4 Non-Normative References</w:t>
        </w:r>
        <w:r>
          <w:rPr>
            <w:noProof/>
            <w:webHidden/>
          </w:rPr>
          <w:tab/>
        </w:r>
        <w:r>
          <w:rPr>
            <w:noProof/>
            <w:webHidden/>
          </w:rPr>
          <w:fldChar w:fldCharType="begin"/>
        </w:r>
        <w:r>
          <w:rPr>
            <w:noProof/>
            <w:webHidden/>
          </w:rPr>
          <w:instrText xml:space="preserve"> PAGEREF _Toc477122236 \h </w:instrText>
        </w:r>
        <w:r>
          <w:rPr>
            <w:noProof/>
            <w:webHidden/>
          </w:rPr>
        </w:r>
      </w:ins>
      <w:r>
        <w:rPr>
          <w:noProof/>
          <w:webHidden/>
        </w:rPr>
        <w:fldChar w:fldCharType="separate"/>
      </w:r>
      <w:ins w:id="53" w:author="Stefan Hagen" w:date="2017-03-12T22:48:00Z">
        <w:r w:rsidR="00A07A1F">
          <w:rPr>
            <w:noProof/>
            <w:webHidden/>
          </w:rPr>
          <w:t>7</w:t>
        </w:r>
        <w:r>
          <w:rPr>
            <w:noProof/>
            <w:webHidden/>
          </w:rPr>
          <w:fldChar w:fldCharType="end"/>
        </w:r>
        <w:r w:rsidRPr="004A0742">
          <w:rPr>
            <w:rStyle w:val="Hyperlink"/>
            <w:noProof/>
          </w:rPr>
          <w:fldChar w:fldCharType="end"/>
        </w:r>
      </w:ins>
    </w:p>
    <w:p w14:paraId="4F417D3B" w14:textId="77777777" w:rsidR="005D1A9B" w:rsidRDefault="005D1A9B">
      <w:pPr>
        <w:pStyle w:val="TOC2"/>
        <w:tabs>
          <w:tab w:val="right" w:leader="dot" w:pos="9350"/>
        </w:tabs>
        <w:rPr>
          <w:ins w:id="54" w:author="Stefan Hagen" w:date="2017-03-12T22:48:00Z"/>
          <w:rFonts w:asciiTheme="minorHAnsi" w:eastAsiaTheme="minorEastAsia" w:hAnsiTheme="minorHAnsi" w:cstheme="minorBidi"/>
          <w:noProof/>
          <w:sz w:val="24"/>
        </w:rPr>
      </w:pPr>
      <w:ins w:id="5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1.5 Typographical Conventions</w:t>
        </w:r>
        <w:r>
          <w:rPr>
            <w:noProof/>
            <w:webHidden/>
          </w:rPr>
          <w:tab/>
        </w:r>
        <w:r>
          <w:rPr>
            <w:noProof/>
            <w:webHidden/>
          </w:rPr>
          <w:fldChar w:fldCharType="begin"/>
        </w:r>
        <w:r>
          <w:rPr>
            <w:noProof/>
            <w:webHidden/>
          </w:rPr>
          <w:instrText xml:space="preserve"> PAGEREF _Toc477122237 \h </w:instrText>
        </w:r>
        <w:r>
          <w:rPr>
            <w:noProof/>
            <w:webHidden/>
          </w:rPr>
        </w:r>
      </w:ins>
      <w:r>
        <w:rPr>
          <w:noProof/>
          <w:webHidden/>
        </w:rPr>
        <w:fldChar w:fldCharType="separate"/>
      </w:r>
      <w:ins w:id="56" w:author="Stefan Hagen" w:date="2017-03-12T22:48:00Z">
        <w:r w:rsidR="00A07A1F">
          <w:rPr>
            <w:noProof/>
            <w:webHidden/>
          </w:rPr>
          <w:t>8</w:t>
        </w:r>
        <w:r>
          <w:rPr>
            <w:noProof/>
            <w:webHidden/>
          </w:rPr>
          <w:fldChar w:fldCharType="end"/>
        </w:r>
        <w:r w:rsidRPr="004A0742">
          <w:rPr>
            <w:rStyle w:val="Hyperlink"/>
            <w:noProof/>
          </w:rPr>
          <w:fldChar w:fldCharType="end"/>
        </w:r>
      </w:ins>
    </w:p>
    <w:p w14:paraId="1E6E139A" w14:textId="77777777" w:rsidR="005D1A9B" w:rsidRDefault="005D1A9B">
      <w:pPr>
        <w:pStyle w:val="TOC2"/>
        <w:tabs>
          <w:tab w:val="right" w:leader="dot" w:pos="9350"/>
        </w:tabs>
        <w:rPr>
          <w:ins w:id="57" w:author="Stefan Hagen" w:date="2017-03-12T22:48:00Z"/>
          <w:rFonts w:asciiTheme="minorHAnsi" w:eastAsiaTheme="minorEastAsia" w:hAnsiTheme="minorHAnsi" w:cstheme="minorBidi"/>
          <w:noProof/>
          <w:sz w:val="24"/>
        </w:rPr>
      </w:pPr>
      <w:ins w:id="5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1.6 Editing Convention</w:t>
        </w:r>
        <w:r>
          <w:rPr>
            <w:noProof/>
            <w:webHidden/>
          </w:rPr>
          <w:tab/>
        </w:r>
        <w:r>
          <w:rPr>
            <w:noProof/>
            <w:webHidden/>
          </w:rPr>
          <w:fldChar w:fldCharType="begin"/>
        </w:r>
        <w:r>
          <w:rPr>
            <w:noProof/>
            <w:webHidden/>
          </w:rPr>
          <w:instrText xml:space="preserve"> PAGEREF _Toc477122238 \h </w:instrText>
        </w:r>
        <w:r>
          <w:rPr>
            <w:noProof/>
            <w:webHidden/>
          </w:rPr>
        </w:r>
      </w:ins>
      <w:r>
        <w:rPr>
          <w:noProof/>
          <w:webHidden/>
        </w:rPr>
        <w:fldChar w:fldCharType="separate"/>
      </w:r>
      <w:ins w:id="59" w:author="Stefan Hagen" w:date="2017-03-12T22:48:00Z">
        <w:r w:rsidR="00A07A1F">
          <w:rPr>
            <w:noProof/>
            <w:webHidden/>
          </w:rPr>
          <w:t>8</w:t>
        </w:r>
        <w:r>
          <w:rPr>
            <w:noProof/>
            <w:webHidden/>
          </w:rPr>
          <w:fldChar w:fldCharType="end"/>
        </w:r>
        <w:r w:rsidRPr="004A0742">
          <w:rPr>
            <w:rStyle w:val="Hyperlink"/>
            <w:noProof/>
          </w:rPr>
          <w:fldChar w:fldCharType="end"/>
        </w:r>
      </w:ins>
    </w:p>
    <w:p w14:paraId="7FF2BE9A" w14:textId="77777777" w:rsidR="005D1A9B" w:rsidRDefault="005D1A9B">
      <w:pPr>
        <w:pStyle w:val="TOC1"/>
        <w:rPr>
          <w:ins w:id="60" w:author="Stefan Hagen" w:date="2017-03-12T22:48:00Z"/>
          <w:rFonts w:asciiTheme="minorHAnsi" w:eastAsiaTheme="minorEastAsia" w:hAnsiTheme="minorHAnsi" w:cstheme="minorBidi"/>
          <w:noProof/>
          <w:sz w:val="24"/>
        </w:rPr>
      </w:pPr>
      <w:ins w:id="6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"_Toc477122239"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2</w:t>
        </w:r>
        <w:r>
          <w:rPr>
            <w:rFonts w:asciiTheme="minorHAnsi" w:eastAsiaTheme="minorEastAsia" w:hAnsiTheme="minorHAnsi" w:cstheme="minorBidi"/>
            <w:noProof/>
            <w:sz w:val="24"/>
          </w:rPr>
          <w:tab/>
        </w:r>
        <w:r w:rsidRPr="004A0742">
          <w:rPr>
            <w:rStyle w:val="Hyperlink"/>
            <w:noProof/>
          </w:rPr>
          <w:t>Design Considerations</w:t>
        </w:r>
        <w:r>
          <w:rPr>
            <w:noProof/>
            <w:webHidden/>
          </w:rPr>
          <w:tab/>
        </w:r>
        <w:r>
          <w:rPr>
            <w:noProof/>
            <w:webHidden/>
          </w:rPr>
          <w:fldChar w:fldCharType="begin"/>
        </w:r>
        <w:r>
          <w:rPr>
            <w:noProof/>
            <w:webHidden/>
          </w:rPr>
          <w:instrText xml:space="preserve"> PAGEREF _Toc477122239 \h </w:instrText>
        </w:r>
        <w:r>
          <w:rPr>
            <w:noProof/>
            <w:webHidden/>
          </w:rPr>
        </w:r>
      </w:ins>
      <w:r>
        <w:rPr>
          <w:noProof/>
          <w:webHidden/>
        </w:rPr>
        <w:fldChar w:fldCharType="separate"/>
      </w:r>
      <w:ins w:id="62" w:author="Stefan Hagen" w:date="2017-03-12T22:48:00Z">
        <w:r w:rsidR="00A07A1F">
          <w:rPr>
            <w:noProof/>
            <w:webHidden/>
          </w:rPr>
          <w:t>9</w:t>
        </w:r>
        <w:r>
          <w:rPr>
            <w:noProof/>
            <w:webHidden/>
          </w:rPr>
          <w:fldChar w:fldCharType="end"/>
        </w:r>
        <w:r w:rsidRPr="004A0742">
          <w:rPr>
            <w:rStyle w:val="Hyperlink"/>
            <w:noProof/>
          </w:rPr>
          <w:fldChar w:fldCharType="end"/>
        </w:r>
      </w:ins>
    </w:p>
    <w:p w14:paraId="1E871AF9" w14:textId="77777777" w:rsidR="005D1A9B" w:rsidRDefault="005D1A9B">
      <w:pPr>
        <w:pStyle w:val="TOC2"/>
        <w:tabs>
          <w:tab w:val="right" w:leader="dot" w:pos="9350"/>
        </w:tabs>
        <w:rPr>
          <w:ins w:id="63" w:author="Stefan Hagen" w:date="2017-03-12T22:48:00Z"/>
          <w:rFonts w:asciiTheme="minorHAnsi" w:eastAsiaTheme="minorEastAsia" w:hAnsiTheme="minorHAnsi" w:cstheme="minorBidi"/>
          <w:noProof/>
          <w:sz w:val="24"/>
        </w:rPr>
      </w:pPr>
      <w:ins w:id="6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2.1 Construction Principles</w:t>
        </w:r>
        <w:r>
          <w:rPr>
            <w:noProof/>
            <w:webHidden/>
          </w:rPr>
          <w:tab/>
        </w:r>
        <w:r>
          <w:rPr>
            <w:noProof/>
            <w:webHidden/>
          </w:rPr>
          <w:fldChar w:fldCharType="begin"/>
        </w:r>
        <w:r>
          <w:rPr>
            <w:noProof/>
            <w:webHidden/>
          </w:rPr>
          <w:instrText xml:space="preserve"> PAGEREF _Toc477122240 \h </w:instrText>
        </w:r>
        <w:r>
          <w:rPr>
            <w:noProof/>
            <w:webHidden/>
          </w:rPr>
        </w:r>
      </w:ins>
      <w:r>
        <w:rPr>
          <w:noProof/>
          <w:webHidden/>
        </w:rPr>
        <w:fldChar w:fldCharType="separate"/>
      </w:r>
      <w:ins w:id="65" w:author="Stefan Hagen" w:date="2017-03-12T22:48:00Z">
        <w:r w:rsidR="00A07A1F">
          <w:rPr>
            <w:noProof/>
            <w:webHidden/>
          </w:rPr>
          <w:t>10</w:t>
        </w:r>
        <w:r>
          <w:rPr>
            <w:noProof/>
            <w:webHidden/>
          </w:rPr>
          <w:fldChar w:fldCharType="end"/>
        </w:r>
        <w:r w:rsidRPr="004A0742">
          <w:rPr>
            <w:rStyle w:val="Hyperlink"/>
            <w:noProof/>
          </w:rPr>
          <w:fldChar w:fldCharType="end"/>
        </w:r>
      </w:ins>
    </w:p>
    <w:p w14:paraId="40229434" w14:textId="77777777" w:rsidR="005D1A9B" w:rsidRDefault="005D1A9B">
      <w:pPr>
        <w:pStyle w:val="TOC2"/>
        <w:tabs>
          <w:tab w:val="right" w:leader="dot" w:pos="9350"/>
        </w:tabs>
        <w:rPr>
          <w:ins w:id="66" w:author="Stefan Hagen" w:date="2017-03-12T22:48:00Z"/>
          <w:rFonts w:asciiTheme="minorHAnsi" w:eastAsiaTheme="minorEastAsia" w:hAnsiTheme="minorHAnsi" w:cstheme="minorBidi"/>
          <w:noProof/>
          <w:sz w:val="24"/>
        </w:rPr>
      </w:pPr>
      <w:ins w:id="6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2.2 Date and Time</w:t>
        </w:r>
        <w:r>
          <w:rPr>
            <w:noProof/>
            <w:webHidden/>
          </w:rPr>
          <w:tab/>
        </w:r>
        <w:r>
          <w:rPr>
            <w:noProof/>
            <w:webHidden/>
          </w:rPr>
          <w:fldChar w:fldCharType="begin"/>
        </w:r>
        <w:r>
          <w:rPr>
            <w:noProof/>
            <w:webHidden/>
          </w:rPr>
          <w:instrText xml:space="preserve"> PAGEREF _Toc477122241 \h </w:instrText>
        </w:r>
        <w:r>
          <w:rPr>
            <w:noProof/>
            <w:webHidden/>
          </w:rPr>
        </w:r>
      </w:ins>
      <w:r>
        <w:rPr>
          <w:noProof/>
          <w:webHidden/>
        </w:rPr>
        <w:fldChar w:fldCharType="separate"/>
      </w:r>
      <w:ins w:id="68" w:author="Stefan Hagen" w:date="2017-03-12T22:48:00Z">
        <w:r w:rsidR="00A07A1F">
          <w:rPr>
            <w:noProof/>
            <w:webHidden/>
          </w:rPr>
          <w:t>11</w:t>
        </w:r>
        <w:r>
          <w:rPr>
            <w:noProof/>
            <w:webHidden/>
          </w:rPr>
          <w:fldChar w:fldCharType="end"/>
        </w:r>
        <w:r w:rsidRPr="004A0742">
          <w:rPr>
            <w:rStyle w:val="Hyperlink"/>
            <w:noProof/>
          </w:rPr>
          <w:fldChar w:fldCharType="end"/>
        </w:r>
      </w:ins>
    </w:p>
    <w:p w14:paraId="099C6F41" w14:textId="77777777" w:rsidR="005D1A9B" w:rsidRDefault="005D1A9B">
      <w:pPr>
        <w:pStyle w:val="TOC1"/>
        <w:rPr>
          <w:ins w:id="69" w:author="Stefan Hagen" w:date="2017-03-12T22:48:00Z"/>
          <w:rFonts w:asciiTheme="minorHAnsi" w:eastAsiaTheme="minorEastAsia" w:hAnsiTheme="minorHAnsi" w:cstheme="minorBidi"/>
          <w:noProof/>
          <w:sz w:val="24"/>
        </w:rPr>
      </w:pPr>
      <w:ins w:id="7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3</w:t>
        </w:r>
        <w:r>
          <w:rPr>
            <w:rFonts w:asciiTheme="minorHAnsi" w:eastAsiaTheme="minorEastAsia" w:hAnsiTheme="minorHAnsi" w:cstheme="minorBidi"/>
            <w:noProof/>
            <w:sz w:val="24"/>
          </w:rPr>
          <w:tab/>
        </w:r>
        <w:r w:rsidRPr="004A0742">
          <w:rPr>
            <w:rStyle w:val="Hyperlink"/>
            <w:noProof/>
          </w:rPr>
          <w:t>CSAF CVRF Model Tree Map</w:t>
        </w:r>
        <w:r>
          <w:rPr>
            <w:noProof/>
            <w:webHidden/>
          </w:rPr>
          <w:tab/>
        </w:r>
        <w:r>
          <w:rPr>
            <w:noProof/>
            <w:webHidden/>
          </w:rPr>
          <w:fldChar w:fldCharType="begin"/>
        </w:r>
        <w:r>
          <w:rPr>
            <w:noProof/>
            <w:webHidden/>
          </w:rPr>
          <w:instrText xml:space="preserve"> PAGEREF _Toc477122243 \h </w:instrText>
        </w:r>
        <w:r>
          <w:rPr>
            <w:noProof/>
            <w:webHidden/>
          </w:rPr>
        </w:r>
      </w:ins>
      <w:r>
        <w:rPr>
          <w:noProof/>
          <w:webHidden/>
        </w:rPr>
        <w:fldChar w:fldCharType="separate"/>
      </w:r>
      <w:ins w:id="71" w:author="Stefan Hagen" w:date="2017-03-12T22:48:00Z">
        <w:r w:rsidR="00A07A1F">
          <w:rPr>
            <w:noProof/>
            <w:webHidden/>
          </w:rPr>
          <w:t>12</w:t>
        </w:r>
        <w:r>
          <w:rPr>
            <w:noProof/>
            <w:webHidden/>
          </w:rPr>
          <w:fldChar w:fldCharType="end"/>
        </w:r>
        <w:r w:rsidRPr="004A0742">
          <w:rPr>
            <w:rStyle w:val="Hyperlink"/>
            <w:noProof/>
          </w:rPr>
          <w:fldChar w:fldCharType="end"/>
        </w:r>
      </w:ins>
    </w:p>
    <w:p w14:paraId="5164B45A" w14:textId="77777777" w:rsidR="005D1A9B" w:rsidRDefault="005D1A9B">
      <w:pPr>
        <w:pStyle w:val="TOC1"/>
        <w:rPr>
          <w:ins w:id="72" w:author="Stefan Hagen" w:date="2017-03-12T22:48:00Z"/>
          <w:rFonts w:asciiTheme="minorHAnsi" w:eastAsiaTheme="minorEastAsia" w:hAnsiTheme="minorHAnsi" w:cstheme="minorBidi"/>
          <w:noProof/>
          <w:sz w:val="24"/>
        </w:rPr>
      </w:pPr>
      <w:ins w:id="7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w:t>
        </w:r>
        <w:r>
          <w:rPr>
            <w:rFonts w:asciiTheme="minorHAnsi" w:eastAsiaTheme="minorEastAsia" w:hAnsiTheme="minorHAnsi" w:cstheme="minorBidi"/>
            <w:noProof/>
            <w:sz w:val="24"/>
          </w:rPr>
          <w:tab/>
        </w:r>
        <w:r w:rsidRPr="004A0742">
          <w:rPr>
            <w:rStyle w:val="Hyperlink"/>
            <w:noProof/>
          </w:rPr>
          <w:t>Document (Context) Schema Elements</w:t>
        </w:r>
        <w:r>
          <w:rPr>
            <w:noProof/>
            <w:webHidden/>
          </w:rPr>
          <w:tab/>
        </w:r>
        <w:r>
          <w:rPr>
            <w:noProof/>
            <w:webHidden/>
          </w:rPr>
          <w:fldChar w:fldCharType="begin"/>
        </w:r>
        <w:r>
          <w:rPr>
            <w:noProof/>
            <w:webHidden/>
          </w:rPr>
          <w:instrText xml:space="preserve"> PAGEREF _Toc477122244 \h </w:instrText>
        </w:r>
        <w:r>
          <w:rPr>
            <w:noProof/>
            <w:webHidden/>
          </w:rPr>
        </w:r>
      </w:ins>
      <w:r>
        <w:rPr>
          <w:noProof/>
          <w:webHidden/>
        </w:rPr>
        <w:fldChar w:fldCharType="separate"/>
      </w:r>
      <w:ins w:id="74" w:author="Stefan Hagen" w:date="2017-03-12T22:48:00Z">
        <w:r w:rsidR="00A07A1F">
          <w:rPr>
            <w:noProof/>
            <w:webHidden/>
          </w:rPr>
          <w:t>14</w:t>
        </w:r>
        <w:r>
          <w:rPr>
            <w:noProof/>
            <w:webHidden/>
          </w:rPr>
          <w:fldChar w:fldCharType="end"/>
        </w:r>
        <w:r w:rsidRPr="004A0742">
          <w:rPr>
            <w:rStyle w:val="Hyperlink"/>
            <w:noProof/>
          </w:rPr>
          <w:fldChar w:fldCharType="end"/>
        </w:r>
      </w:ins>
    </w:p>
    <w:p w14:paraId="1F67D330" w14:textId="77777777" w:rsidR="005D1A9B" w:rsidRDefault="005D1A9B">
      <w:pPr>
        <w:pStyle w:val="TOC2"/>
        <w:tabs>
          <w:tab w:val="right" w:leader="dot" w:pos="9350"/>
        </w:tabs>
        <w:rPr>
          <w:ins w:id="75" w:author="Stefan Hagen" w:date="2017-03-12T22:48:00Z"/>
          <w:rFonts w:asciiTheme="minorHAnsi" w:eastAsiaTheme="minorEastAsia" w:hAnsiTheme="minorHAnsi" w:cstheme="minorBidi"/>
          <w:noProof/>
          <w:sz w:val="24"/>
        </w:rPr>
      </w:pPr>
      <w:ins w:id="7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4.1 Document Title</w:t>
        </w:r>
        <w:r>
          <w:rPr>
            <w:noProof/>
            <w:webHidden/>
          </w:rPr>
          <w:tab/>
        </w:r>
        <w:r>
          <w:rPr>
            <w:noProof/>
            <w:webHidden/>
          </w:rPr>
          <w:fldChar w:fldCharType="begin"/>
        </w:r>
        <w:r>
          <w:rPr>
            <w:noProof/>
            <w:webHidden/>
          </w:rPr>
          <w:instrText xml:space="preserve"> PAGEREF _Toc477122245 \h </w:instrText>
        </w:r>
        <w:r>
          <w:rPr>
            <w:noProof/>
            <w:webHidden/>
          </w:rPr>
        </w:r>
      </w:ins>
      <w:r>
        <w:rPr>
          <w:noProof/>
          <w:webHidden/>
        </w:rPr>
        <w:fldChar w:fldCharType="separate"/>
      </w:r>
      <w:ins w:id="77" w:author="Stefan Hagen" w:date="2017-03-12T22:48:00Z">
        <w:r w:rsidR="00A07A1F">
          <w:rPr>
            <w:noProof/>
            <w:webHidden/>
          </w:rPr>
          <w:t>14</w:t>
        </w:r>
        <w:r>
          <w:rPr>
            <w:noProof/>
            <w:webHidden/>
          </w:rPr>
          <w:fldChar w:fldCharType="end"/>
        </w:r>
        <w:r w:rsidRPr="004A0742">
          <w:rPr>
            <w:rStyle w:val="Hyperlink"/>
            <w:noProof/>
          </w:rPr>
          <w:fldChar w:fldCharType="end"/>
        </w:r>
      </w:ins>
    </w:p>
    <w:p w14:paraId="6D1DA0E4" w14:textId="77777777" w:rsidR="005D1A9B" w:rsidRDefault="005D1A9B">
      <w:pPr>
        <w:pStyle w:val="TOC2"/>
        <w:tabs>
          <w:tab w:val="right" w:leader="dot" w:pos="9350"/>
        </w:tabs>
        <w:rPr>
          <w:ins w:id="78" w:author="Stefan Hagen" w:date="2017-03-12T22:48:00Z"/>
          <w:rFonts w:asciiTheme="minorHAnsi" w:eastAsiaTheme="minorEastAsia" w:hAnsiTheme="minorHAnsi" w:cstheme="minorBidi"/>
          <w:noProof/>
          <w:sz w:val="24"/>
        </w:rPr>
      </w:pPr>
      <w:ins w:id="7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4.2 Document Type</w:t>
        </w:r>
        <w:r>
          <w:rPr>
            <w:noProof/>
            <w:webHidden/>
          </w:rPr>
          <w:tab/>
        </w:r>
        <w:r>
          <w:rPr>
            <w:noProof/>
            <w:webHidden/>
          </w:rPr>
          <w:fldChar w:fldCharType="begin"/>
        </w:r>
        <w:r>
          <w:rPr>
            <w:noProof/>
            <w:webHidden/>
          </w:rPr>
          <w:instrText xml:space="preserve"> PAGEREF _Toc477122246 \h </w:instrText>
        </w:r>
        <w:r>
          <w:rPr>
            <w:noProof/>
            <w:webHidden/>
          </w:rPr>
        </w:r>
      </w:ins>
      <w:r>
        <w:rPr>
          <w:noProof/>
          <w:webHidden/>
        </w:rPr>
        <w:fldChar w:fldCharType="separate"/>
      </w:r>
      <w:ins w:id="80" w:author="Stefan Hagen" w:date="2017-03-12T22:48:00Z">
        <w:r w:rsidR="00A07A1F">
          <w:rPr>
            <w:noProof/>
            <w:webHidden/>
          </w:rPr>
          <w:t>15</w:t>
        </w:r>
        <w:r>
          <w:rPr>
            <w:noProof/>
            <w:webHidden/>
          </w:rPr>
          <w:fldChar w:fldCharType="end"/>
        </w:r>
        <w:r w:rsidRPr="004A0742">
          <w:rPr>
            <w:rStyle w:val="Hyperlink"/>
            <w:noProof/>
          </w:rPr>
          <w:fldChar w:fldCharType="end"/>
        </w:r>
      </w:ins>
    </w:p>
    <w:p w14:paraId="24B23D78" w14:textId="77777777" w:rsidR="005D1A9B" w:rsidRDefault="005D1A9B">
      <w:pPr>
        <w:pStyle w:val="TOC2"/>
        <w:tabs>
          <w:tab w:val="right" w:leader="dot" w:pos="9350"/>
        </w:tabs>
        <w:rPr>
          <w:ins w:id="81" w:author="Stefan Hagen" w:date="2017-03-12T22:48:00Z"/>
          <w:rFonts w:asciiTheme="minorHAnsi" w:eastAsiaTheme="minorEastAsia" w:hAnsiTheme="minorHAnsi" w:cstheme="minorBidi"/>
          <w:noProof/>
          <w:sz w:val="24"/>
        </w:rPr>
      </w:pPr>
      <w:ins w:id="8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4.3 Document Publisher</w:t>
        </w:r>
        <w:r>
          <w:rPr>
            <w:noProof/>
            <w:webHidden/>
          </w:rPr>
          <w:tab/>
        </w:r>
        <w:r>
          <w:rPr>
            <w:noProof/>
            <w:webHidden/>
          </w:rPr>
          <w:fldChar w:fldCharType="begin"/>
        </w:r>
        <w:r>
          <w:rPr>
            <w:noProof/>
            <w:webHidden/>
          </w:rPr>
          <w:instrText xml:space="preserve"> PAGEREF _Toc477122247 \h </w:instrText>
        </w:r>
        <w:r>
          <w:rPr>
            <w:noProof/>
            <w:webHidden/>
          </w:rPr>
        </w:r>
      </w:ins>
      <w:r>
        <w:rPr>
          <w:noProof/>
          <w:webHidden/>
        </w:rPr>
        <w:fldChar w:fldCharType="separate"/>
      </w:r>
      <w:ins w:id="83" w:author="Stefan Hagen" w:date="2017-03-12T22:48:00Z">
        <w:r w:rsidR="00A07A1F">
          <w:rPr>
            <w:noProof/>
            <w:webHidden/>
          </w:rPr>
          <w:t>16</w:t>
        </w:r>
        <w:r>
          <w:rPr>
            <w:noProof/>
            <w:webHidden/>
          </w:rPr>
          <w:fldChar w:fldCharType="end"/>
        </w:r>
        <w:r w:rsidRPr="004A0742">
          <w:rPr>
            <w:rStyle w:val="Hyperlink"/>
            <w:noProof/>
          </w:rPr>
          <w:fldChar w:fldCharType="end"/>
        </w:r>
      </w:ins>
    </w:p>
    <w:p w14:paraId="64ECFB22" w14:textId="77777777" w:rsidR="005D1A9B" w:rsidRDefault="005D1A9B">
      <w:pPr>
        <w:pStyle w:val="TOC3"/>
        <w:tabs>
          <w:tab w:val="right" w:leader="dot" w:pos="9350"/>
        </w:tabs>
        <w:rPr>
          <w:ins w:id="84" w:author="Stefan Hagen" w:date="2017-03-12T22:48:00Z"/>
          <w:rFonts w:asciiTheme="minorHAnsi" w:eastAsiaTheme="minorEastAsia" w:hAnsiTheme="minorHAnsi" w:cstheme="minorBidi"/>
          <w:noProof/>
          <w:sz w:val="24"/>
        </w:rPr>
      </w:pPr>
      <w:ins w:id="8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4.3.1 Document Publisher – Contact Details</w:t>
        </w:r>
        <w:r>
          <w:rPr>
            <w:noProof/>
            <w:webHidden/>
          </w:rPr>
          <w:tab/>
        </w:r>
        <w:r>
          <w:rPr>
            <w:noProof/>
            <w:webHidden/>
          </w:rPr>
          <w:fldChar w:fldCharType="begin"/>
        </w:r>
        <w:r>
          <w:rPr>
            <w:noProof/>
            <w:webHidden/>
          </w:rPr>
          <w:instrText xml:space="preserve"> PAGEREF _Toc477122248 \h </w:instrText>
        </w:r>
        <w:r>
          <w:rPr>
            <w:noProof/>
            <w:webHidden/>
          </w:rPr>
        </w:r>
      </w:ins>
      <w:r>
        <w:rPr>
          <w:noProof/>
          <w:webHidden/>
        </w:rPr>
        <w:fldChar w:fldCharType="separate"/>
      </w:r>
      <w:ins w:id="86" w:author="Stefan Hagen" w:date="2017-03-12T22:48:00Z">
        <w:r w:rsidR="00A07A1F">
          <w:rPr>
            <w:noProof/>
            <w:webHidden/>
          </w:rPr>
          <w:t>17</w:t>
        </w:r>
        <w:r>
          <w:rPr>
            <w:noProof/>
            <w:webHidden/>
          </w:rPr>
          <w:fldChar w:fldCharType="end"/>
        </w:r>
        <w:r w:rsidRPr="004A0742">
          <w:rPr>
            <w:rStyle w:val="Hyperlink"/>
            <w:noProof/>
          </w:rPr>
          <w:fldChar w:fldCharType="end"/>
        </w:r>
      </w:ins>
    </w:p>
    <w:p w14:paraId="726B3FAF" w14:textId="77777777" w:rsidR="005D1A9B" w:rsidRDefault="005D1A9B">
      <w:pPr>
        <w:pStyle w:val="TOC3"/>
        <w:tabs>
          <w:tab w:val="right" w:leader="dot" w:pos="9350"/>
        </w:tabs>
        <w:rPr>
          <w:ins w:id="87" w:author="Stefan Hagen" w:date="2017-03-12T22:48:00Z"/>
          <w:rFonts w:asciiTheme="minorHAnsi" w:eastAsiaTheme="minorEastAsia" w:hAnsiTheme="minorHAnsi" w:cstheme="minorBidi"/>
          <w:noProof/>
          <w:sz w:val="24"/>
        </w:rPr>
      </w:pPr>
      <w:ins w:id="8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"_Toc477122249"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4.3.2 Document Publisher – Issuing Authority</w:t>
        </w:r>
        <w:r>
          <w:rPr>
            <w:noProof/>
            <w:webHidden/>
          </w:rPr>
          <w:tab/>
        </w:r>
        <w:r>
          <w:rPr>
            <w:noProof/>
            <w:webHidden/>
          </w:rPr>
          <w:fldChar w:fldCharType="begin"/>
        </w:r>
        <w:r>
          <w:rPr>
            <w:noProof/>
            <w:webHidden/>
          </w:rPr>
          <w:instrText xml:space="preserve"> PAGEREF _Toc477122249 \h </w:instrText>
        </w:r>
        <w:r>
          <w:rPr>
            <w:noProof/>
            <w:webHidden/>
          </w:rPr>
        </w:r>
      </w:ins>
      <w:r>
        <w:rPr>
          <w:noProof/>
          <w:webHidden/>
        </w:rPr>
        <w:fldChar w:fldCharType="separate"/>
      </w:r>
      <w:ins w:id="89" w:author="Stefan Hagen" w:date="2017-03-12T22:48:00Z">
        <w:r w:rsidR="00A07A1F">
          <w:rPr>
            <w:noProof/>
            <w:webHidden/>
          </w:rPr>
          <w:t>17</w:t>
        </w:r>
        <w:r>
          <w:rPr>
            <w:noProof/>
            <w:webHidden/>
          </w:rPr>
          <w:fldChar w:fldCharType="end"/>
        </w:r>
        <w:r w:rsidRPr="004A0742">
          <w:rPr>
            <w:rStyle w:val="Hyperlink"/>
            <w:noProof/>
          </w:rPr>
          <w:fldChar w:fldCharType="end"/>
        </w:r>
      </w:ins>
    </w:p>
    <w:p w14:paraId="177711D7" w14:textId="77777777" w:rsidR="005D1A9B" w:rsidRDefault="005D1A9B">
      <w:pPr>
        <w:pStyle w:val="TOC2"/>
        <w:tabs>
          <w:tab w:val="right" w:leader="dot" w:pos="9350"/>
        </w:tabs>
        <w:rPr>
          <w:ins w:id="90" w:author="Stefan Hagen" w:date="2017-03-12T22:48:00Z"/>
          <w:rFonts w:asciiTheme="minorHAnsi" w:eastAsiaTheme="minorEastAsia" w:hAnsiTheme="minorHAnsi" w:cstheme="minorBidi"/>
          <w:noProof/>
          <w:sz w:val="24"/>
        </w:rPr>
      </w:pPr>
      <w:ins w:id="9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"_Toc477122250"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 Document Tracking</w:t>
        </w:r>
        <w:r>
          <w:rPr>
            <w:noProof/>
            <w:webHidden/>
          </w:rPr>
          <w:tab/>
        </w:r>
        <w:r>
          <w:rPr>
            <w:noProof/>
            <w:webHidden/>
          </w:rPr>
          <w:fldChar w:fldCharType="begin"/>
        </w:r>
        <w:r>
          <w:rPr>
            <w:noProof/>
            <w:webHidden/>
          </w:rPr>
          <w:instrText xml:space="preserve"> PAGEREF _Toc477122250 \h </w:instrText>
        </w:r>
        <w:r>
          <w:rPr>
            <w:noProof/>
            <w:webHidden/>
          </w:rPr>
        </w:r>
      </w:ins>
      <w:r>
        <w:rPr>
          <w:noProof/>
          <w:webHidden/>
        </w:rPr>
        <w:fldChar w:fldCharType="separate"/>
      </w:r>
      <w:ins w:id="92" w:author="Stefan Hagen" w:date="2017-03-12T22:48:00Z">
        <w:r w:rsidR="00A07A1F">
          <w:rPr>
            <w:noProof/>
            <w:webHidden/>
          </w:rPr>
          <w:t>19</w:t>
        </w:r>
        <w:r>
          <w:rPr>
            <w:noProof/>
            <w:webHidden/>
          </w:rPr>
          <w:fldChar w:fldCharType="end"/>
        </w:r>
        <w:r w:rsidRPr="004A0742">
          <w:rPr>
            <w:rStyle w:val="Hyperlink"/>
            <w:noProof/>
          </w:rPr>
          <w:fldChar w:fldCharType="end"/>
        </w:r>
      </w:ins>
    </w:p>
    <w:p w14:paraId="4DF422EC" w14:textId="77777777" w:rsidR="005D1A9B" w:rsidRDefault="005D1A9B">
      <w:pPr>
        <w:pStyle w:val="TOC3"/>
        <w:tabs>
          <w:tab w:val="right" w:leader="dot" w:pos="9350"/>
        </w:tabs>
        <w:rPr>
          <w:ins w:id="93" w:author="Stefan Hagen" w:date="2017-03-12T22:48:00Z"/>
          <w:rFonts w:asciiTheme="minorHAnsi" w:eastAsiaTheme="minorEastAsia" w:hAnsiTheme="minorHAnsi" w:cstheme="minorBidi"/>
          <w:noProof/>
          <w:sz w:val="24"/>
        </w:rPr>
      </w:pPr>
      <w:ins w:id="9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"_Toc477122251"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4.4.1 Document Tracking – Identification</w:t>
        </w:r>
        <w:r>
          <w:rPr>
            <w:noProof/>
            <w:webHidden/>
          </w:rPr>
          <w:tab/>
        </w:r>
        <w:r>
          <w:rPr>
            <w:noProof/>
            <w:webHidden/>
          </w:rPr>
          <w:fldChar w:fldCharType="begin"/>
        </w:r>
        <w:r>
          <w:rPr>
            <w:noProof/>
            <w:webHidden/>
          </w:rPr>
          <w:instrText xml:space="preserve"> PAGEREF _Toc477122251 \h </w:instrText>
        </w:r>
        <w:r>
          <w:rPr>
            <w:noProof/>
            <w:webHidden/>
          </w:rPr>
        </w:r>
      </w:ins>
      <w:r>
        <w:rPr>
          <w:noProof/>
          <w:webHidden/>
        </w:rPr>
        <w:fldChar w:fldCharType="separate"/>
      </w:r>
      <w:ins w:id="95" w:author="Stefan Hagen" w:date="2017-03-12T22:48:00Z">
        <w:r w:rsidR="00A07A1F">
          <w:rPr>
            <w:noProof/>
            <w:webHidden/>
          </w:rPr>
          <w:t>21</w:t>
        </w:r>
        <w:r>
          <w:rPr>
            <w:noProof/>
            <w:webHidden/>
          </w:rPr>
          <w:fldChar w:fldCharType="end"/>
        </w:r>
        <w:r w:rsidRPr="004A0742">
          <w:rPr>
            <w:rStyle w:val="Hyperlink"/>
            <w:noProof/>
          </w:rPr>
          <w:fldChar w:fldCharType="end"/>
        </w:r>
      </w:ins>
    </w:p>
    <w:p w14:paraId="29EC8BF5" w14:textId="77777777" w:rsidR="005D1A9B" w:rsidRDefault="005D1A9B">
      <w:pPr>
        <w:pStyle w:val="TOC4"/>
        <w:tabs>
          <w:tab w:val="right" w:leader="dot" w:pos="9350"/>
        </w:tabs>
        <w:rPr>
          <w:ins w:id="96" w:author="Stefan Hagen" w:date="2017-03-12T22:48:00Z"/>
          <w:rFonts w:asciiTheme="minorHAnsi" w:eastAsiaTheme="minorEastAsia" w:hAnsiTheme="minorHAnsi" w:cstheme="minorBidi"/>
          <w:noProof/>
          <w:sz w:val="24"/>
        </w:rPr>
      </w:pPr>
      <w:ins w:id="9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"_Toc477122254"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4.4.1.1 Document Tracking – Identification – ID</w:t>
        </w:r>
        <w:r>
          <w:rPr>
            <w:noProof/>
            <w:webHidden/>
          </w:rPr>
          <w:tab/>
        </w:r>
        <w:r>
          <w:rPr>
            <w:noProof/>
            <w:webHidden/>
          </w:rPr>
          <w:fldChar w:fldCharType="begin"/>
        </w:r>
        <w:r>
          <w:rPr>
            <w:noProof/>
            <w:webHidden/>
          </w:rPr>
          <w:instrText xml:space="preserve"> PAGEREF _Toc477122254 \h </w:instrText>
        </w:r>
        <w:r>
          <w:rPr>
            <w:noProof/>
            <w:webHidden/>
          </w:rPr>
        </w:r>
      </w:ins>
      <w:r>
        <w:rPr>
          <w:noProof/>
          <w:webHidden/>
        </w:rPr>
        <w:fldChar w:fldCharType="separate"/>
      </w:r>
      <w:ins w:id="98" w:author="Stefan Hagen" w:date="2017-03-12T22:48:00Z">
        <w:r w:rsidR="00A07A1F">
          <w:rPr>
            <w:noProof/>
            <w:webHidden/>
          </w:rPr>
          <w:t>21</w:t>
        </w:r>
        <w:r>
          <w:rPr>
            <w:noProof/>
            <w:webHidden/>
          </w:rPr>
          <w:fldChar w:fldCharType="end"/>
        </w:r>
        <w:r w:rsidRPr="004A0742">
          <w:rPr>
            <w:rStyle w:val="Hyperlink"/>
            <w:noProof/>
          </w:rPr>
          <w:fldChar w:fldCharType="end"/>
        </w:r>
      </w:ins>
    </w:p>
    <w:p w14:paraId="72C1EFC5" w14:textId="77777777" w:rsidR="005D1A9B" w:rsidRDefault="005D1A9B">
      <w:pPr>
        <w:pStyle w:val="TOC4"/>
        <w:tabs>
          <w:tab w:val="right" w:leader="dot" w:pos="9350"/>
        </w:tabs>
        <w:rPr>
          <w:ins w:id="99" w:author="Stefan Hagen" w:date="2017-03-12T22:48:00Z"/>
          <w:rFonts w:asciiTheme="minorHAnsi" w:eastAsiaTheme="minorEastAsia" w:hAnsiTheme="minorHAnsi" w:cstheme="minorBidi"/>
          <w:noProof/>
          <w:sz w:val="24"/>
        </w:rPr>
      </w:pPr>
      <w:ins w:id="10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"_Toc477122256"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4.4.1.2 Document Tracking – Identification – Alias</w:t>
        </w:r>
        <w:r>
          <w:rPr>
            <w:noProof/>
            <w:webHidden/>
          </w:rPr>
          <w:tab/>
        </w:r>
        <w:r>
          <w:rPr>
            <w:noProof/>
            <w:webHidden/>
          </w:rPr>
          <w:fldChar w:fldCharType="begin"/>
        </w:r>
        <w:r>
          <w:rPr>
            <w:noProof/>
            <w:webHidden/>
          </w:rPr>
          <w:instrText xml:space="preserve"> PAGEREF _Toc477122256 \h </w:instrText>
        </w:r>
        <w:r>
          <w:rPr>
            <w:noProof/>
            <w:webHidden/>
          </w:rPr>
        </w:r>
      </w:ins>
      <w:r>
        <w:rPr>
          <w:noProof/>
          <w:webHidden/>
        </w:rPr>
        <w:fldChar w:fldCharType="separate"/>
      </w:r>
      <w:ins w:id="101" w:author="Stefan Hagen" w:date="2017-03-12T22:48:00Z">
        <w:r w:rsidR="00A07A1F">
          <w:rPr>
            <w:noProof/>
            <w:webHidden/>
          </w:rPr>
          <w:t>21</w:t>
        </w:r>
        <w:r>
          <w:rPr>
            <w:noProof/>
            <w:webHidden/>
          </w:rPr>
          <w:fldChar w:fldCharType="end"/>
        </w:r>
        <w:r w:rsidRPr="004A0742">
          <w:rPr>
            <w:rStyle w:val="Hyperlink"/>
            <w:noProof/>
          </w:rPr>
          <w:fldChar w:fldCharType="end"/>
        </w:r>
      </w:ins>
    </w:p>
    <w:p w14:paraId="15185A7F" w14:textId="77777777" w:rsidR="005D1A9B" w:rsidRDefault="005D1A9B">
      <w:pPr>
        <w:pStyle w:val="TOC3"/>
        <w:tabs>
          <w:tab w:val="right" w:leader="dot" w:pos="9350"/>
        </w:tabs>
        <w:rPr>
          <w:ins w:id="102" w:author="Stefan Hagen" w:date="2017-03-12T22:48:00Z"/>
          <w:rFonts w:asciiTheme="minorHAnsi" w:eastAsiaTheme="minorEastAsia" w:hAnsiTheme="minorHAnsi" w:cstheme="minorBidi"/>
          <w:noProof/>
          <w:sz w:val="24"/>
        </w:rPr>
      </w:pPr>
      <w:ins w:id="10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"_Toc477122259"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4.4.2 Document Tracking – Status</w:t>
        </w:r>
        <w:r>
          <w:rPr>
            <w:noProof/>
            <w:webHidden/>
          </w:rPr>
          <w:tab/>
        </w:r>
        <w:r>
          <w:rPr>
            <w:noProof/>
            <w:webHidden/>
          </w:rPr>
          <w:fldChar w:fldCharType="begin"/>
        </w:r>
        <w:r>
          <w:rPr>
            <w:noProof/>
            <w:webHidden/>
          </w:rPr>
          <w:instrText xml:space="preserve"> PAGEREF _Toc477122259 \h </w:instrText>
        </w:r>
        <w:r>
          <w:rPr>
            <w:noProof/>
            <w:webHidden/>
          </w:rPr>
        </w:r>
      </w:ins>
      <w:r>
        <w:rPr>
          <w:noProof/>
          <w:webHidden/>
        </w:rPr>
        <w:fldChar w:fldCharType="separate"/>
      </w:r>
      <w:ins w:id="104" w:author="Stefan Hagen" w:date="2017-03-12T22:48:00Z">
        <w:r w:rsidR="00A07A1F">
          <w:rPr>
            <w:noProof/>
            <w:webHidden/>
          </w:rPr>
          <w:t>22</w:t>
        </w:r>
        <w:r>
          <w:rPr>
            <w:noProof/>
            <w:webHidden/>
          </w:rPr>
          <w:fldChar w:fldCharType="end"/>
        </w:r>
        <w:r w:rsidRPr="004A0742">
          <w:rPr>
            <w:rStyle w:val="Hyperlink"/>
            <w:noProof/>
          </w:rPr>
          <w:fldChar w:fldCharType="end"/>
        </w:r>
      </w:ins>
    </w:p>
    <w:p w14:paraId="62546C69" w14:textId="77777777" w:rsidR="005D1A9B" w:rsidRDefault="005D1A9B">
      <w:pPr>
        <w:pStyle w:val="TOC3"/>
        <w:tabs>
          <w:tab w:val="right" w:leader="dot" w:pos="9350"/>
        </w:tabs>
        <w:rPr>
          <w:ins w:id="105" w:author="Stefan Hagen" w:date="2017-03-12T22:48:00Z"/>
          <w:rFonts w:asciiTheme="minorHAnsi" w:eastAsiaTheme="minorEastAsia" w:hAnsiTheme="minorHAnsi" w:cstheme="minorBidi"/>
          <w:noProof/>
          <w:sz w:val="24"/>
        </w:rPr>
      </w:pPr>
      <w:ins w:id="10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4.4.3 Document Tracking – Version</w:t>
        </w:r>
        <w:r>
          <w:rPr>
            <w:noProof/>
            <w:webHidden/>
          </w:rPr>
          <w:tab/>
        </w:r>
        <w:r>
          <w:rPr>
            <w:noProof/>
            <w:webHidden/>
          </w:rPr>
          <w:fldChar w:fldCharType="begin"/>
        </w:r>
        <w:r>
          <w:rPr>
            <w:noProof/>
            <w:webHidden/>
          </w:rPr>
          <w:instrText xml:space="preserve"> PAGEREF _Toc477122260 \h </w:instrText>
        </w:r>
        <w:r>
          <w:rPr>
            <w:noProof/>
            <w:webHidden/>
          </w:rPr>
        </w:r>
      </w:ins>
      <w:r>
        <w:rPr>
          <w:noProof/>
          <w:webHidden/>
        </w:rPr>
        <w:fldChar w:fldCharType="separate"/>
      </w:r>
      <w:ins w:id="107" w:author="Stefan Hagen" w:date="2017-03-12T22:48:00Z">
        <w:r w:rsidR="00A07A1F">
          <w:rPr>
            <w:noProof/>
            <w:webHidden/>
          </w:rPr>
          <w:t>22</w:t>
        </w:r>
        <w:r>
          <w:rPr>
            <w:noProof/>
            <w:webHidden/>
          </w:rPr>
          <w:fldChar w:fldCharType="end"/>
        </w:r>
        <w:r w:rsidRPr="004A0742">
          <w:rPr>
            <w:rStyle w:val="Hyperlink"/>
            <w:noProof/>
          </w:rPr>
          <w:fldChar w:fldCharType="end"/>
        </w:r>
      </w:ins>
    </w:p>
    <w:p w14:paraId="5BCFF3C6" w14:textId="77777777" w:rsidR="005D1A9B" w:rsidRDefault="005D1A9B">
      <w:pPr>
        <w:pStyle w:val="TOC3"/>
        <w:tabs>
          <w:tab w:val="right" w:leader="dot" w:pos="9350"/>
        </w:tabs>
        <w:rPr>
          <w:ins w:id="108" w:author="Stefan Hagen" w:date="2017-03-12T22:48:00Z"/>
          <w:rFonts w:asciiTheme="minorHAnsi" w:eastAsiaTheme="minorEastAsia" w:hAnsiTheme="minorHAnsi" w:cstheme="minorBidi"/>
          <w:noProof/>
          <w:sz w:val="24"/>
        </w:rPr>
      </w:pPr>
      <w:ins w:id="10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4.4.4 Document Tracking – Revision History</w:t>
        </w:r>
        <w:r>
          <w:rPr>
            <w:noProof/>
            <w:webHidden/>
          </w:rPr>
          <w:tab/>
        </w:r>
        <w:r>
          <w:rPr>
            <w:noProof/>
            <w:webHidden/>
          </w:rPr>
          <w:fldChar w:fldCharType="begin"/>
        </w:r>
        <w:r>
          <w:rPr>
            <w:noProof/>
            <w:webHidden/>
          </w:rPr>
          <w:instrText xml:space="preserve"> PAGEREF _Toc477122261 \h </w:instrText>
        </w:r>
        <w:r>
          <w:rPr>
            <w:noProof/>
            <w:webHidden/>
          </w:rPr>
        </w:r>
      </w:ins>
      <w:r>
        <w:rPr>
          <w:noProof/>
          <w:webHidden/>
        </w:rPr>
        <w:fldChar w:fldCharType="separate"/>
      </w:r>
      <w:ins w:id="110" w:author="Stefan Hagen" w:date="2017-03-12T22:48:00Z">
        <w:r w:rsidR="00A07A1F">
          <w:rPr>
            <w:noProof/>
            <w:webHidden/>
          </w:rPr>
          <w:t>23</w:t>
        </w:r>
        <w:r>
          <w:rPr>
            <w:noProof/>
            <w:webHidden/>
          </w:rPr>
          <w:fldChar w:fldCharType="end"/>
        </w:r>
        <w:r w:rsidRPr="004A0742">
          <w:rPr>
            <w:rStyle w:val="Hyperlink"/>
            <w:noProof/>
          </w:rPr>
          <w:fldChar w:fldCharType="end"/>
        </w:r>
      </w:ins>
    </w:p>
    <w:p w14:paraId="53C7E7E4" w14:textId="77777777" w:rsidR="005D1A9B" w:rsidRDefault="005D1A9B">
      <w:pPr>
        <w:pStyle w:val="TOC4"/>
        <w:tabs>
          <w:tab w:val="right" w:leader="dot" w:pos="9350"/>
        </w:tabs>
        <w:rPr>
          <w:ins w:id="111" w:author="Stefan Hagen" w:date="2017-03-12T22:48:00Z"/>
          <w:rFonts w:asciiTheme="minorHAnsi" w:eastAsiaTheme="minorEastAsia" w:hAnsiTheme="minorHAnsi" w:cstheme="minorBidi"/>
          <w:noProof/>
          <w:sz w:val="24"/>
        </w:rPr>
      </w:pPr>
      <w:ins w:id="11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4.4.4.1 Document Tracking – Revision History – Revision</w:t>
        </w:r>
        <w:r>
          <w:rPr>
            <w:noProof/>
            <w:webHidden/>
          </w:rPr>
          <w:tab/>
        </w:r>
        <w:r>
          <w:rPr>
            <w:noProof/>
            <w:webHidden/>
          </w:rPr>
          <w:fldChar w:fldCharType="begin"/>
        </w:r>
        <w:r>
          <w:rPr>
            <w:noProof/>
            <w:webHidden/>
          </w:rPr>
          <w:instrText xml:space="preserve"> PAGEREF _Toc477122262 \h </w:instrText>
        </w:r>
        <w:r>
          <w:rPr>
            <w:noProof/>
            <w:webHidden/>
          </w:rPr>
        </w:r>
      </w:ins>
      <w:r>
        <w:rPr>
          <w:noProof/>
          <w:webHidden/>
        </w:rPr>
        <w:fldChar w:fldCharType="separate"/>
      </w:r>
      <w:ins w:id="113" w:author="Stefan Hagen" w:date="2017-03-12T22:48:00Z">
        <w:r w:rsidR="00A07A1F">
          <w:rPr>
            <w:noProof/>
            <w:webHidden/>
          </w:rPr>
          <w:t>23</w:t>
        </w:r>
        <w:r>
          <w:rPr>
            <w:noProof/>
            <w:webHidden/>
          </w:rPr>
          <w:fldChar w:fldCharType="end"/>
        </w:r>
        <w:r w:rsidRPr="004A0742">
          <w:rPr>
            <w:rStyle w:val="Hyperlink"/>
            <w:noProof/>
          </w:rPr>
          <w:fldChar w:fldCharType="end"/>
        </w:r>
      </w:ins>
    </w:p>
    <w:p w14:paraId="3718046C" w14:textId="77777777" w:rsidR="005D1A9B" w:rsidRDefault="005D1A9B">
      <w:pPr>
        <w:pStyle w:val="TOC5"/>
        <w:tabs>
          <w:tab w:val="right" w:leader="dot" w:pos="9350"/>
        </w:tabs>
        <w:rPr>
          <w:ins w:id="114" w:author="Stefan Hagen" w:date="2017-03-12T22:48:00Z"/>
          <w:rFonts w:asciiTheme="minorHAnsi" w:eastAsiaTheme="minorEastAsia" w:hAnsiTheme="minorHAnsi" w:cstheme="minorBidi"/>
          <w:noProof/>
          <w:sz w:val="24"/>
        </w:rPr>
      </w:pPr>
      <w:ins w:id="11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4.4.4.1.1 Document Tracking – Revision History – Revision – Number</w:t>
        </w:r>
        <w:r>
          <w:rPr>
            <w:noProof/>
            <w:webHidden/>
          </w:rPr>
          <w:tab/>
        </w:r>
        <w:r>
          <w:rPr>
            <w:noProof/>
            <w:webHidden/>
          </w:rPr>
          <w:fldChar w:fldCharType="begin"/>
        </w:r>
        <w:r>
          <w:rPr>
            <w:noProof/>
            <w:webHidden/>
          </w:rPr>
          <w:instrText xml:space="preserve"> PAGEREF _Toc477122263 \h </w:instrText>
        </w:r>
        <w:r>
          <w:rPr>
            <w:noProof/>
            <w:webHidden/>
          </w:rPr>
        </w:r>
      </w:ins>
      <w:r>
        <w:rPr>
          <w:noProof/>
          <w:webHidden/>
        </w:rPr>
        <w:fldChar w:fldCharType="separate"/>
      </w:r>
      <w:ins w:id="116" w:author="Stefan Hagen" w:date="2017-03-12T22:48:00Z">
        <w:r w:rsidR="00A07A1F">
          <w:rPr>
            <w:noProof/>
            <w:webHidden/>
          </w:rPr>
          <w:t>24</w:t>
        </w:r>
        <w:r>
          <w:rPr>
            <w:noProof/>
            <w:webHidden/>
          </w:rPr>
          <w:fldChar w:fldCharType="end"/>
        </w:r>
        <w:r w:rsidRPr="004A0742">
          <w:rPr>
            <w:rStyle w:val="Hyperlink"/>
            <w:noProof/>
          </w:rPr>
          <w:fldChar w:fldCharType="end"/>
        </w:r>
      </w:ins>
    </w:p>
    <w:p w14:paraId="2F6E80F9" w14:textId="77777777" w:rsidR="005D1A9B" w:rsidRDefault="005D1A9B">
      <w:pPr>
        <w:pStyle w:val="TOC5"/>
        <w:tabs>
          <w:tab w:val="right" w:leader="dot" w:pos="9350"/>
        </w:tabs>
        <w:rPr>
          <w:ins w:id="117" w:author="Stefan Hagen" w:date="2017-03-12T22:48:00Z"/>
          <w:rFonts w:asciiTheme="minorHAnsi" w:eastAsiaTheme="minorEastAsia" w:hAnsiTheme="minorHAnsi" w:cstheme="minorBidi"/>
          <w:noProof/>
          <w:sz w:val="24"/>
        </w:rPr>
      </w:pPr>
      <w:ins w:id="11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4.4.4.1.2 Document Tracking – Revision History – Revision – Date</w:t>
        </w:r>
        <w:r>
          <w:rPr>
            <w:noProof/>
            <w:webHidden/>
          </w:rPr>
          <w:tab/>
        </w:r>
        <w:r>
          <w:rPr>
            <w:noProof/>
            <w:webHidden/>
          </w:rPr>
          <w:fldChar w:fldCharType="begin"/>
        </w:r>
        <w:r>
          <w:rPr>
            <w:noProof/>
            <w:webHidden/>
          </w:rPr>
          <w:instrText xml:space="preserve"> PAGEREF _Toc477122264 \h </w:instrText>
        </w:r>
        <w:r>
          <w:rPr>
            <w:noProof/>
            <w:webHidden/>
          </w:rPr>
        </w:r>
      </w:ins>
      <w:r>
        <w:rPr>
          <w:noProof/>
          <w:webHidden/>
        </w:rPr>
        <w:fldChar w:fldCharType="separate"/>
      </w:r>
      <w:ins w:id="119" w:author="Stefan Hagen" w:date="2017-03-12T22:48:00Z">
        <w:r w:rsidR="00A07A1F">
          <w:rPr>
            <w:noProof/>
            <w:webHidden/>
          </w:rPr>
          <w:t>24</w:t>
        </w:r>
        <w:r>
          <w:rPr>
            <w:noProof/>
            <w:webHidden/>
          </w:rPr>
          <w:fldChar w:fldCharType="end"/>
        </w:r>
        <w:r w:rsidRPr="004A0742">
          <w:rPr>
            <w:rStyle w:val="Hyperlink"/>
            <w:noProof/>
          </w:rPr>
          <w:fldChar w:fldCharType="end"/>
        </w:r>
      </w:ins>
    </w:p>
    <w:p w14:paraId="3D568CDA" w14:textId="77777777" w:rsidR="005D1A9B" w:rsidRDefault="005D1A9B">
      <w:pPr>
        <w:pStyle w:val="TOC5"/>
        <w:tabs>
          <w:tab w:val="right" w:leader="dot" w:pos="9350"/>
        </w:tabs>
        <w:rPr>
          <w:ins w:id="120" w:author="Stefan Hagen" w:date="2017-03-12T22:48:00Z"/>
          <w:rFonts w:asciiTheme="minorHAnsi" w:eastAsiaTheme="minorEastAsia" w:hAnsiTheme="minorHAnsi" w:cstheme="minorBidi"/>
          <w:noProof/>
          <w:sz w:val="24"/>
        </w:rPr>
      </w:pPr>
      <w:ins w:id="12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4.4.4.1.3 Document Tracking – Revision History – Revision – Description</w:t>
        </w:r>
        <w:r>
          <w:rPr>
            <w:noProof/>
            <w:webHidden/>
          </w:rPr>
          <w:tab/>
        </w:r>
        <w:r>
          <w:rPr>
            <w:noProof/>
            <w:webHidden/>
          </w:rPr>
          <w:fldChar w:fldCharType="begin"/>
        </w:r>
        <w:r>
          <w:rPr>
            <w:noProof/>
            <w:webHidden/>
          </w:rPr>
          <w:instrText xml:space="preserve"> PAGEREF _Toc477122265 \h </w:instrText>
        </w:r>
        <w:r>
          <w:rPr>
            <w:noProof/>
            <w:webHidden/>
          </w:rPr>
        </w:r>
      </w:ins>
      <w:r>
        <w:rPr>
          <w:noProof/>
          <w:webHidden/>
        </w:rPr>
        <w:fldChar w:fldCharType="separate"/>
      </w:r>
      <w:ins w:id="122" w:author="Stefan Hagen" w:date="2017-03-12T22:48:00Z">
        <w:r w:rsidR="00A07A1F">
          <w:rPr>
            <w:noProof/>
            <w:webHidden/>
          </w:rPr>
          <w:t>25</w:t>
        </w:r>
        <w:r>
          <w:rPr>
            <w:noProof/>
            <w:webHidden/>
          </w:rPr>
          <w:fldChar w:fldCharType="end"/>
        </w:r>
        <w:r w:rsidRPr="004A0742">
          <w:rPr>
            <w:rStyle w:val="Hyperlink"/>
            <w:noProof/>
          </w:rPr>
          <w:fldChar w:fldCharType="end"/>
        </w:r>
      </w:ins>
    </w:p>
    <w:p w14:paraId="3C664A1B" w14:textId="77777777" w:rsidR="005D1A9B" w:rsidRDefault="005D1A9B">
      <w:pPr>
        <w:pStyle w:val="TOC3"/>
        <w:tabs>
          <w:tab w:val="right" w:leader="dot" w:pos="9350"/>
        </w:tabs>
        <w:rPr>
          <w:ins w:id="123" w:author="Stefan Hagen" w:date="2017-03-12T22:48:00Z"/>
          <w:rFonts w:asciiTheme="minorHAnsi" w:eastAsiaTheme="minorEastAsia" w:hAnsiTheme="minorHAnsi" w:cstheme="minorBidi"/>
          <w:noProof/>
          <w:sz w:val="24"/>
        </w:rPr>
      </w:pPr>
      <w:ins w:id="12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4.4.5 Document Tracking – Initial Release Date</w:t>
        </w:r>
        <w:r>
          <w:rPr>
            <w:noProof/>
            <w:webHidden/>
          </w:rPr>
          <w:tab/>
        </w:r>
        <w:r>
          <w:rPr>
            <w:noProof/>
            <w:webHidden/>
          </w:rPr>
          <w:fldChar w:fldCharType="begin"/>
        </w:r>
        <w:r>
          <w:rPr>
            <w:noProof/>
            <w:webHidden/>
          </w:rPr>
          <w:instrText xml:space="preserve"> PAGEREF _Toc477122266 \h </w:instrText>
        </w:r>
        <w:r>
          <w:rPr>
            <w:noProof/>
            <w:webHidden/>
          </w:rPr>
        </w:r>
      </w:ins>
      <w:r>
        <w:rPr>
          <w:noProof/>
          <w:webHidden/>
        </w:rPr>
        <w:fldChar w:fldCharType="separate"/>
      </w:r>
      <w:ins w:id="125" w:author="Stefan Hagen" w:date="2017-03-12T22:48:00Z">
        <w:r w:rsidR="00A07A1F">
          <w:rPr>
            <w:noProof/>
            <w:webHidden/>
          </w:rPr>
          <w:t>25</w:t>
        </w:r>
        <w:r>
          <w:rPr>
            <w:noProof/>
            <w:webHidden/>
          </w:rPr>
          <w:fldChar w:fldCharType="end"/>
        </w:r>
        <w:r w:rsidRPr="004A0742">
          <w:rPr>
            <w:rStyle w:val="Hyperlink"/>
            <w:noProof/>
          </w:rPr>
          <w:fldChar w:fldCharType="end"/>
        </w:r>
      </w:ins>
    </w:p>
    <w:p w14:paraId="3B35CF84" w14:textId="77777777" w:rsidR="005D1A9B" w:rsidRDefault="005D1A9B">
      <w:pPr>
        <w:pStyle w:val="TOC3"/>
        <w:tabs>
          <w:tab w:val="right" w:leader="dot" w:pos="9350"/>
        </w:tabs>
        <w:rPr>
          <w:ins w:id="126" w:author="Stefan Hagen" w:date="2017-03-12T22:48:00Z"/>
          <w:rFonts w:asciiTheme="minorHAnsi" w:eastAsiaTheme="minorEastAsia" w:hAnsiTheme="minorHAnsi" w:cstheme="minorBidi"/>
          <w:noProof/>
          <w:sz w:val="24"/>
        </w:rPr>
      </w:pPr>
      <w:ins w:id="12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4.4.6 Document Tracking – Current Release Date</w:t>
        </w:r>
        <w:r>
          <w:rPr>
            <w:noProof/>
            <w:webHidden/>
          </w:rPr>
          <w:tab/>
        </w:r>
        <w:r>
          <w:rPr>
            <w:noProof/>
            <w:webHidden/>
          </w:rPr>
          <w:fldChar w:fldCharType="begin"/>
        </w:r>
        <w:r>
          <w:rPr>
            <w:noProof/>
            <w:webHidden/>
          </w:rPr>
          <w:instrText xml:space="preserve"> PAGEREF _Toc477122267 \h </w:instrText>
        </w:r>
        <w:r>
          <w:rPr>
            <w:noProof/>
            <w:webHidden/>
          </w:rPr>
        </w:r>
      </w:ins>
      <w:r>
        <w:rPr>
          <w:noProof/>
          <w:webHidden/>
        </w:rPr>
        <w:fldChar w:fldCharType="separate"/>
      </w:r>
      <w:ins w:id="128" w:author="Stefan Hagen" w:date="2017-03-12T22:48:00Z">
        <w:r w:rsidR="00A07A1F">
          <w:rPr>
            <w:noProof/>
            <w:webHidden/>
          </w:rPr>
          <w:t>25</w:t>
        </w:r>
        <w:r>
          <w:rPr>
            <w:noProof/>
            <w:webHidden/>
          </w:rPr>
          <w:fldChar w:fldCharType="end"/>
        </w:r>
        <w:r w:rsidRPr="004A0742">
          <w:rPr>
            <w:rStyle w:val="Hyperlink"/>
            <w:noProof/>
          </w:rPr>
          <w:fldChar w:fldCharType="end"/>
        </w:r>
      </w:ins>
    </w:p>
    <w:p w14:paraId="1A66CF66" w14:textId="77777777" w:rsidR="005D1A9B" w:rsidRDefault="005D1A9B">
      <w:pPr>
        <w:pStyle w:val="TOC3"/>
        <w:tabs>
          <w:tab w:val="right" w:leader="dot" w:pos="9350"/>
        </w:tabs>
        <w:rPr>
          <w:ins w:id="129" w:author="Stefan Hagen" w:date="2017-03-12T22:48:00Z"/>
          <w:rFonts w:asciiTheme="minorHAnsi" w:eastAsiaTheme="minorEastAsia" w:hAnsiTheme="minorHAnsi" w:cstheme="minorBidi"/>
          <w:noProof/>
          <w:sz w:val="24"/>
        </w:rPr>
      </w:pPr>
      <w:ins w:id="13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4.4.7 Document Tracking – Generator</w:t>
        </w:r>
        <w:r>
          <w:rPr>
            <w:noProof/>
            <w:webHidden/>
          </w:rPr>
          <w:tab/>
        </w:r>
        <w:r>
          <w:rPr>
            <w:noProof/>
            <w:webHidden/>
          </w:rPr>
          <w:fldChar w:fldCharType="begin"/>
        </w:r>
        <w:r>
          <w:rPr>
            <w:noProof/>
            <w:webHidden/>
          </w:rPr>
          <w:instrText xml:space="preserve"> PAGEREF _Toc477122268 \h </w:instrText>
        </w:r>
        <w:r>
          <w:rPr>
            <w:noProof/>
            <w:webHidden/>
          </w:rPr>
        </w:r>
      </w:ins>
      <w:r>
        <w:rPr>
          <w:noProof/>
          <w:webHidden/>
        </w:rPr>
        <w:fldChar w:fldCharType="separate"/>
      </w:r>
      <w:ins w:id="131" w:author="Stefan Hagen" w:date="2017-03-12T22:48:00Z">
        <w:r w:rsidR="00A07A1F">
          <w:rPr>
            <w:noProof/>
            <w:webHidden/>
          </w:rPr>
          <w:t>26</w:t>
        </w:r>
        <w:r>
          <w:rPr>
            <w:noProof/>
            <w:webHidden/>
          </w:rPr>
          <w:fldChar w:fldCharType="end"/>
        </w:r>
        <w:r w:rsidRPr="004A0742">
          <w:rPr>
            <w:rStyle w:val="Hyperlink"/>
            <w:noProof/>
          </w:rPr>
          <w:fldChar w:fldCharType="end"/>
        </w:r>
      </w:ins>
    </w:p>
    <w:p w14:paraId="752F4ABA" w14:textId="77777777" w:rsidR="005D1A9B" w:rsidRDefault="005D1A9B">
      <w:pPr>
        <w:pStyle w:val="TOC4"/>
        <w:tabs>
          <w:tab w:val="right" w:leader="dot" w:pos="9350"/>
        </w:tabs>
        <w:rPr>
          <w:ins w:id="132" w:author="Stefan Hagen" w:date="2017-03-12T22:48:00Z"/>
          <w:rFonts w:asciiTheme="minorHAnsi" w:eastAsiaTheme="minorEastAsia" w:hAnsiTheme="minorHAnsi" w:cstheme="minorBidi"/>
          <w:noProof/>
          <w:sz w:val="24"/>
        </w:rPr>
      </w:pPr>
      <w:ins w:id="13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"_Toc477122269"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4.4.7.1 Document Tracking – Generator – Engine</w:t>
        </w:r>
        <w:r>
          <w:rPr>
            <w:noProof/>
            <w:webHidden/>
          </w:rPr>
          <w:tab/>
        </w:r>
        <w:r>
          <w:rPr>
            <w:noProof/>
            <w:webHidden/>
          </w:rPr>
          <w:fldChar w:fldCharType="begin"/>
        </w:r>
        <w:r>
          <w:rPr>
            <w:noProof/>
            <w:webHidden/>
          </w:rPr>
          <w:instrText xml:space="preserve"> PAGEREF _Toc477122269 \h </w:instrText>
        </w:r>
        <w:r>
          <w:rPr>
            <w:noProof/>
            <w:webHidden/>
          </w:rPr>
        </w:r>
      </w:ins>
      <w:r>
        <w:rPr>
          <w:noProof/>
          <w:webHidden/>
        </w:rPr>
        <w:fldChar w:fldCharType="separate"/>
      </w:r>
      <w:ins w:id="134" w:author="Stefan Hagen" w:date="2017-03-12T22:48:00Z">
        <w:r w:rsidR="00A07A1F">
          <w:rPr>
            <w:noProof/>
            <w:webHidden/>
          </w:rPr>
          <w:t>26</w:t>
        </w:r>
        <w:r>
          <w:rPr>
            <w:noProof/>
            <w:webHidden/>
          </w:rPr>
          <w:fldChar w:fldCharType="end"/>
        </w:r>
        <w:r w:rsidRPr="004A0742">
          <w:rPr>
            <w:rStyle w:val="Hyperlink"/>
            <w:noProof/>
          </w:rPr>
          <w:fldChar w:fldCharType="end"/>
        </w:r>
      </w:ins>
    </w:p>
    <w:p w14:paraId="3252B722" w14:textId="77777777" w:rsidR="005D1A9B" w:rsidRDefault="005D1A9B">
      <w:pPr>
        <w:pStyle w:val="TOC4"/>
        <w:tabs>
          <w:tab w:val="right" w:leader="dot" w:pos="9350"/>
        </w:tabs>
        <w:rPr>
          <w:ins w:id="135" w:author="Stefan Hagen" w:date="2017-03-12T22:48:00Z"/>
          <w:rFonts w:asciiTheme="minorHAnsi" w:eastAsiaTheme="minorEastAsia" w:hAnsiTheme="minorHAnsi" w:cstheme="minorBidi"/>
          <w:noProof/>
          <w:sz w:val="24"/>
        </w:rPr>
      </w:pPr>
      <w:ins w:id="13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4.4.7.2 Document Tracking – Generator – Date</w:t>
        </w:r>
        <w:r>
          <w:rPr>
            <w:noProof/>
            <w:webHidden/>
          </w:rPr>
          <w:tab/>
        </w:r>
        <w:r>
          <w:rPr>
            <w:noProof/>
            <w:webHidden/>
          </w:rPr>
          <w:fldChar w:fldCharType="begin"/>
        </w:r>
        <w:r>
          <w:rPr>
            <w:noProof/>
            <w:webHidden/>
          </w:rPr>
          <w:instrText xml:space="preserve"> PAGEREF _Toc477122270 \h </w:instrText>
        </w:r>
        <w:r>
          <w:rPr>
            <w:noProof/>
            <w:webHidden/>
          </w:rPr>
        </w:r>
      </w:ins>
      <w:r>
        <w:rPr>
          <w:noProof/>
          <w:webHidden/>
        </w:rPr>
        <w:fldChar w:fldCharType="separate"/>
      </w:r>
      <w:ins w:id="137" w:author="Stefan Hagen" w:date="2017-03-12T22:48:00Z">
        <w:r w:rsidR="00A07A1F">
          <w:rPr>
            <w:noProof/>
            <w:webHidden/>
          </w:rPr>
          <w:t>26</w:t>
        </w:r>
        <w:r>
          <w:rPr>
            <w:noProof/>
            <w:webHidden/>
          </w:rPr>
          <w:fldChar w:fldCharType="end"/>
        </w:r>
        <w:r w:rsidRPr="004A0742">
          <w:rPr>
            <w:rStyle w:val="Hyperlink"/>
            <w:noProof/>
          </w:rPr>
          <w:fldChar w:fldCharType="end"/>
        </w:r>
      </w:ins>
    </w:p>
    <w:p w14:paraId="2A486D0B" w14:textId="77777777" w:rsidR="005D1A9B" w:rsidRDefault="005D1A9B">
      <w:pPr>
        <w:pStyle w:val="TOC2"/>
        <w:tabs>
          <w:tab w:val="right" w:leader="dot" w:pos="9350"/>
        </w:tabs>
        <w:rPr>
          <w:ins w:id="138" w:author="Stefan Hagen" w:date="2017-03-12T22:48:00Z"/>
          <w:rFonts w:asciiTheme="minorHAnsi" w:eastAsiaTheme="minorEastAsia" w:hAnsiTheme="minorHAnsi" w:cstheme="minorBidi"/>
          <w:noProof/>
          <w:sz w:val="24"/>
        </w:rPr>
      </w:pPr>
      <w:ins w:id="13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4.5 Document Notes</w:t>
        </w:r>
        <w:r>
          <w:rPr>
            <w:noProof/>
            <w:webHidden/>
          </w:rPr>
          <w:tab/>
        </w:r>
        <w:r>
          <w:rPr>
            <w:noProof/>
            <w:webHidden/>
          </w:rPr>
          <w:fldChar w:fldCharType="begin"/>
        </w:r>
        <w:r>
          <w:rPr>
            <w:noProof/>
            <w:webHidden/>
          </w:rPr>
          <w:instrText xml:space="preserve"> PAGEREF _Toc477122271 \h </w:instrText>
        </w:r>
        <w:r>
          <w:rPr>
            <w:noProof/>
            <w:webHidden/>
          </w:rPr>
        </w:r>
      </w:ins>
      <w:r>
        <w:rPr>
          <w:noProof/>
          <w:webHidden/>
        </w:rPr>
        <w:fldChar w:fldCharType="separate"/>
      </w:r>
      <w:ins w:id="140" w:author="Stefan Hagen" w:date="2017-03-12T22:48:00Z">
        <w:r w:rsidR="00A07A1F">
          <w:rPr>
            <w:noProof/>
            <w:webHidden/>
          </w:rPr>
          <w:t>28</w:t>
        </w:r>
        <w:r>
          <w:rPr>
            <w:noProof/>
            <w:webHidden/>
          </w:rPr>
          <w:fldChar w:fldCharType="end"/>
        </w:r>
        <w:r w:rsidRPr="004A0742">
          <w:rPr>
            <w:rStyle w:val="Hyperlink"/>
            <w:noProof/>
          </w:rPr>
          <w:fldChar w:fldCharType="end"/>
        </w:r>
      </w:ins>
    </w:p>
    <w:p w14:paraId="378C02BB" w14:textId="77777777" w:rsidR="005D1A9B" w:rsidRDefault="005D1A9B">
      <w:pPr>
        <w:pStyle w:val="TOC3"/>
        <w:tabs>
          <w:tab w:val="right" w:leader="dot" w:pos="9350"/>
        </w:tabs>
        <w:rPr>
          <w:ins w:id="141" w:author="Stefan Hagen" w:date="2017-03-12T22:48:00Z"/>
          <w:rFonts w:asciiTheme="minorHAnsi" w:eastAsiaTheme="minorEastAsia" w:hAnsiTheme="minorHAnsi" w:cstheme="minorBidi"/>
          <w:noProof/>
          <w:sz w:val="24"/>
        </w:rPr>
      </w:pPr>
      <w:ins w:id="14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4.5.1 Document Notes – Note</w:t>
        </w:r>
        <w:r>
          <w:rPr>
            <w:noProof/>
            <w:webHidden/>
          </w:rPr>
          <w:tab/>
        </w:r>
        <w:r>
          <w:rPr>
            <w:noProof/>
            <w:webHidden/>
          </w:rPr>
          <w:fldChar w:fldCharType="begin"/>
        </w:r>
        <w:r>
          <w:rPr>
            <w:noProof/>
            <w:webHidden/>
          </w:rPr>
          <w:instrText xml:space="preserve"> PAGEREF _Toc477122272 \h </w:instrText>
        </w:r>
        <w:r>
          <w:rPr>
            <w:noProof/>
            <w:webHidden/>
          </w:rPr>
        </w:r>
      </w:ins>
      <w:r>
        <w:rPr>
          <w:noProof/>
          <w:webHidden/>
        </w:rPr>
        <w:fldChar w:fldCharType="separate"/>
      </w:r>
      <w:ins w:id="143" w:author="Stefan Hagen" w:date="2017-03-12T22:48:00Z">
        <w:r w:rsidR="00A07A1F">
          <w:rPr>
            <w:noProof/>
            <w:webHidden/>
          </w:rPr>
          <w:t>29</w:t>
        </w:r>
        <w:r>
          <w:rPr>
            <w:noProof/>
            <w:webHidden/>
          </w:rPr>
          <w:fldChar w:fldCharType="end"/>
        </w:r>
        <w:r w:rsidRPr="004A0742">
          <w:rPr>
            <w:rStyle w:val="Hyperlink"/>
            <w:noProof/>
          </w:rPr>
          <w:fldChar w:fldCharType="end"/>
        </w:r>
      </w:ins>
    </w:p>
    <w:p w14:paraId="1151A191" w14:textId="77777777" w:rsidR="005D1A9B" w:rsidRDefault="005D1A9B">
      <w:pPr>
        <w:pStyle w:val="TOC2"/>
        <w:tabs>
          <w:tab w:val="right" w:leader="dot" w:pos="9350"/>
        </w:tabs>
        <w:rPr>
          <w:ins w:id="144" w:author="Stefan Hagen" w:date="2017-03-12T22:48:00Z"/>
          <w:rFonts w:asciiTheme="minorHAnsi" w:eastAsiaTheme="minorEastAsia" w:hAnsiTheme="minorHAnsi" w:cstheme="minorBidi"/>
          <w:noProof/>
          <w:sz w:val="24"/>
        </w:rPr>
      </w:pPr>
      <w:ins w:id="14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4.6 Document Distribution</w:t>
        </w:r>
        <w:r>
          <w:rPr>
            <w:noProof/>
            <w:webHidden/>
          </w:rPr>
          <w:tab/>
        </w:r>
        <w:r>
          <w:rPr>
            <w:noProof/>
            <w:webHidden/>
          </w:rPr>
          <w:fldChar w:fldCharType="begin"/>
        </w:r>
        <w:r>
          <w:rPr>
            <w:noProof/>
            <w:webHidden/>
          </w:rPr>
          <w:instrText xml:space="preserve"> PAGEREF _Toc477122273 \h </w:instrText>
        </w:r>
        <w:r>
          <w:rPr>
            <w:noProof/>
            <w:webHidden/>
          </w:rPr>
        </w:r>
      </w:ins>
      <w:r>
        <w:rPr>
          <w:noProof/>
          <w:webHidden/>
        </w:rPr>
        <w:fldChar w:fldCharType="separate"/>
      </w:r>
      <w:ins w:id="146" w:author="Stefan Hagen" w:date="2017-03-12T22:48:00Z">
        <w:r w:rsidR="00A07A1F">
          <w:rPr>
            <w:noProof/>
            <w:webHidden/>
          </w:rPr>
          <w:t>30</w:t>
        </w:r>
        <w:r>
          <w:rPr>
            <w:noProof/>
            <w:webHidden/>
          </w:rPr>
          <w:fldChar w:fldCharType="end"/>
        </w:r>
        <w:r w:rsidRPr="004A0742">
          <w:rPr>
            <w:rStyle w:val="Hyperlink"/>
            <w:noProof/>
          </w:rPr>
          <w:fldChar w:fldCharType="end"/>
        </w:r>
      </w:ins>
    </w:p>
    <w:p w14:paraId="03B00528" w14:textId="77777777" w:rsidR="005D1A9B" w:rsidRDefault="005D1A9B">
      <w:pPr>
        <w:pStyle w:val="TOC2"/>
        <w:tabs>
          <w:tab w:val="right" w:leader="dot" w:pos="9350"/>
        </w:tabs>
        <w:rPr>
          <w:ins w:id="147" w:author="Stefan Hagen" w:date="2017-03-12T22:48:00Z"/>
          <w:rFonts w:asciiTheme="minorHAnsi" w:eastAsiaTheme="minorEastAsia" w:hAnsiTheme="minorHAnsi" w:cstheme="minorBidi"/>
          <w:noProof/>
          <w:sz w:val="24"/>
        </w:rPr>
      </w:pPr>
      <w:ins w:id="14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4.7 Aggregate Severity</w:t>
        </w:r>
        <w:r>
          <w:rPr>
            <w:noProof/>
            <w:webHidden/>
          </w:rPr>
          <w:tab/>
        </w:r>
        <w:r>
          <w:rPr>
            <w:noProof/>
            <w:webHidden/>
          </w:rPr>
          <w:fldChar w:fldCharType="begin"/>
        </w:r>
        <w:r>
          <w:rPr>
            <w:noProof/>
            <w:webHidden/>
          </w:rPr>
          <w:instrText xml:space="preserve"> PAGEREF _Toc477122274 \h </w:instrText>
        </w:r>
        <w:r>
          <w:rPr>
            <w:noProof/>
            <w:webHidden/>
          </w:rPr>
        </w:r>
      </w:ins>
      <w:r>
        <w:rPr>
          <w:noProof/>
          <w:webHidden/>
        </w:rPr>
        <w:fldChar w:fldCharType="separate"/>
      </w:r>
      <w:ins w:id="149" w:author="Stefan Hagen" w:date="2017-03-12T22:48:00Z">
        <w:r w:rsidR="00A07A1F">
          <w:rPr>
            <w:noProof/>
            <w:webHidden/>
          </w:rPr>
          <w:t>30</w:t>
        </w:r>
        <w:r>
          <w:rPr>
            <w:noProof/>
            <w:webHidden/>
          </w:rPr>
          <w:fldChar w:fldCharType="end"/>
        </w:r>
        <w:r w:rsidRPr="004A0742">
          <w:rPr>
            <w:rStyle w:val="Hyperlink"/>
            <w:noProof/>
          </w:rPr>
          <w:fldChar w:fldCharType="end"/>
        </w:r>
      </w:ins>
    </w:p>
    <w:p w14:paraId="12C27BF8" w14:textId="77777777" w:rsidR="005D1A9B" w:rsidRDefault="005D1A9B">
      <w:pPr>
        <w:pStyle w:val="TOC2"/>
        <w:tabs>
          <w:tab w:val="right" w:leader="dot" w:pos="9350"/>
        </w:tabs>
        <w:rPr>
          <w:ins w:id="150" w:author="Stefan Hagen" w:date="2017-03-12T22:48:00Z"/>
          <w:rFonts w:asciiTheme="minorHAnsi" w:eastAsiaTheme="minorEastAsia" w:hAnsiTheme="minorHAnsi" w:cstheme="minorBidi"/>
          <w:noProof/>
          <w:sz w:val="24"/>
        </w:rPr>
      </w:pPr>
      <w:ins w:id="15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4.8 Document References</w:t>
        </w:r>
        <w:r>
          <w:rPr>
            <w:noProof/>
            <w:webHidden/>
          </w:rPr>
          <w:tab/>
        </w:r>
        <w:r>
          <w:rPr>
            <w:noProof/>
            <w:webHidden/>
          </w:rPr>
          <w:fldChar w:fldCharType="begin"/>
        </w:r>
        <w:r>
          <w:rPr>
            <w:noProof/>
            <w:webHidden/>
          </w:rPr>
          <w:instrText xml:space="preserve"> PAGEREF _Toc477122276 \h </w:instrText>
        </w:r>
        <w:r>
          <w:rPr>
            <w:noProof/>
            <w:webHidden/>
          </w:rPr>
        </w:r>
      </w:ins>
      <w:r>
        <w:rPr>
          <w:noProof/>
          <w:webHidden/>
        </w:rPr>
        <w:fldChar w:fldCharType="separate"/>
      </w:r>
      <w:ins w:id="152" w:author="Stefan Hagen" w:date="2017-03-12T22:48:00Z">
        <w:r w:rsidR="00A07A1F">
          <w:rPr>
            <w:noProof/>
            <w:webHidden/>
          </w:rPr>
          <w:t>31</w:t>
        </w:r>
        <w:r>
          <w:rPr>
            <w:noProof/>
            <w:webHidden/>
          </w:rPr>
          <w:fldChar w:fldCharType="end"/>
        </w:r>
        <w:r w:rsidRPr="004A0742">
          <w:rPr>
            <w:rStyle w:val="Hyperlink"/>
            <w:noProof/>
          </w:rPr>
          <w:fldChar w:fldCharType="end"/>
        </w:r>
      </w:ins>
    </w:p>
    <w:p w14:paraId="4A1A818E" w14:textId="77777777" w:rsidR="005D1A9B" w:rsidRDefault="005D1A9B">
      <w:pPr>
        <w:pStyle w:val="TOC3"/>
        <w:tabs>
          <w:tab w:val="right" w:leader="dot" w:pos="9350"/>
        </w:tabs>
        <w:rPr>
          <w:ins w:id="153" w:author="Stefan Hagen" w:date="2017-03-12T22:48:00Z"/>
          <w:rFonts w:asciiTheme="minorHAnsi" w:eastAsiaTheme="minorEastAsia" w:hAnsiTheme="minorHAnsi" w:cstheme="minorBidi"/>
          <w:noProof/>
          <w:sz w:val="24"/>
        </w:rPr>
      </w:pPr>
      <w:ins w:id="15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4.8.1 Document References – Reference</w:t>
        </w:r>
        <w:r>
          <w:rPr>
            <w:noProof/>
            <w:webHidden/>
          </w:rPr>
          <w:tab/>
        </w:r>
        <w:r>
          <w:rPr>
            <w:noProof/>
            <w:webHidden/>
          </w:rPr>
          <w:fldChar w:fldCharType="begin"/>
        </w:r>
        <w:r>
          <w:rPr>
            <w:noProof/>
            <w:webHidden/>
          </w:rPr>
          <w:instrText xml:space="preserve"> PAGEREF _Toc477122277 \h </w:instrText>
        </w:r>
        <w:r>
          <w:rPr>
            <w:noProof/>
            <w:webHidden/>
          </w:rPr>
        </w:r>
      </w:ins>
      <w:r>
        <w:rPr>
          <w:noProof/>
          <w:webHidden/>
        </w:rPr>
        <w:fldChar w:fldCharType="separate"/>
      </w:r>
      <w:ins w:id="155" w:author="Stefan Hagen" w:date="2017-03-12T22:48:00Z">
        <w:r w:rsidR="00A07A1F">
          <w:rPr>
            <w:noProof/>
            <w:webHidden/>
          </w:rPr>
          <w:t>31</w:t>
        </w:r>
        <w:r>
          <w:rPr>
            <w:noProof/>
            <w:webHidden/>
          </w:rPr>
          <w:fldChar w:fldCharType="end"/>
        </w:r>
        <w:r w:rsidRPr="004A0742">
          <w:rPr>
            <w:rStyle w:val="Hyperlink"/>
            <w:noProof/>
          </w:rPr>
          <w:fldChar w:fldCharType="end"/>
        </w:r>
      </w:ins>
    </w:p>
    <w:p w14:paraId="75E901B8" w14:textId="77777777" w:rsidR="005D1A9B" w:rsidRDefault="005D1A9B">
      <w:pPr>
        <w:pStyle w:val="TOC4"/>
        <w:tabs>
          <w:tab w:val="right" w:leader="dot" w:pos="9350"/>
        </w:tabs>
        <w:rPr>
          <w:ins w:id="156" w:author="Stefan Hagen" w:date="2017-03-12T22:48:00Z"/>
          <w:rFonts w:asciiTheme="minorHAnsi" w:eastAsiaTheme="minorEastAsia" w:hAnsiTheme="minorHAnsi" w:cstheme="minorBidi"/>
          <w:noProof/>
          <w:sz w:val="24"/>
        </w:rPr>
      </w:pPr>
      <w:ins w:id="15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4.8.1.1 Document References – Reference – URL</w:t>
        </w:r>
        <w:r>
          <w:rPr>
            <w:noProof/>
            <w:webHidden/>
          </w:rPr>
          <w:tab/>
        </w:r>
        <w:r>
          <w:rPr>
            <w:noProof/>
            <w:webHidden/>
          </w:rPr>
          <w:fldChar w:fldCharType="begin"/>
        </w:r>
        <w:r>
          <w:rPr>
            <w:noProof/>
            <w:webHidden/>
          </w:rPr>
          <w:instrText xml:space="preserve"> PAGEREF _Toc477122278 \h </w:instrText>
        </w:r>
        <w:r>
          <w:rPr>
            <w:noProof/>
            <w:webHidden/>
          </w:rPr>
        </w:r>
      </w:ins>
      <w:r>
        <w:rPr>
          <w:noProof/>
          <w:webHidden/>
        </w:rPr>
        <w:fldChar w:fldCharType="separate"/>
      </w:r>
      <w:ins w:id="158" w:author="Stefan Hagen" w:date="2017-03-12T22:48:00Z">
        <w:r w:rsidR="00A07A1F">
          <w:rPr>
            <w:noProof/>
            <w:webHidden/>
          </w:rPr>
          <w:t>32</w:t>
        </w:r>
        <w:r>
          <w:rPr>
            <w:noProof/>
            <w:webHidden/>
          </w:rPr>
          <w:fldChar w:fldCharType="end"/>
        </w:r>
        <w:r w:rsidRPr="004A0742">
          <w:rPr>
            <w:rStyle w:val="Hyperlink"/>
            <w:noProof/>
          </w:rPr>
          <w:fldChar w:fldCharType="end"/>
        </w:r>
      </w:ins>
    </w:p>
    <w:p w14:paraId="06F3E795" w14:textId="77777777" w:rsidR="005D1A9B" w:rsidRDefault="005D1A9B">
      <w:pPr>
        <w:pStyle w:val="TOC4"/>
        <w:tabs>
          <w:tab w:val="right" w:leader="dot" w:pos="9350"/>
        </w:tabs>
        <w:rPr>
          <w:ins w:id="159" w:author="Stefan Hagen" w:date="2017-03-12T22:48:00Z"/>
          <w:rFonts w:asciiTheme="minorHAnsi" w:eastAsiaTheme="minorEastAsia" w:hAnsiTheme="minorHAnsi" w:cstheme="minorBidi"/>
          <w:noProof/>
          <w:sz w:val="24"/>
        </w:rPr>
      </w:pPr>
      <w:ins w:id="16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"_Toc477122279"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4.8.1.2 Document References – Reference – Description</w:t>
        </w:r>
        <w:r>
          <w:rPr>
            <w:noProof/>
            <w:webHidden/>
          </w:rPr>
          <w:tab/>
        </w:r>
        <w:r>
          <w:rPr>
            <w:noProof/>
            <w:webHidden/>
          </w:rPr>
          <w:fldChar w:fldCharType="begin"/>
        </w:r>
        <w:r>
          <w:rPr>
            <w:noProof/>
            <w:webHidden/>
          </w:rPr>
          <w:instrText xml:space="preserve"> PAGEREF _Toc477122279 \h </w:instrText>
        </w:r>
        <w:r>
          <w:rPr>
            <w:noProof/>
            <w:webHidden/>
          </w:rPr>
        </w:r>
      </w:ins>
      <w:r>
        <w:rPr>
          <w:noProof/>
          <w:webHidden/>
        </w:rPr>
        <w:fldChar w:fldCharType="separate"/>
      </w:r>
      <w:ins w:id="161" w:author="Stefan Hagen" w:date="2017-03-12T22:48:00Z">
        <w:r w:rsidR="00A07A1F">
          <w:rPr>
            <w:noProof/>
            <w:webHidden/>
          </w:rPr>
          <w:t>32</w:t>
        </w:r>
        <w:r>
          <w:rPr>
            <w:noProof/>
            <w:webHidden/>
          </w:rPr>
          <w:fldChar w:fldCharType="end"/>
        </w:r>
        <w:r w:rsidRPr="004A0742">
          <w:rPr>
            <w:rStyle w:val="Hyperlink"/>
            <w:noProof/>
          </w:rPr>
          <w:fldChar w:fldCharType="end"/>
        </w:r>
      </w:ins>
    </w:p>
    <w:p w14:paraId="5607FCCB" w14:textId="77777777" w:rsidR="005D1A9B" w:rsidRDefault="005D1A9B">
      <w:pPr>
        <w:pStyle w:val="TOC2"/>
        <w:tabs>
          <w:tab w:val="right" w:leader="dot" w:pos="9350"/>
        </w:tabs>
        <w:rPr>
          <w:ins w:id="162" w:author="Stefan Hagen" w:date="2017-03-12T22:48:00Z"/>
          <w:rFonts w:asciiTheme="minorHAnsi" w:eastAsiaTheme="minorEastAsia" w:hAnsiTheme="minorHAnsi" w:cstheme="minorBidi"/>
          <w:noProof/>
          <w:sz w:val="24"/>
        </w:rPr>
      </w:pPr>
      <w:ins w:id="16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4.9 Acknowledgements</w:t>
        </w:r>
        <w:r>
          <w:rPr>
            <w:noProof/>
            <w:webHidden/>
          </w:rPr>
          <w:tab/>
        </w:r>
        <w:r>
          <w:rPr>
            <w:noProof/>
            <w:webHidden/>
          </w:rPr>
          <w:fldChar w:fldCharType="begin"/>
        </w:r>
        <w:r>
          <w:rPr>
            <w:noProof/>
            <w:webHidden/>
          </w:rPr>
          <w:instrText xml:space="preserve"> PAGEREF _Toc477122280 \h </w:instrText>
        </w:r>
        <w:r>
          <w:rPr>
            <w:noProof/>
            <w:webHidden/>
          </w:rPr>
        </w:r>
      </w:ins>
      <w:r>
        <w:rPr>
          <w:noProof/>
          <w:webHidden/>
        </w:rPr>
        <w:fldChar w:fldCharType="separate"/>
      </w:r>
      <w:ins w:id="164" w:author="Stefan Hagen" w:date="2017-03-12T22:48:00Z">
        <w:r w:rsidR="00A07A1F">
          <w:rPr>
            <w:noProof/>
            <w:webHidden/>
          </w:rPr>
          <w:t>33</w:t>
        </w:r>
        <w:r>
          <w:rPr>
            <w:noProof/>
            <w:webHidden/>
          </w:rPr>
          <w:fldChar w:fldCharType="end"/>
        </w:r>
        <w:r w:rsidRPr="004A0742">
          <w:rPr>
            <w:rStyle w:val="Hyperlink"/>
            <w:noProof/>
          </w:rPr>
          <w:fldChar w:fldCharType="end"/>
        </w:r>
      </w:ins>
    </w:p>
    <w:p w14:paraId="0B79E465" w14:textId="77777777" w:rsidR="005D1A9B" w:rsidRDefault="005D1A9B">
      <w:pPr>
        <w:pStyle w:val="TOC3"/>
        <w:tabs>
          <w:tab w:val="right" w:leader="dot" w:pos="9350"/>
        </w:tabs>
        <w:rPr>
          <w:ins w:id="165" w:author="Stefan Hagen" w:date="2017-03-12T22:48:00Z"/>
          <w:rFonts w:asciiTheme="minorHAnsi" w:eastAsiaTheme="minorEastAsia" w:hAnsiTheme="minorHAnsi" w:cstheme="minorBidi"/>
          <w:noProof/>
          <w:sz w:val="24"/>
        </w:rPr>
      </w:pPr>
      <w:ins w:id="166" w:author="Stefan Hagen" w:date="2017-03-12T22:48:00Z">
        <w:r w:rsidRPr="004A0742">
          <w:rPr>
            <w:rStyle w:val="Hyperlink"/>
            <w:noProof/>
          </w:rPr>
          <w:lastRenderedPageBreak/>
          <w:fldChar w:fldCharType="begin"/>
        </w:r>
        <w:r w:rsidRPr="004A0742">
          <w:rPr>
            <w:rStyle w:val="Hyperlink"/>
            <w:noProof/>
          </w:rPr>
          <w:instrText xml:space="preserve"> </w:instrText>
        </w:r>
        <w:r>
          <w:rPr>
            <w:noProof/>
          </w:rPr>
          <w:instrText>HYPERLINK \l "_Toc477122281"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4.9.1 Acknowledgements – Acknowledgement</w:t>
        </w:r>
        <w:r>
          <w:rPr>
            <w:noProof/>
            <w:webHidden/>
          </w:rPr>
          <w:tab/>
        </w:r>
        <w:r>
          <w:rPr>
            <w:noProof/>
            <w:webHidden/>
          </w:rPr>
          <w:fldChar w:fldCharType="begin"/>
        </w:r>
        <w:r>
          <w:rPr>
            <w:noProof/>
            <w:webHidden/>
          </w:rPr>
          <w:instrText xml:space="preserve"> PAGEREF _Toc477122281 \h </w:instrText>
        </w:r>
        <w:r>
          <w:rPr>
            <w:noProof/>
            <w:webHidden/>
          </w:rPr>
        </w:r>
      </w:ins>
      <w:r>
        <w:rPr>
          <w:noProof/>
          <w:webHidden/>
        </w:rPr>
        <w:fldChar w:fldCharType="separate"/>
      </w:r>
      <w:ins w:id="167" w:author="Stefan Hagen" w:date="2017-03-12T22:48:00Z">
        <w:r w:rsidR="00A07A1F">
          <w:rPr>
            <w:noProof/>
            <w:webHidden/>
          </w:rPr>
          <w:t>34</w:t>
        </w:r>
        <w:r>
          <w:rPr>
            <w:noProof/>
            <w:webHidden/>
          </w:rPr>
          <w:fldChar w:fldCharType="end"/>
        </w:r>
        <w:r w:rsidRPr="004A0742">
          <w:rPr>
            <w:rStyle w:val="Hyperlink"/>
            <w:noProof/>
          </w:rPr>
          <w:fldChar w:fldCharType="end"/>
        </w:r>
      </w:ins>
    </w:p>
    <w:p w14:paraId="5E3BB8B4" w14:textId="77777777" w:rsidR="005D1A9B" w:rsidRDefault="005D1A9B">
      <w:pPr>
        <w:pStyle w:val="TOC4"/>
        <w:tabs>
          <w:tab w:val="right" w:leader="dot" w:pos="9350"/>
        </w:tabs>
        <w:rPr>
          <w:ins w:id="168" w:author="Stefan Hagen" w:date="2017-03-12T22:48:00Z"/>
          <w:rFonts w:asciiTheme="minorHAnsi" w:eastAsiaTheme="minorEastAsia" w:hAnsiTheme="minorHAnsi" w:cstheme="minorBidi"/>
          <w:noProof/>
          <w:sz w:val="24"/>
        </w:rPr>
      </w:pPr>
      <w:ins w:id="16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4.9.1.1 Acknowledgements – Acknowledgement – Name</w:t>
        </w:r>
        <w:r>
          <w:rPr>
            <w:noProof/>
            <w:webHidden/>
          </w:rPr>
          <w:tab/>
        </w:r>
        <w:r>
          <w:rPr>
            <w:noProof/>
            <w:webHidden/>
          </w:rPr>
          <w:fldChar w:fldCharType="begin"/>
        </w:r>
        <w:r>
          <w:rPr>
            <w:noProof/>
            <w:webHidden/>
          </w:rPr>
          <w:instrText xml:space="preserve"> PAGEREF _Toc477122282 \h </w:instrText>
        </w:r>
        <w:r>
          <w:rPr>
            <w:noProof/>
            <w:webHidden/>
          </w:rPr>
        </w:r>
      </w:ins>
      <w:r>
        <w:rPr>
          <w:noProof/>
          <w:webHidden/>
        </w:rPr>
        <w:fldChar w:fldCharType="separate"/>
      </w:r>
      <w:ins w:id="170" w:author="Stefan Hagen" w:date="2017-03-12T22:48:00Z">
        <w:r w:rsidR="00A07A1F">
          <w:rPr>
            <w:noProof/>
            <w:webHidden/>
          </w:rPr>
          <w:t>34</w:t>
        </w:r>
        <w:r>
          <w:rPr>
            <w:noProof/>
            <w:webHidden/>
          </w:rPr>
          <w:fldChar w:fldCharType="end"/>
        </w:r>
        <w:r w:rsidRPr="004A0742">
          <w:rPr>
            <w:rStyle w:val="Hyperlink"/>
            <w:noProof/>
          </w:rPr>
          <w:fldChar w:fldCharType="end"/>
        </w:r>
      </w:ins>
    </w:p>
    <w:p w14:paraId="3429AC34" w14:textId="77777777" w:rsidR="005D1A9B" w:rsidRDefault="005D1A9B">
      <w:pPr>
        <w:pStyle w:val="TOC4"/>
        <w:tabs>
          <w:tab w:val="right" w:leader="dot" w:pos="9350"/>
        </w:tabs>
        <w:rPr>
          <w:ins w:id="171" w:author="Stefan Hagen" w:date="2017-03-12T22:48:00Z"/>
          <w:rFonts w:asciiTheme="minorHAnsi" w:eastAsiaTheme="minorEastAsia" w:hAnsiTheme="minorHAnsi" w:cstheme="minorBidi"/>
          <w:noProof/>
          <w:sz w:val="24"/>
        </w:rPr>
      </w:pPr>
      <w:ins w:id="17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4.9.1.2 Acknowledgements – Acknowledgement – Organization</w:t>
        </w:r>
        <w:r>
          <w:rPr>
            <w:noProof/>
            <w:webHidden/>
          </w:rPr>
          <w:tab/>
        </w:r>
        <w:r>
          <w:rPr>
            <w:noProof/>
            <w:webHidden/>
          </w:rPr>
          <w:fldChar w:fldCharType="begin"/>
        </w:r>
        <w:r>
          <w:rPr>
            <w:noProof/>
            <w:webHidden/>
          </w:rPr>
          <w:instrText xml:space="preserve"> PAGEREF _Toc477122283 \h </w:instrText>
        </w:r>
        <w:r>
          <w:rPr>
            <w:noProof/>
            <w:webHidden/>
          </w:rPr>
        </w:r>
      </w:ins>
      <w:r>
        <w:rPr>
          <w:noProof/>
          <w:webHidden/>
        </w:rPr>
        <w:fldChar w:fldCharType="separate"/>
      </w:r>
      <w:ins w:id="173" w:author="Stefan Hagen" w:date="2017-03-12T22:48:00Z">
        <w:r w:rsidR="00A07A1F">
          <w:rPr>
            <w:noProof/>
            <w:webHidden/>
          </w:rPr>
          <w:t>35</w:t>
        </w:r>
        <w:r>
          <w:rPr>
            <w:noProof/>
            <w:webHidden/>
          </w:rPr>
          <w:fldChar w:fldCharType="end"/>
        </w:r>
        <w:r w:rsidRPr="004A0742">
          <w:rPr>
            <w:rStyle w:val="Hyperlink"/>
            <w:noProof/>
          </w:rPr>
          <w:fldChar w:fldCharType="end"/>
        </w:r>
      </w:ins>
    </w:p>
    <w:p w14:paraId="3DC0266D" w14:textId="77777777" w:rsidR="005D1A9B" w:rsidRDefault="005D1A9B">
      <w:pPr>
        <w:pStyle w:val="TOC4"/>
        <w:tabs>
          <w:tab w:val="right" w:leader="dot" w:pos="9350"/>
        </w:tabs>
        <w:rPr>
          <w:ins w:id="174" w:author="Stefan Hagen" w:date="2017-03-12T22:48:00Z"/>
          <w:rFonts w:asciiTheme="minorHAnsi" w:eastAsiaTheme="minorEastAsia" w:hAnsiTheme="minorHAnsi" w:cstheme="minorBidi"/>
          <w:noProof/>
          <w:sz w:val="24"/>
        </w:rPr>
      </w:pPr>
      <w:ins w:id="17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4.9.1.3 Acknowledgements – Acknowledgement – Description</w:t>
        </w:r>
        <w:r>
          <w:rPr>
            <w:noProof/>
            <w:webHidden/>
          </w:rPr>
          <w:tab/>
        </w:r>
        <w:r>
          <w:rPr>
            <w:noProof/>
            <w:webHidden/>
          </w:rPr>
          <w:fldChar w:fldCharType="begin"/>
        </w:r>
        <w:r>
          <w:rPr>
            <w:noProof/>
            <w:webHidden/>
          </w:rPr>
          <w:instrText xml:space="preserve"> PAGEREF _Toc477122284 \h </w:instrText>
        </w:r>
        <w:r>
          <w:rPr>
            <w:noProof/>
            <w:webHidden/>
          </w:rPr>
        </w:r>
      </w:ins>
      <w:r>
        <w:rPr>
          <w:noProof/>
          <w:webHidden/>
        </w:rPr>
        <w:fldChar w:fldCharType="separate"/>
      </w:r>
      <w:ins w:id="176" w:author="Stefan Hagen" w:date="2017-03-12T22:48:00Z">
        <w:r w:rsidR="00A07A1F">
          <w:rPr>
            <w:noProof/>
            <w:webHidden/>
          </w:rPr>
          <w:t>35</w:t>
        </w:r>
        <w:r>
          <w:rPr>
            <w:noProof/>
            <w:webHidden/>
          </w:rPr>
          <w:fldChar w:fldCharType="end"/>
        </w:r>
        <w:r w:rsidRPr="004A0742">
          <w:rPr>
            <w:rStyle w:val="Hyperlink"/>
            <w:noProof/>
          </w:rPr>
          <w:fldChar w:fldCharType="end"/>
        </w:r>
      </w:ins>
    </w:p>
    <w:p w14:paraId="0F8EEDC8" w14:textId="77777777" w:rsidR="005D1A9B" w:rsidRDefault="005D1A9B">
      <w:pPr>
        <w:pStyle w:val="TOC4"/>
        <w:tabs>
          <w:tab w:val="right" w:leader="dot" w:pos="9350"/>
        </w:tabs>
        <w:rPr>
          <w:ins w:id="177" w:author="Stefan Hagen" w:date="2017-03-12T22:48:00Z"/>
          <w:rFonts w:asciiTheme="minorHAnsi" w:eastAsiaTheme="minorEastAsia" w:hAnsiTheme="minorHAnsi" w:cstheme="minorBidi"/>
          <w:noProof/>
          <w:sz w:val="24"/>
        </w:rPr>
      </w:pPr>
      <w:ins w:id="17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4.9.1.4 Acknowledgements – Acknowledgement – URL</w:t>
        </w:r>
        <w:r>
          <w:rPr>
            <w:noProof/>
            <w:webHidden/>
          </w:rPr>
          <w:tab/>
        </w:r>
        <w:r>
          <w:rPr>
            <w:noProof/>
            <w:webHidden/>
          </w:rPr>
          <w:fldChar w:fldCharType="begin"/>
        </w:r>
        <w:r>
          <w:rPr>
            <w:noProof/>
            <w:webHidden/>
          </w:rPr>
          <w:instrText xml:space="preserve"> PAGEREF _Toc477122285 \h </w:instrText>
        </w:r>
        <w:r>
          <w:rPr>
            <w:noProof/>
            <w:webHidden/>
          </w:rPr>
        </w:r>
      </w:ins>
      <w:r>
        <w:rPr>
          <w:noProof/>
          <w:webHidden/>
        </w:rPr>
        <w:fldChar w:fldCharType="separate"/>
      </w:r>
      <w:ins w:id="179" w:author="Stefan Hagen" w:date="2017-03-12T22:48:00Z">
        <w:r w:rsidR="00A07A1F">
          <w:rPr>
            <w:noProof/>
            <w:webHidden/>
          </w:rPr>
          <w:t>35</w:t>
        </w:r>
        <w:r>
          <w:rPr>
            <w:noProof/>
            <w:webHidden/>
          </w:rPr>
          <w:fldChar w:fldCharType="end"/>
        </w:r>
        <w:r w:rsidRPr="004A0742">
          <w:rPr>
            <w:rStyle w:val="Hyperlink"/>
            <w:noProof/>
          </w:rPr>
          <w:fldChar w:fldCharType="end"/>
        </w:r>
      </w:ins>
    </w:p>
    <w:p w14:paraId="7944BE63" w14:textId="77777777" w:rsidR="005D1A9B" w:rsidRDefault="005D1A9B">
      <w:pPr>
        <w:pStyle w:val="TOC1"/>
        <w:rPr>
          <w:ins w:id="180" w:author="Stefan Hagen" w:date="2017-03-12T22:48:00Z"/>
          <w:rFonts w:asciiTheme="minorHAnsi" w:eastAsiaTheme="minorEastAsia" w:hAnsiTheme="minorHAnsi" w:cstheme="minorBidi"/>
          <w:noProof/>
          <w:sz w:val="24"/>
        </w:rPr>
      </w:pPr>
      <w:ins w:id="18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w:t>
        </w:r>
        <w:r>
          <w:rPr>
            <w:rFonts w:asciiTheme="minorHAnsi" w:eastAsiaTheme="minorEastAsia" w:hAnsiTheme="minorHAnsi" w:cstheme="minorBidi"/>
            <w:noProof/>
            <w:sz w:val="24"/>
          </w:rPr>
          <w:tab/>
        </w:r>
        <w:r w:rsidRPr="004A0742">
          <w:rPr>
            <w:rStyle w:val="Hyperlink"/>
            <w:noProof/>
          </w:rPr>
          <w:t>Product Tree Schema Elements</w:t>
        </w:r>
        <w:r>
          <w:rPr>
            <w:noProof/>
            <w:webHidden/>
          </w:rPr>
          <w:tab/>
        </w:r>
        <w:r>
          <w:rPr>
            <w:noProof/>
            <w:webHidden/>
          </w:rPr>
          <w:fldChar w:fldCharType="begin"/>
        </w:r>
        <w:r>
          <w:rPr>
            <w:noProof/>
            <w:webHidden/>
          </w:rPr>
          <w:instrText xml:space="preserve"> PAGEREF _Toc477122286 \h </w:instrText>
        </w:r>
        <w:r>
          <w:rPr>
            <w:noProof/>
            <w:webHidden/>
          </w:rPr>
        </w:r>
      </w:ins>
      <w:r>
        <w:rPr>
          <w:noProof/>
          <w:webHidden/>
        </w:rPr>
        <w:fldChar w:fldCharType="separate"/>
      </w:r>
      <w:ins w:id="182" w:author="Stefan Hagen" w:date="2017-03-12T22:48:00Z">
        <w:r w:rsidR="00A07A1F">
          <w:rPr>
            <w:noProof/>
            <w:webHidden/>
          </w:rPr>
          <w:t>37</w:t>
        </w:r>
        <w:r>
          <w:rPr>
            <w:noProof/>
            <w:webHidden/>
          </w:rPr>
          <w:fldChar w:fldCharType="end"/>
        </w:r>
        <w:r w:rsidRPr="004A0742">
          <w:rPr>
            <w:rStyle w:val="Hyperlink"/>
            <w:noProof/>
          </w:rPr>
          <w:fldChar w:fldCharType="end"/>
        </w:r>
      </w:ins>
    </w:p>
    <w:p w14:paraId="5D48C6A9" w14:textId="77777777" w:rsidR="005D1A9B" w:rsidRDefault="005D1A9B">
      <w:pPr>
        <w:pStyle w:val="TOC2"/>
        <w:tabs>
          <w:tab w:val="right" w:leader="dot" w:pos="9350"/>
        </w:tabs>
        <w:rPr>
          <w:ins w:id="183" w:author="Stefan Hagen" w:date="2017-03-12T22:48:00Z"/>
          <w:rFonts w:asciiTheme="minorHAnsi" w:eastAsiaTheme="minorEastAsia" w:hAnsiTheme="minorHAnsi" w:cstheme="minorBidi"/>
          <w:noProof/>
          <w:sz w:val="24"/>
        </w:rPr>
      </w:pPr>
      <w:ins w:id="18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 Product Tree</w:t>
        </w:r>
        <w:r>
          <w:rPr>
            <w:noProof/>
            <w:webHidden/>
          </w:rPr>
          <w:tab/>
        </w:r>
        <w:r>
          <w:rPr>
            <w:noProof/>
            <w:webHidden/>
          </w:rPr>
          <w:fldChar w:fldCharType="begin"/>
        </w:r>
        <w:r>
          <w:rPr>
            <w:noProof/>
            <w:webHidden/>
          </w:rPr>
          <w:instrText xml:space="preserve"> PAGEREF _Toc477122287 \h </w:instrText>
        </w:r>
        <w:r>
          <w:rPr>
            <w:noProof/>
            <w:webHidden/>
          </w:rPr>
        </w:r>
      </w:ins>
      <w:r>
        <w:rPr>
          <w:noProof/>
          <w:webHidden/>
        </w:rPr>
        <w:fldChar w:fldCharType="separate"/>
      </w:r>
      <w:ins w:id="185" w:author="Stefan Hagen" w:date="2017-03-12T22:48:00Z">
        <w:r w:rsidR="00A07A1F">
          <w:rPr>
            <w:noProof/>
            <w:webHidden/>
          </w:rPr>
          <w:t>37</w:t>
        </w:r>
        <w:r>
          <w:rPr>
            <w:noProof/>
            <w:webHidden/>
          </w:rPr>
          <w:fldChar w:fldCharType="end"/>
        </w:r>
        <w:r w:rsidRPr="004A0742">
          <w:rPr>
            <w:rStyle w:val="Hyperlink"/>
            <w:noProof/>
          </w:rPr>
          <w:fldChar w:fldCharType="end"/>
        </w:r>
      </w:ins>
    </w:p>
    <w:p w14:paraId="4BFA3469" w14:textId="77777777" w:rsidR="005D1A9B" w:rsidRDefault="005D1A9B">
      <w:pPr>
        <w:pStyle w:val="TOC3"/>
        <w:tabs>
          <w:tab w:val="right" w:leader="dot" w:pos="9350"/>
        </w:tabs>
        <w:rPr>
          <w:ins w:id="186" w:author="Stefan Hagen" w:date="2017-03-12T22:48:00Z"/>
          <w:rFonts w:asciiTheme="minorHAnsi" w:eastAsiaTheme="minorEastAsia" w:hAnsiTheme="minorHAnsi" w:cstheme="minorBidi"/>
          <w:noProof/>
          <w:sz w:val="24"/>
        </w:rPr>
      </w:pPr>
      <w:ins w:id="18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5.1.1 Product Tree – Branch</w:t>
        </w:r>
        <w:r>
          <w:rPr>
            <w:noProof/>
            <w:webHidden/>
          </w:rPr>
          <w:tab/>
        </w:r>
        <w:r>
          <w:rPr>
            <w:noProof/>
            <w:webHidden/>
          </w:rPr>
          <w:fldChar w:fldCharType="begin"/>
        </w:r>
        <w:r>
          <w:rPr>
            <w:noProof/>
            <w:webHidden/>
          </w:rPr>
          <w:instrText xml:space="preserve"> PAGEREF _Toc477122288 \h </w:instrText>
        </w:r>
        <w:r>
          <w:rPr>
            <w:noProof/>
            <w:webHidden/>
          </w:rPr>
        </w:r>
      </w:ins>
      <w:r>
        <w:rPr>
          <w:noProof/>
          <w:webHidden/>
        </w:rPr>
        <w:fldChar w:fldCharType="separate"/>
      </w:r>
      <w:ins w:id="188" w:author="Stefan Hagen" w:date="2017-03-12T22:48:00Z">
        <w:r w:rsidR="00A07A1F">
          <w:rPr>
            <w:noProof/>
            <w:webHidden/>
          </w:rPr>
          <w:t>39</w:t>
        </w:r>
        <w:r>
          <w:rPr>
            <w:noProof/>
            <w:webHidden/>
          </w:rPr>
          <w:fldChar w:fldCharType="end"/>
        </w:r>
        <w:r w:rsidRPr="004A0742">
          <w:rPr>
            <w:rStyle w:val="Hyperlink"/>
            <w:noProof/>
          </w:rPr>
          <w:fldChar w:fldCharType="end"/>
        </w:r>
      </w:ins>
    </w:p>
    <w:p w14:paraId="58B97304" w14:textId="77777777" w:rsidR="005D1A9B" w:rsidRDefault="005D1A9B">
      <w:pPr>
        <w:pStyle w:val="TOC3"/>
        <w:tabs>
          <w:tab w:val="right" w:leader="dot" w:pos="9350"/>
        </w:tabs>
        <w:rPr>
          <w:ins w:id="189" w:author="Stefan Hagen" w:date="2017-03-12T22:48:00Z"/>
          <w:rFonts w:asciiTheme="minorHAnsi" w:eastAsiaTheme="minorEastAsia" w:hAnsiTheme="minorHAnsi" w:cstheme="minorBidi"/>
          <w:noProof/>
          <w:sz w:val="24"/>
        </w:rPr>
      </w:pPr>
      <w:ins w:id="19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"_Toc477122289"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5.1.2 Product Tree – Full Product Name</w:t>
        </w:r>
        <w:r>
          <w:rPr>
            <w:noProof/>
            <w:webHidden/>
          </w:rPr>
          <w:tab/>
        </w:r>
        <w:r>
          <w:rPr>
            <w:noProof/>
            <w:webHidden/>
          </w:rPr>
          <w:fldChar w:fldCharType="begin"/>
        </w:r>
        <w:r>
          <w:rPr>
            <w:noProof/>
            <w:webHidden/>
          </w:rPr>
          <w:instrText xml:space="preserve"> PAGEREF _Toc477122289 \h </w:instrText>
        </w:r>
        <w:r>
          <w:rPr>
            <w:noProof/>
            <w:webHidden/>
          </w:rPr>
        </w:r>
      </w:ins>
      <w:r>
        <w:rPr>
          <w:noProof/>
          <w:webHidden/>
        </w:rPr>
        <w:fldChar w:fldCharType="separate"/>
      </w:r>
      <w:ins w:id="191" w:author="Stefan Hagen" w:date="2017-03-12T22:48:00Z">
        <w:r w:rsidR="00A07A1F">
          <w:rPr>
            <w:noProof/>
            <w:webHidden/>
          </w:rPr>
          <w:t>42</w:t>
        </w:r>
        <w:r>
          <w:rPr>
            <w:noProof/>
            <w:webHidden/>
          </w:rPr>
          <w:fldChar w:fldCharType="end"/>
        </w:r>
        <w:r w:rsidRPr="004A0742">
          <w:rPr>
            <w:rStyle w:val="Hyperlink"/>
            <w:noProof/>
          </w:rPr>
          <w:fldChar w:fldCharType="end"/>
        </w:r>
      </w:ins>
    </w:p>
    <w:p w14:paraId="5D7E363F" w14:textId="77777777" w:rsidR="005D1A9B" w:rsidRDefault="005D1A9B">
      <w:pPr>
        <w:pStyle w:val="TOC3"/>
        <w:tabs>
          <w:tab w:val="right" w:leader="dot" w:pos="9350"/>
        </w:tabs>
        <w:rPr>
          <w:ins w:id="192" w:author="Stefan Hagen" w:date="2017-03-12T22:48:00Z"/>
          <w:rFonts w:asciiTheme="minorHAnsi" w:eastAsiaTheme="minorEastAsia" w:hAnsiTheme="minorHAnsi" w:cstheme="minorBidi"/>
          <w:noProof/>
          <w:sz w:val="24"/>
        </w:rPr>
      </w:pPr>
      <w:ins w:id="19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5.1.3 Product Tree – Relationship</w:t>
        </w:r>
        <w:r>
          <w:rPr>
            <w:noProof/>
            <w:webHidden/>
          </w:rPr>
          <w:tab/>
        </w:r>
        <w:r>
          <w:rPr>
            <w:noProof/>
            <w:webHidden/>
          </w:rPr>
          <w:fldChar w:fldCharType="begin"/>
        </w:r>
        <w:r>
          <w:rPr>
            <w:noProof/>
            <w:webHidden/>
          </w:rPr>
          <w:instrText xml:space="preserve"> PAGEREF _Toc477122290 \h </w:instrText>
        </w:r>
        <w:r>
          <w:rPr>
            <w:noProof/>
            <w:webHidden/>
          </w:rPr>
        </w:r>
      </w:ins>
      <w:r>
        <w:rPr>
          <w:noProof/>
          <w:webHidden/>
        </w:rPr>
        <w:fldChar w:fldCharType="separate"/>
      </w:r>
      <w:ins w:id="194" w:author="Stefan Hagen" w:date="2017-03-12T22:48:00Z">
        <w:r w:rsidR="00A07A1F">
          <w:rPr>
            <w:noProof/>
            <w:webHidden/>
          </w:rPr>
          <w:t>42</w:t>
        </w:r>
        <w:r>
          <w:rPr>
            <w:noProof/>
            <w:webHidden/>
          </w:rPr>
          <w:fldChar w:fldCharType="end"/>
        </w:r>
        <w:r w:rsidRPr="004A0742">
          <w:rPr>
            <w:rStyle w:val="Hyperlink"/>
            <w:noProof/>
          </w:rPr>
          <w:fldChar w:fldCharType="end"/>
        </w:r>
      </w:ins>
    </w:p>
    <w:p w14:paraId="4DF3E7E7" w14:textId="77777777" w:rsidR="005D1A9B" w:rsidRDefault="005D1A9B">
      <w:pPr>
        <w:pStyle w:val="TOC3"/>
        <w:tabs>
          <w:tab w:val="right" w:leader="dot" w:pos="9350"/>
        </w:tabs>
        <w:rPr>
          <w:ins w:id="195" w:author="Stefan Hagen" w:date="2017-03-12T22:48:00Z"/>
          <w:rFonts w:asciiTheme="minorHAnsi" w:eastAsiaTheme="minorEastAsia" w:hAnsiTheme="minorHAnsi" w:cstheme="minorBidi"/>
          <w:noProof/>
          <w:sz w:val="24"/>
        </w:rPr>
      </w:pPr>
      <w:ins w:id="19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5.1.4 Product Tree – Product Groups</w:t>
        </w:r>
        <w:r>
          <w:rPr>
            <w:noProof/>
            <w:webHidden/>
          </w:rPr>
          <w:tab/>
        </w:r>
        <w:r>
          <w:rPr>
            <w:noProof/>
            <w:webHidden/>
          </w:rPr>
          <w:fldChar w:fldCharType="begin"/>
        </w:r>
        <w:r>
          <w:rPr>
            <w:noProof/>
            <w:webHidden/>
          </w:rPr>
          <w:instrText xml:space="preserve"> PAGEREF _Toc477122291 \h </w:instrText>
        </w:r>
        <w:r>
          <w:rPr>
            <w:noProof/>
            <w:webHidden/>
          </w:rPr>
        </w:r>
      </w:ins>
      <w:r>
        <w:rPr>
          <w:noProof/>
          <w:webHidden/>
        </w:rPr>
        <w:fldChar w:fldCharType="separate"/>
      </w:r>
      <w:ins w:id="197" w:author="Stefan Hagen" w:date="2017-03-12T22:48:00Z">
        <w:r w:rsidR="00A07A1F">
          <w:rPr>
            <w:noProof/>
            <w:webHidden/>
          </w:rPr>
          <w:t>44</w:t>
        </w:r>
        <w:r>
          <w:rPr>
            <w:noProof/>
            <w:webHidden/>
          </w:rPr>
          <w:fldChar w:fldCharType="end"/>
        </w:r>
        <w:r w:rsidRPr="004A0742">
          <w:rPr>
            <w:rStyle w:val="Hyperlink"/>
            <w:noProof/>
          </w:rPr>
          <w:fldChar w:fldCharType="end"/>
        </w:r>
      </w:ins>
    </w:p>
    <w:p w14:paraId="21145AAB" w14:textId="77777777" w:rsidR="005D1A9B" w:rsidRDefault="005D1A9B">
      <w:pPr>
        <w:pStyle w:val="TOC4"/>
        <w:tabs>
          <w:tab w:val="right" w:leader="dot" w:pos="9350"/>
        </w:tabs>
        <w:rPr>
          <w:ins w:id="198" w:author="Stefan Hagen" w:date="2017-03-12T22:48:00Z"/>
          <w:rFonts w:asciiTheme="minorHAnsi" w:eastAsiaTheme="minorEastAsia" w:hAnsiTheme="minorHAnsi" w:cstheme="minorBidi"/>
          <w:noProof/>
          <w:sz w:val="24"/>
        </w:rPr>
      </w:pPr>
      <w:ins w:id="19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5.1.4.1 Product Tree – Product Groups – Group</w:t>
        </w:r>
        <w:r>
          <w:rPr>
            <w:noProof/>
            <w:webHidden/>
          </w:rPr>
          <w:tab/>
        </w:r>
        <w:r>
          <w:rPr>
            <w:noProof/>
            <w:webHidden/>
          </w:rPr>
          <w:fldChar w:fldCharType="begin"/>
        </w:r>
        <w:r>
          <w:rPr>
            <w:noProof/>
            <w:webHidden/>
          </w:rPr>
          <w:instrText xml:space="preserve"> PAGEREF _Toc477122292 \h </w:instrText>
        </w:r>
        <w:r>
          <w:rPr>
            <w:noProof/>
            <w:webHidden/>
          </w:rPr>
        </w:r>
      </w:ins>
      <w:r>
        <w:rPr>
          <w:noProof/>
          <w:webHidden/>
        </w:rPr>
        <w:fldChar w:fldCharType="separate"/>
      </w:r>
      <w:ins w:id="200" w:author="Stefan Hagen" w:date="2017-03-12T22:48:00Z">
        <w:r w:rsidR="00A07A1F">
          <w:rPr>
            <w:noProof/>
            <w:webHidden/>
          </w:rPr>
          <w:t>46</w:t>
        </w:r>
        <w:r>
          <w:rPr>
            <w:noProof/>
            <w:webHidden/>
          </w:rPr>
          <w:fldChar w:fldCharType="end"/>
        </w:r>
        <w:r w:rsidRPr="004A0742">
          <w:rPr>
            <w:rStyle w:val="Hyperlink"/>
            <w:noProof/>
          </w:rPr>
          <w:fldChar w:fldCharType="end"/>
        </w:r>
      </w:ins>
    </w:p>
    <w:p w14:paraId="24E70C1E" w14:textId="77777777" w:rsidR="005D1A9B" w:rsidRDefault="005D1A9B">
      <w:pPr>
        <w:pStyle w:val="TOC5"/>
        <w:tabs>
          <w:tab w:val="right" w:leader="dot" w:pos="9350"/>
        </w:tabs>
        <w:rPr>
          <w:ins w:id="201" w:author="Stefan Hagen" w:date="2017-03-12T22:48:00Z"/>
          <w:rFonts w:asciiTheme="minorHAnsi" w:eastAsiaTheme="minorEastAsia" w:hAnsiTheme="minorHAnsi" w:cstheme="minorBidi"/>
          <w:noProof/>
          <w:sz w:val="24"/>
        </w:rPr>
      </w:pPr>
      <w:ins w:id="20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5.1.4.1.1 Product Tree – Product Groups – Group – Description</w:t>
        </w:r>
        <w:r>
          <w:rPr>
            <w:noProof/>
            <w:webHidden/>
          </w:rPr>
          <w:tab/>
        </w:r>
        <w:r>
          <w:rPr>
            <w:noProof/>
            <w:webHidden/>
          </w:rPr>
          <w:fldChar w:fldCharType="begin"/>
        </w:r>
        <w:r>
          <w:rPr>
            <w:noProof/>
            <w:webHidden/>
          </w:rPr>
          <w:instrText xml:space="preserve"> PAGEREF _Toc477122293 \h </w:instrText>
        </w:r>
        <w:r>
          <w:rPr>
            <w:noProof/>
            <w:webHidden/>
          </w:rPr>
        </w:r>
      </w:ins>
      <w:r>
        <w:rPr>
          <w:noProof/>
          <w:webHidden/>
        </w:rPr>
        <w:fldChar w:fldCharType="separate"/>
      </w:r>
      <w:ins w:id="203" w:author="Stefan Hagen" w:date="2017-03-12T22:48:00Z">
        <w:r w:rsidR="00A07A1F">
          <w:rPr>
            <w:noProof/>
            <w:webHidden/>
          </w:rPr>
          <w:t>46</w:t>
        </w:r>
        <w:r>
          <w:rPr>
            <w:noProof/>
            <w:webHidden/>
          </w:rPr>
          <w:fldChar w:fldCharType="end"/>
        </w:r>
        <w:r w:rsidRPr="004A0742">
          <w:rPr>
            <w:rStyle w:val="Hyperlink"/>
            <w:noProof/>
          </w:rPr>
          <w:fldChar w:fldCharType="end"/>
        </w:r>
      </w:ins>
    </w:p>
    <w:p w14:paraId="4EC8A500" w14:textId="77777777" w:rsidR="005D1A9B" w:rsidRDefault="005D1A9B">
      <w:pPr>
        <w:pStyle w:val="TOC5"/>
        <w:tabs>
          <w:tab w:val="right" w:leader="dot" w:pos="9350"/>
        </w:tabs>
        <w:rPr>
          <w:ins w:id="204" w:author="Stefan Hagen" w:date="2017-03-12T22:48:00Z"/>
          <w:rFonts w:asciiTheme="minorHAnsi" w:eastAsiaTheme="minorEastAsia" w:hAnsiTheme="minorHAnsi" w:cstheme="minorBidi"/>
          <w:noProof/>
          <w:sz w:val="24"/>
        </w:rPr>
      </w:pPr>
      <w:ins w:id="20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5.1.4.1.2 Product Tree – Product Groups – Group – Product ID</w:t>
        </w:r>
        <w:r>
          <w:rPr>
            <w:noProof/>
            <w:webHidden/>
          </w:rPr>
          <w:tab/>
        </w:r>
        <w:r>
          <w:rPr>
            <w:noProof/>
            <w:webHidden/>
          </w:rPr>
          <w:fldChar w:fldCharType="begin"/>
        </w:r>
        <w:r>
          <w:rPr>
            <w:noProof/>
            <w:webHidden/>
          </w:rPr>
          <w:instrText xml:space="preserve"> PAGEREF _Toc477122294 \h </w:instrText>
        </w:r>
        <w:r>
          <w:rPr>
            <w:noProof/>
            <w:webHidden/>
          </w:rPr>
        </w:r>
      </w:ins>
      <w:r>
        <w:rPr>
          <w:noProof/>
          <w:webHidden/>
        </w:rPr>
        <w:fldChar w:fldCharType="separate"/>
      </w:r>
      <w:ins w:id="206" w:author="Stefan Hagen" w:date="2017-03-12T22:48:00Z">
        <w:r w:rsidR="00A07A1F">
          <w:rPr>
            <w:noProof/>
            <w:webHidden/>
          </w:rPr>
          <w:t>47</w:t>
        </w:r>
        <w:r>
          <w:rPr>
            <w:noProof/>
            <w:webHidden/>
          </w:rPr>
          <w:fldChar w:fldCharType="end"/>
        </w:r>
        <w:r w:rsidRPr="004A0742">
          <w:rPr>
            <w:rStyle w:val="Hyperlink"/>
            <w:noProof/>
          </w:rPr>
          <w:fldChar w:fldCharType="end"/>
        </w:r>
      </w:ins>
    </w:p>
    <w:p w14:paraId="026EE37F" w14:textId="77777777" w:rsidR="005D1A9B" w:rsidRDefault="005D1A9B">
      <w:pPr>
        <w:pStyle w:val="TOC1"/>
        <w:rPr>
          <w:ins w:id="207" w:author="Stefan Hagen" w:date="2017-03-12T22:48:00Z"/>
          <w:rFonts w:asciiTheme="minorHAnsi" w:eastAsiaTheme="minorEastAsia" w:hAnsiTheme="minorHAnsi" w:cstheme="minorBidi"/>
          <w:noProof/>
          <w:sz w:val="24"/>
        </w:rPr>
      </w:pPr>
      <w:ins w:id="20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w:t>
        </w:r>
        <w:r>
          <w:rPr>
            <w:rFonts w:asciiTheme="minorHAnsi" w:eastAsiaTheme="minorEastAsia" w:hAnsiTheme="minorHAnsi" w:cstheme="minorBidi"/>
            <w:noProof/>
            <w:sz w:val="24"/>
          </w:rPr>
          <w:tab/>
        </w:r>
        <w:r w:rsidRPr="004A0742">
          <w:rPr>
            <w:rStyle w:val="Hyperlink"/>
            <w:noProof/>
          </w:rPr>
          <w:t>Vulnerability Schema Elements</w:t>
        </w:r>
        <w:r>
          <w:rPr>
            <w:noProof/>
            <w:webHidden/>
          </w:rPr>
          <w:tab/>
        </w:r>
        <w:r>
          <w:rPr>
            <w:noProof/>
            <w:webHidden/>
          </w:rPr>
          <w:fldChar w:fldCharType="begin"/>
        </w:r>
        <w:r>
          <w:rPr>
            <w:noProof/>
            <w:webHidden/>
          </w:rPr>
          <w:instrText xml:space="preserve"> PAGEREF _Toc477122295 \h </w:instrText>
        </w:r>
        <w:r>
          <w:rPr>
            <w:noProof/>
            <w:webHidden/>
          </w:rPr>
        </w:r>
      </w:ins>
      <w:r>
        <w:rPr>
          <w:noProof/>
          <w:webHidden/>
        </w:rPr>
        <w:fldChar w:fldCharType="separate"/>
      </w:r>
      <w:ins w:id="209" w:author="Stefan Hagen" w:date="2017-03-12T22:48:00Z">
        <w:r w:rsidR="00A07A1F">
          <w:rPr>
            <w:noProof/>
            <w:webHidden/>
          </w:rPr>
          <w:t>48</w:t>
        </w:r>
        <w:r>
          <w:rPr>
            <w:noProof/>
            <w:webHidden/>
          </w:rPr>
          <w:fldChar w:fldCharType="end"/>
        </w:r>
        <w:r w:rsidRPr="004A0742">
          <w:rPr>
            <w:rStyle w:val="Hyperlink"/>
            <w:noProof/>
          </w:rPr>
          <w:fldChar w:fldCharType="end"/>
        </w:r>
      </w:ins>
    </w:p>
    <w:p w14:paraId="731A213A" w14:textId="77777777" w:rsidR="005D1A9B" w:rsidRDefault="005D1A9B">
      <w:pPr>
        <w:pStyle w:val="TOC2"/>
        <w:tabs>
          <w:tab w:val="right" w:leader="dot" w:pos="9350"/>
        </w:tabs>
        <w:rPr>
          <w:ins w:id="210" w:author="Stefan Hagen" w:date="2017-03-12T22:48:00Z"/>
          <w:rFonts w:asciiTheme="minorHAnsi" w:eastAsiaTheme="minorEastAsia" w:hAnsiTheme="minorHAnsi" w:cstheme="minorBidi"/>
          <w:noProof/>
          <w:sz w:val="24"/>
        </w:rPr>
      </w:pPr>
      <w:ins w:id="21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 Vulnerability</w:t>
        </w:r>
        <w:r>
          <w:rPr>
            <w:noProof/>
            <w:webHidden/>
          </w:rPr>
          <w:tab/>
        </w:r>
        <w:r>
          <w:rPr>
            <w:noProof/>
            <w:webHidden/>
          </w:rPr>
          <w:fldChar w:fldCharType="begin"/>
        </w:r>
        <w:r>
          <w:rPr>
            <w:noProof/>
            <w:webHidden/>
          </w:rPr>
          <w:instrText xml:space="preserve"> PAGEREF _Toc477122296 \h </w:instrText>
        </w:r>
        <w:r>
          <w:rPr>
            <w:noProof/>
            <w:webHidden/>
          </w:rPr>
        </w:r>
      </w:ins>
      <w:r>
        <w:rPr>
          <w:noProof/>
          <w:webHidden/>
        </w:rPr>
        <w:fldChar w:fldCharType="separate"/>
      </w:r>
      <w:ins w:id="212" w:author="Stefan Hagen" w:date="2017-03-12T22:48:00Z">
        <w:r w:rsidR="00A07A1F">
          <w:rPr>
            <w:noProof/>
            <w:webHidden/>
          </w:rPr>
          <w:t>48</w:t>
        </w:r>
        <w:r>
          <w:rPr>
            <w:noProof/>
            <w:webHidden/>
          </w:rPr>
          <w:fldChar w:fldCharType="end"/>
        </w:r>
        <w:r w:rsidRPr="004A0742">
          <w:rPr>
            <w:rStyle w:val="Hyperlink"/>
            <w:noProof/>
          </w:rPr>
          <w:fldChar w:fldCharType="end"/>
        </w:r>
      </w:ins>
    </w:p>
    <w:p w14:paraId="4C79A0B6" w14:textId="77777777" w:rsidR="005D1A9B" w:rsidRDefault="005D1A9B">
      <w:pPr>
        <w:pStyle w:val="TOC2"/>
        <w:tabs>
          <w:tab w:val="right" w:leader="dot" w:pos="9350"/>
        </w:tabs>
        <w:rPr>
          <w:ins w:id="213" w:author="Stefan Hagen" w:date="2017-03-12T22:48:00Z"/>
          <w:rFonts w:asciiTheme="minorHAnsi" w:eastAsiaTheme="minorEastAsia" w:hAnsiTheme="minorHAnsi" w:cstheme="minorBidi"/>
          <w:noProof/>
          <w:sz w:val="24"/>
        </w:rPr>
      </w:pPr>
      <w:ins w:id="21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6.2 Vulnerability – Title</w:t>
        </w:r>
        <w:r>
          <w:rPr>
            <w:noProof/>
            <w:webHidden/>
          </w:rPr>
          <w:tab/>
        </w:r>
        <w:r>
          <w:rPr>
            <w:noProof/>
            <w:webHidden/>
          </w:rPr>
          <w:fldChar w:fldCharType="begin"/>
        </w:r>
        <w:r>
          <w:rPr>
            <w:noProof/>
            <w:webHidden/>
          </w:rPr>
          <w:instrText xml:space="preserve"> PAGEREF _Toc477122297 \h </w:instrText>
        </w:r>
        <w:r>
          <w:rPr>
            <w:noProof/>
            <w:webHidden/>
          </w:rPr>
        </w:r>
      </w:ins>
      <w:r>
        <w:rPr>
          <w:noProof/>
          <w:webHidden/>
        </w:rPr>
        <w:fldChar w:fldCharType="separate"/>
      </w:r>
      <w:ins w:id="215" w:author="Stefan Hagen" w:date="2017-03-12T22:48:00Z">
        <w:r w:rsidR="00A07A1F">
          <w:rPr>
            <w:noProof/>
            <w:webHidden/>
          </w:rPr>
          <w:t>50</w:t>
        </w:r>
        <w:r>
          <w:rPr>
            <w:noProof/>
            <w:webHidden/>
          </w:rPr>
          <w:fldChar w:fldCharType="end"/>
        </w:r>
        <w:r w:rsidRPr="004A0742">
          <w:rPr>
            <w:rStyle w:val="Hyperlink"/>
            <w:noProof/>
          </w:rPr>
          <w:fldChar w:fldCharType="end"/>
        </w:r>
      </w:ins>
    </w:p>
    <w:p w14:paraId="71175396" w14:textId="77777777" w:rsidR="005D1A9B" w:rsidRDefault="005D1A9B">
      <w:pPr>
        <w:pStyle w:val="TOC2"/>
        <w:tabs>
          <w:tab w:val="right" w:leader="dot" w:pos="9350"/>
        </w:tabs>
        <w:rPr>
          <w:ins w:id="216" w:author="Stefan Hagen" w:date="2017-03-12T22:48:00Z"/>
          <w:rFonts w:asciiTheme="minorHAnsi" w:eastAsiaTheme="minorEastAsia" w:hAnsiTheme="minorHAnsi" w:cstheme="minorBidi"/>
          <w:noProof/>
          <w:sz w:val="24"/>
        </w:rPr>
      </w:pPr>
      <w:ins w:id="21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6.3 Vulnerability – ID</w:t>
        </w:r>
        <w:r>
          <w:rPr>
            <w:noProof/>
            <w:webHidden/>
          </w:rPr>
          <w:tab/>
        </w:r>
        <w:r>
          <w:rPr>
            <w:noProof/>
            <w:webHidden/>
          </w:rPr>
          <w:fldChar w:fldCharType="begin"/>
        </w:r>
        <w:r>
          <w:rPr>
            <w:noProof/>
            <w:webHidden/>
          </w:rPr>
          <w:instrText xml:space="preserve"> PAGEREF _Toc477122298 \h </w:instrText>
        </w:r>
        <w:r>
          <w:rPr>
            <w:noProof/>
            <w:webHidden/>
          </w:rPr>
        </w:r>
      </w:ins>
      <w:r>
        <w:rPr>
          <w:noProof/>
          <w:webHidden/>
        </w:rPr>
        <w:fldChar w:fldCharType="separate"/>
      </w:r>
      <w:ins w:id="218" w:author="Stefan Hagen" w:date="2017-03-12T22:48:00Z">
        <w:r w:rsidR="00A07A1F">
          <w:rPr>
            <w:noProof/>
            <w:webHidden/>
          </w:rPr>
          <w:t>50</w:t>
        </w:r>
        <w:r>
          <w:rPr>
            <w:noProof/>
            <w:webHidden/>
          </w:rPr>
          <w:fldChar w:fldCharType="end"/>
        </w:r>
        <w:r w:rsidRPr="004A0742">
          <w:rPr>
            <w:rStyle w:val="Hyperlink"/>
            <w:noProof/>
          </w:rPr>
          <w:fldChar w:fldCharType="end"/>
        </w:r>
      </w:ins>
    </w:p>
    <w:p w14:paraId="26EE89CB" w14:textId="77777777" w:rsidR="005D1A9B" w:rsidRDefault="005D1A9B">
      <w:pPr>
        <w:pStyle w:val="TOC2"/>
        <w:tabs>
          <w:tab w:val="right" w:leader="dot" w:pos="9350"/>
        </w:tabs>
        <w:rPr>
          <w:ins w:id="219" w:author="Stefan Hagen" w:date="2017-03-12T22:48:00Z"/>
          <w:rFonts w:asciiTheme="minorHAnsi" w:eastAsiaTheme="minorEastAsia" w:hAnsiTheme="minorHAnsi" w:cstheme="minorBidi"/>
          <w:noProof/>
          <w:sz w:val="24"/>
        </w:rPr>
      </w:pPr>
      <w:ins w:id="22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"_Toc477122299"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6.4 Vulnerability – Notes</w:t>
        </w:r>
        <w:r>
          <w:rPr>
            <w:noProof/>
            <w:webHidden/>
          </w:rPr>
          <w:tab/>
        </w:r>
        <w:r>
          <w:rPr>
            <w:noProof/>
            <w:webHidden/>
          </w:rPr>
          <w:fldChar w:fldCharType="begin"/>
        </w:r>
        <w:r>
          <w:rPr>
            <w:noProof/>
            <w:webHidden/>
          </w:rPr>
          <w:instrText xml:space="preserve"> PAGEREF _Toc477122299 \h </w:instrText>
        </w:r>
        <w:r>
          <w:rPr>
            <w:noProof/>
            <w:webHidden/>
          </w:rPr>
        </w:r>
      </w:ins>
      <w:r>
        <w:rPr>
          <w:noProof/>
          <w:webHidden/>
        </w:rPr>
        <w:fldChar w:fldCharType="separate"/>
      </w:r>
      <w:ins w:id="221" w:author="Stefan Hagen" w:date="2017-03-12T22:48:00Z">
        <w:r w:rsidR="00A07A1F">
          <w:rPr>
            <w:noProof/>
            <w:webHidden/>
          </w:rPr>
          <w:t>51</w:t>
        </w:r>
        <w:r>
          <w:rPr>
            <w:noProof/>
            <w:webHidden/>
          </w:rPr>
          <w:fldChar w:fldCharType="end"/>
        </w:r>
        <w:r w:rsidRPr="004A0742">
          <w:rPr>
            <w:rStyle w:val="Hyperlink"/>
            <w:noProof/>
          </w:rPr>
          <w:fldChar w:fldCharType="end"/>
        </w:r>
      </w:ins>
    </w:p>
    <w:p w14:paraId="28290498" w14:textId="77777777" w:rsidR="005D1A9B" w:rsidRDefault="005D1A9B">
      <w:pPr>
        <w:pStyle w:val="TOC3"/>
        <w:tabs>
          <w:tab w:val="right" w:leader="dot" w:pos="9350"/>
        </w:tabs>
        <w:rPr>
          <w:ins w:id="222" w:author="Stefan Hagen" w:date="2017-03-12T22:48:00Z"/>
          <w:rFonts w:asciiTheme="minorHAnsi" w:eastAsiaTheme="minorEastAsia" w:hAnsiTheme="minorHAnsi" w:cstheme="minorBidi"/>
          <w:noProof/>
          <w:sz w:val="24"/>
        </w:rPr>
      </w:pPr>
      <w:ins w:id="22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6.4.1 Vulnerability – Notes – Note</w:t>
        </w:r>
        <w:r>
          <w:rPr>
            <w:noProof/>
            <w:webHidden/>
          </w:rPr>
          <w:tab/>
        </w:r>
        <w:r>
          <w:rPr>
            <w:noProof/>
            <w:webHidden/>
          </w:rPr>
          <w:fldChar w:fldCharType="begin"/>
        </w:r>
        <w:r>
          <w:rPr>
            <w:noProof/>
            <w:webHidden/>
          </w:rPr>
          <w:instrText xml:space="preserve"> PAGEREF _Toc477122300 \h </w:instrText>
        </w:r>
        <w:r>
          <w:rPr>
            <w:noProof/>
            <w:webHidden/>
          </w:rPr>
        </w:r>
      </w:ins>
      <w:r>
        <w:rPr>
          <w:noProof/>
          <w:webHidden/>
        </w:rPr>
        <w:fldChar w:fldCharType="separate"/>
      </w:r>
      <w:ins w:id="224" w:author="Stefan Hagen" w:date="2017-03-12T22:48:00Z">
        <w:r w:rsidR="00A07A1F">
          <w:rPr>
            <w:noProof/>
            <w:webHidden/>
          </w:rPr>
          <w:t>51</w:t>
        </w:r>
        <w:r>
          <w:rPr>
            <w:noProof/>
            <w:webHidden/>
          </w:rPr>
          <w:fldChar w:fldCharType="end"/>
        </w:r>
        <w:r w:rsidRPr="004A0742">
          <w:rPr>
            <w:rStyle w:val="Hyperlink"/>
            <w:noProof/>
          </w:rPr>
          <w:fldChar w:fldCharType="end"/>
        </w:r>
      </w:ins>
    </w:p>
    <w:p w14:paraId="48A1F883" w14:textId="77777777" w:rsidR="005D1A9B" w:rsidRDefault="005D1A9B">
      <w:pPr>
        <w:pStyle w:val="TOC2"/>
        <w:tabs>
          <w:tab w:val="right" w:leader="dot" w:pos="9350"/>
        </w:tabs>
        <w:rPr>
          <w:ins w:id="225" w:author="Stefan Hagen" w:date="2017-03-12T22:48:00Z"/>
          <w:rFonts w:asciiTheme="minorHAnsi" w:eastAsiaTheme="minorEastAsia" w:hAnsiTheme="minorHAnsi" w:cstheme="minorBidi"/>
          <w:noProof/>
          <w:sz w:val="24"/>
        </w:rPr>
      </w:pPr>
      <w:ins w:id="22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6.5 Vulnerability – Discovery Date</w:t>
        </w:r>
        <w:r>
          <w:rPr>
            <w:noProof/>
            <w:webHidden/>
          </w:rPr>
          <w:tab/>
        </w:r>
        <w:r>
          <w:rPr>
            <w:noProof/>
            <w:webHidden/>
          </w:rPr>
          <w:fldChar w:fldCharType="begin"/>
        </w:r>
        <w:r>
          <w:rPr>
            <w:noProof/>
            <w:webHidden/>
          </w:rPr>
          <w:instrText xml:space="preserve"> PAGEREF _Toc477122301 \h </w:instrText>
        </w:r>
        <w:r>
          <w:rPr>
            <w:noProof/>
            <w:webHidden/>
          </w:rPr>
        </w:r>
      </w:ins>
      <w:r>
        <w:rPr>
          <w:noProof/>
          <w:webHidden/>
        </w:rPr>
        <w:fldChar w:fldCharType="separate"/>
      </w:r>
      <w:ins w:id="227" w:author="Stefan Hagen" w:date="2017-03-12T22:48:00Z">
        <w:r w:rsidR="00A07A1F">
          <w:rPr>
            <w:noProof/>
            <w:webHidden/>
          </w:rPr>
          <w:t>52</w:t>
        </w:r>
        <w:r>
          <w:rPr>
            <w:noProof/>
            <w:webHidden/>
          </w:rPr>
          <w:fldChar w:fldCharType="end"/>
        </w:r>
        <w:r w:rsidRPr="004A0742">
          <w:rPr>
            <w:rStyle w:val="Hyperlink"/>
            <w:noProof/>
          </w:rPr>
          <w:fldChar w:fldCharType="end"/>
        </w:r>
      </w:ins>
    </w:p>
    <w:p w14:paraId="08C78366" w14:textId="77777777" w:rsidR="005D1A9B" w:rsidRDefault="005D1A9B">
      <w:pPr>
        <w:pStyle w:val="TOC2"/>
        <w:tabs>
          <w:tab w:val="right" w:leader="dot" w:pos="9350"/>
        </w:tabs>
        <w:rPr>
          <w:ins w:id="228" w:author="Stefan Hagen" w:date="2017-03-12T22:48:00Z"/>
          <w:rFonts w:asciiTheme="minorHAnsi" w:eastAsiaTheme="minorEastAsia" w:hAnsiTheme="minorHAnsi" w:cstheme="minorBidi"/>
          <w:noProof/>
          <w:sz w:val="24"/>
        </w:rPr>
      </w:pPr>
      <w:ins w:id="22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6.6 Vulnerability – Release Date</w:t>
        </w:r>
        <w:r>
          <w:rPr>
            <w:noProof/>
            <w:webHidden/>
          </w:rPr>
          <w:tab/>
        </w:r>
        <w:r>
          <w:rPr>
            <w:noProof/>
            <w:webHidden/>
          </w:rPr>
          <w:fldChar w:fldCharType="begin"/>
        </w:r>
        <w:r>
          <w:rPr>
            <w:noProof/>
            <w:webHidden/>
          </w:rPr>
          <w:instrText xml:space="preserve"> PAGEREF _Toc477122303 \h </w:instrText>
        </w:r>
        <w:r>
          <w:rPr>
            <w:noProof/>
            <w:webHidden/>
          </w:rPr>
        </w:r>
      </w:ins>
      <w:r>
        <w:rPr>
          <w:noProof/>
          <w:webHidden/>
        </w:rPr>
        <w:fldChar w:fldCharType="separate"/>
      </w:r>
      <w:ins w:id="230" w:author="Stefan Hagen" w:date="2017-03-12T22:48:00Z">
        <w:r w:rsidR="00A07A1F">
          <w:rPr>
            <w:noProof/>
            <w:webHidden/>
          </w:rPr>
          <w:t>52</w:t>
        </w:r>
        <w:r>
          <w:rPr>
            <w:noProof/>
            <w:webHidden/>
          </w:rPr>
          <w:fldChar w:fldCharType="end"/>
        </w:r>
        <w:r w:rsidRPr="004A0742">
          <w:rPr>
            <w:rStyle w:val="Hyperlink"/>
            <w:noProof/>
          </w:rPr>
          <w:fldChar w:fldCharType="end"/>
        </w:r>
      </w:ins>
    </w:p>
    <w:p w14:paraId="6908904E" w14:textId="77777777" w:rsidR="005D1A9B" w:rsidRDefault="005D1A9B">
      <w:pPr>
        <w:pStyle w:val="TOC2"/>
        <w:tabs>
          <w:tab w:val="right" w:leader="dot" w:pos="9350"/>
        </w:tabs>
        <w:rPr>
          <w:ins w:id="231" w:author="Stefan Hagen" w:date="2017-03-12T22:48:00Z"/>
          <w:rFonts w:asciiTheme="minorHAnsi" w:eastAsiaTheme="minorEastAsia" w:hAnsiTheme="minorHAnsi" w:cstheme="minorBidi"/>
          <w:noProof/>
          <w:sz w:val="24"/>
        </w:rPr>
      </w:pPr>
      <w:ins w:id="23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6.7 Vulnerability – Involvements</w:t>
        </w:r>
        <w:r>
          <w:rPr>
            <w:noProof/>
            <w:webHidden/>
          </w:rPr>
          <w:tab/>
        </w:r>
        <w:r>
          <w:rPr>
            <w:noProof/>
            <w:webHidden/>
          </w:rPr>
          <w:fldChar w:fldCharType="begin"/>
        </w:r>
        <w:r>
          <w:rPr>
            <w:noProof/>
            <w:webHidden/>
          </w:rPr>
          <w:instrText xml:space="preserve"> PAGEREF _Toc477122304 \h </w:instrText>
        </w:r>
        <w:r>
          <w:rPr>
            <w:noProof/>
            <w:webHidden/>
          </w:rPr>
        </w:r>
      </w:ins>
      <w:r>
        <w:rPr>
          <w:noProof/>
          <w:webHidden/>
        </w:rPr>
        <w:fldChar w:fldCharType="separate"/>
      </w:r>
      <w:ins w:id="233" w:author="Stefan Hagen" w:date="2017-03-12T22:48:00Z">
        <w:r w:rsidR="00A07A1F">
          <w:rPr>
            <w:noProof/>
            <w:webHidden/>
          </w:rPr>
          <w:t>53</w:t>
        </w:r>
        <w:r>
          <w:rPr>
            <w:noProof/>
            <w:webHidden/>
          </w:rPr>
          <w:fldChar w:fldCharType="end"/>
        </w:r>
        <w:r w:rsidRPr="004A0742">
          <w:rPr>
            <w:rStyle w:val="Hyperlink"/>
            <w:noProof/>
          </w:rPr>
          <w:fldChar w:fldCharType="end"/>
        </w:r>
      </w:ins>
    </w:p>
    <w:p w14:paraId="0894FFA5" w14:textId="77777777" w:rsidR="005D1A9B" w:rsidRDefault="005D1A9B">
      <w:pPr>
        <w:pStyle w:val="TOC3"/>
        <w:tabs>
          <w:tab w:val="right" w:leader="dot" w:pos="9350"/>
        </w:tabs>
        <w:rPr>
          <w:ins w:id="234" w:author="Stefan Hagen" w:date="2017-03-12T22:48:00Z"/>
          <w:rFonts w:asciiTheme="minorHAnsi" w:eastAsiaTheme="minorEastAsia" w:hAnsiTheme="minorHAnsi" w:cstheme="minorBidi"/>
          <w:noProof/>
          <w:sz w:val="24"/>
        </w:rPr>
      </w:pPr>
      <w:ins w:id="23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6.7.1 Vulnerability – Involvements – Involvement</w:t>
        </w:r>
        <w:r>
          <w:rPr>
            <w:noProof/>
            <w:webHidden/>
          </w:rPr>
          <w:tab/>
        </w:r>
        <w:r>
          <w:rPr>
            <w:noProof/>
            <w:webHidden/>
          </w:rPr>
          <w:fldChar w:fldCharType="begin"/>
        </w:r>
        <w:r>
          <w:rPr>
            <w:noProof/>
            <w:webHidden/>
          </w:rPr>
          <w:instrText xml:space="preserve"> PAGEREF _Toc477122305 \h </w:instrText>
        </w:r>
        <w:r>
          <w:rPr>
            <w:noProof/>
            <w:webHidden/>
          </w:rPr>
        </w:r>
      </w:ins>
      <w:r>
        <w:rPr>
          <w:noProof/>
          <w:webHidden/>
        </w:rPr>
        <w:fldChar w:fldCharType="separate"/>
      </w:r>
      <w:ins w:id="236" w:author="Stefan Hagen" w:date="2017-03-12T22:48:00Z">
        <w:r w:rsidR="00A07A1F">
          <w:rPr>
            <w:noProof/>
            <w:webHidden/>
          </w:rPr>
          <w:t>53</w:t>
        </w:r>
        <w:r>
          <w:rPr>
            <w:noProof/>
            <w:webHidden/>
          </w:rPr>
          <w:fldChar w:fldCharType="end"/>
        </w:r>
        <w:r w:rsidRPr="004A0742">
          <w:rPr>
            <w:rStyle w:val="Hyperlink"/>
            <w:noProof/>
          </w:rPr>
          <w:fldChar w:fldCharType="end"/>
        </w:r>
      </w:ins>
    </w:p>
    <w:p w14:paraId="5720015B" w14:textId="77777777" w:rsidR="005D1A9B" w:rsidRDefault="005D1A9B">
      <w:pPr>
        <w:pStyle w:val="TOC4"/>
        <w:tabs>
          <w:tab w:val="right" w:leader="dot" w:pos="9350"/>
        </w:tabs>
        <w:rPr>
          <w:ins w:id="237" w:author="Stefan Hagen" w:date="2017-03-12T22:48:00Z"/>
          <w:rFonts w:asciiTheme="minorHAnsi" w:eastAsiaTheme="minorEastAsia" w:hAnsiTheme="minorHAnsi" w:cstheme="minorBidi"/>
          <w:noProof/>
          <w:sz w:val="24"/>
        </w:rPr>
      </w:pPr>
      <w:ins w:id="23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6.7.1.1 Vulnerability – Involvements – Involvement – Description</w:t>
        </w:r>
        <w:r>
          <w:rPr>
            <w:noProof/>
            <w:webHidden/>
          </w:rPr>
          <w:tab/>
        </w:r>
        <w:r>
          <w:rPr>
            <w:noProof/>
            <w:webHidden/>
          </w:rPr>
          <w:fldChar w:fldCharType="begin"/>
        </w:r>
        <w:r>
          <w:rPr>
            <w:noProof/>
            <w:webHidden/>
          </w:rPr>
          <w:instrText xml:space="preserve"> PAGEREF _Toc477122306 \h </w:instrText>
        </w:r>
        <w:r>
          <w:rPr>
            <w:noProof/>
            <w:webHidden/>
          </w:rPr>
        </w:r>
      </w:ins>
      <w:r>
        <w:rPr>
          <w:noProof/>
          <w:webHidden/>
        </w:rPr>
        <w:fldChar w:fldCharType="separate"/>
      </w:r>
      <w:ins w:id="239" w:author="Stefan Hagen" w:date="2017-03-12T22:48:00Z">
        <w:r w:rsidR="00A07A1F">
          <w:rPr>
            <w:noProof/>
            <w:webHidden/>
          </w:rPr>
          <w:t>54</w:t>
        </w:r>
        <w:r>
          <w:rPr>
            <w:noProof/>
            <w:webHidden/>
          </w:rPr>
          <w:fldChar w:fldCharType="end"/>
        </w:r>
        <w:r w:rsidRPr="004A0742">
          <w:rPr>
            <w:rStyle w:val="Hyperlink"/>
            <w:noProof/>
          </w:rPr>
          <w:fldChar w:fldCharType="end"/>
        </w:r>
      </w:ins>
    </w:p>
    <w:p w14:paraId="01E0E48B" w14:textId="77777777" w:rsidR="005D1A9B" w:rsidRDefault="005D1A9B">
      <w:pPr>
        <w:pStyle w:val="TOC2"/>
        <w:tabs>
          <w:tab w:val="right" w:leader="dot" w:pos="9350"/>
        </w:tabs>
        <w:rPr>
          <w:ins w:id="240" w:author="Stefan Hagen" w:date="2017-03-12T22:48:00Z"/>
          <w:rFonts w:asciiTheme="minorHAnsi" w:eastAsiaTheme="minorEastAsia" w:hAnsiTheme="minorHAnsi" w:cstheme="minorBidi"/>
          <w:noProof/>
          <w:sz w:val="24"/>
        </w:rPr>
      </w:pPr>
      <w:ins w:id="24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"_Toc477122309"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6.8 Vulnerability – CVE</w:t>
        </w:r>
        <w:r>
          <w:rPr>
            <w:noProof/>
            <w:webHidden/>
          </w:rPr>
          <w:tab/>
        </w:r>
        <w:r>
          <w:rPr>
            <w:noProof/>
            <w:webHidden/>
          </w:rPr>
          <w:fldChar w:fldCharType="begin"/>
        </w:r>
        <w:r>
          <w:rPr>
            <w:noProof/>
            <w:webHidden/>
          </w:rPr>
          <w:instrText xml:space="preserve"> PAGEREF _Toc477122309 \h </w:instrText>
        </w:r>
        <w:r>
          <w:rPr>
            <w:noProof/>
            <w:webHidden/>
          </w:rPr>
        </w:r>
      </w:ins>
      <w:r>
        <w:rPr>
          <w:noProof/>
          <w:webHidden/>
        </w:rPr>
        <w:fldChar w:fldCharType="separate"/>
      </w:r>
      <w:ins w:id="242" w:author="Stefan Hagen" w:date="2017-03-12T22:48:00Z">
        <w:r w:rsidR="00A07A1F">
          <w:rPr>
            <w:noProof/>
            <w:webHidden/>
          </w:rPr>
          <w:t>55</w:t>
        </w:r>
        <w:r>
          <w:rPr>
            <w:noProof/>
            <w:webHidden/>
          </w:rPr>
          <w:fldChar w:fldCharType="end"/>
        </w:r>
        <w:r w:rsidRPr="004A0742">
          <w:rPr>
            <w:rStyle w:val="Hyperlink"/>
            <w:noProof/>
          </w:rPr>
          <w:fldChar w:fldCharType="end"/>
        </w:r>
      </w:ins>
    </w:p>
    <w:p w14:paraId="2BAC4BDD" w14:textId="77777777" w:rsidR="005D1A9B" w:rsidRDefault="005D1A9B">
      <w:pPr>
        <w:pStyle w:val="TOC2"/>
        <w:tabs>
          <w:tab w:val="right" w:leader="dot" w:pos="9350"/>
        </w:tabs>
        <w:rPr>
          <w:ins w:id="243" w:author="Stefan Hagen" w:date="2017-03-12T22:48:00Z"/>
          <w:rFonts w:asciiTheme="minorHAnsi" w:eastAsiaTheme="minorEastAsia" w:hAnsiTheme="minorHAnsi" w:cstheme="minorBidi"/>
          <w:noProof/>
          <w:sz w:val="24"/>
        </w:rPr>
      </w:pPr>
      <w:ins w:id="24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6.9 Vulnerability – CWE</w:t>
        </w:r>
        <w:r>
          <w:rPr>
            <w:noProof/>
            <w:webHidden/>
          </w:rPr>
          <w:tab/>
        </w:r>
        <w:r>
          <w:rPr>
            <w:noProof/>
            <w:webHidden/>
          </w:rPr>
          <w:fldChar w:fldCharType="begin"/>
        </w:r>
        <w:r>
          <w:rPr>
            <w:noProof/>
            <w:webHidden/>
          </w:rPr>
          <w:instrText xml:space="preserve"> PAGEREF _Toc477122310 \h </w:instrText>
        </w:r>
        <w:r>
          <w:rPr>
            <w:noProof/>
            <w:webHidden/>
          </w:rPr>
        </w:r>
      </w:ins>
      <w:r>
        <w:rPr>
          <w:noProof/>
          <w:webHidden/>
        </w:rPr>
        <w:fldChar w:fldCharType="separate"/>
      </w:r>
      <w:ins w:id="245" w:author="Stefan Hagen" w:date="2017-03-12T22:48:00Z">
        <w:r w:rsidR="00A07A1F">
          <w:rPr>
            <w:noProof/>
            <w:webHidden/>
          </w:rPr>
          <w:t>55</w:t>
        </w:r>
        <w:r>
          <w:rPr>
            <w:noProof/>
            <w:webHidden/>
          </w:rPr>
          <w:fldChar w:fldCharType="end"/>
        </w:r>
        <w:r w:rsidRPr="004A0742">
          <w:rPr>
            <w:rStyle w:val="Hyperlink"/>
            <w:noProof/>
          </w:rPr>
          <w:fldChar w:fldCharType="end"/>
        </w:r>
      </w:ins>
    </w:p>
    <w:p w14:paraId="0BE72CF1" w14:textId="77777777" w:rsidR="005D1A9B" w:rsidRDefault="005D1A9B">
      <w:pPr>
        <w:pStyle w:val="TOC2"/>
        <w:tabs>
          <w:tab w:val="right" w:leader="dot" w:pos="9350"/>
        </w:tabs>
        <w:rPr>
          <w:ins w:id="246" w:author="Stefan Hagen" w:date="2017-03-12T22:48:00Z"/>
          <w:rFonts w:asciiTheme="minorHAnsi" w:eastAsiaTheme="minorEastAsia" w:hAnsiTheme="minorHAnsi" w:cstheme="minorBidi"/>
          <w:noProof/>
          <w:sz w:val="24"/>
        </w:rPr>
      </w:pPr>
      <w:ins w:id="24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6.10 Vulnerability – Product Statuses</w:t>
        </w:r>
        <w:r>
          <w:rPr>
            <w:noProof/>
            <w:webHidden/>
          </w:rPr>
          <w:tab/>
        </w:r>
        <w:r>
          <w:rPr>
            <w:noProof/>
            <w:webHidden/>
          </w:rPr>
          <w:fldChar w:fldCharType="begin"/>
        </w:r>
        <w:r>
          <w:rPr>
            <w:noProof/>
            <w:webHidden/>
          </w:rPr>
          <w:instrText xml:space="preserve"> PAGEREF _Toc477122311 \h </w:instrText>
        </w:r>
        <w:r>
          <w:rPr>
            <w:noProof/>
            <w:webHidden/>
          </w:rPr>
        </w:r>
      </w:ins>
      <w:r>
        <w:rPr>
          <w:noProof/>
          <w:webHidden/>
        </w:rPr>
        <w:fldChar w:fldCharType="separate"/>
      </w:r>
      <w:ins w:id="248" w:author="Stefan Hagen" w:date="2017-03-12T22:48:00Z">
        <w:r w:rsidR="00A07A1F">
          <w:rPr>
            <w:noProof/>
            <w:webHidden/>
          </w:rPr>
          <w:t>56</w:t>
        </w:r>
        <w:r>
          <w:rPr>
            <w:noProof/>
            <w:webHidden/>
          </w:rPr>
          <w:fldChar w:fldCharType="end"/>
        </w:r>
        <w:r w:rsidRPr="004A0742">
          <w:rPr>
            <w:rStyle w:val="Hyperlink"/>
            <w:noProof/>
          </w:rPr>
          <w:fldChar w:fldCharType="end"/>
        </w:r>
      </w:ins>
    </w:p>
    <w:p w14:paraId="3EB3C0E3" w14:textId="77777777" w:rsidR="005D1A9B" w:rsidRDefault="005D1A9B">
      <w:pPr>
        <w:pStyle w:val="TOC3"/>
        <w:tabs>
          <w:tab w:val="right" w:leader="dot" w:pos="9350"/>
        </w:tabs>
        <w:rPr>
          <w:ins w:id="249" w:author="Stefan Hagen" w:date="2017-03-12T22:48:00Z"/>
          <w:rFonts w:asciiTheme="minorHAnsi" w:eastAsiaTheme="minorEastAsia" w:hAnsiTheme="minorHAnsi" w:cstheme="minorBidi"/>
          <w:noProof/>
          <w:sz w:val="24"/>
        </w:rPr>
      </w:pPr>
      <w:ins w:id="25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6.10.1 Vulnerability – Product Statuses – Status</w:t>
        </w:r>
        <w:r>
          <w:rPr>
            <w:noProof/>
            <w:webHidden/>
          </w:rPr>
          <w:tab/>
        </w:r>
        <w:r>
          <w:rPr>
            <w:noProof/>
            <w:webHidden/>
          </w:rPr>
          <w:fldChar w:fldCharType="begin"/>
        </w:r>
        <w:r>
          <w:rPr>
            <w:noProof/>
            <w:webHidden/>
          </w:rPr>
          <w:instrText xml:space="preserve"> PAGEREF _Toc477122312 \h </w:instrText>
        </w:r>
        <w:r>
          <w:rPr>
            <w:noProof/>
            <w:webHidden/>
          </w:rPr>
        </w:r>
      </w:ins>
      <w:r>
        <w:rPr>
          <w:noProof/>
          <w:webHidden/>
        </w:rPr>
        <w:fldChar w:fldCharType="separate"/>
      </w:r>
      <w:ins w:id="251" w:author="Stefan Hagen" w:date="2017-03-12T22:48:00Z">
        <w:r w:rsidR="00A07A1F">
          <w:rPr>
            <w:noProof/>
            <w:webHidden/>
          </w:rPr>
          <w:t>56</w:t>
        </w:r>
        <w:r>
          <w:rPr>
            <w:noProof/>
            <w:webHidden/>
          </w:rPr>
          <w:fldChar w:fldCharType="end"/>
        </w:r>
        <w:r w:rsidRPr="004A0742">
          <w:rPr>
            <w:rStyle w:val="Hyperlink"/>
            <w:noProof/>
          </w:rPr>
          <w:fldChar w:fldCharType="end"/>
        </w:r>
      </w:ins>
    </w:p>
    <w:p w14:paraId="10FBAC2B" w14:textId="77777777" w:rsidR="005D1A9B" w:rsidRDefault="005D1A9B">
      <w:pPr>
        <w:pStyle w:val="TOC4"/>
        <w:tabs>
          <w:tab w:val="right" w:leader="dot" w:pos="9350"/>
        </w:tabs>
        <w:rPr>
          <w:ins w:id="252" w:author="Stefan Hagen" w:date="2017-03-12T22:48:00Z"/>
          <w:rFonts w:asciiTheme="minorHAnsi" w:eastAsiaTheme="minorEastAsia" w:hAnsiTheme="minorHAnsi" w:cstheme="minorBidi"/>
          <w:noProof/>
          <w:sz w:val="24"/>
        </w:rPr>
      </w:pPr>
      <w:ins w:id="25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6.10.1.1 Vulnerability – Product Statuses – Status – Product ID</w:t>
        </w:r>
        <w:r>
          <w:rPr>
            <w:noProof/>
            <w:webHidden/>
          </w:rPr>
          <w:tab/>
        </w:r>
        <w:r>
          <w:rPr>
            <w:noProof/>
            <w:webHidden/>
          </w:rPr>
          <w:fldChar w:fldCharType="begin"/>
        </w:r>
        <w:r>
          <w:rPr>
            <w:noProof/>
            <w:webHidden/>
          </w:rPr>
          <w:instrText xml:space="preserve"> PAGEREF _Toc477122313 \h </w:instrText>
        </w:r>
        <w:r>
          <w:rPr>
            <w:noProof/>
            <w:webHidden/>
          </w:rPr>
        </w:r>
      </w:ins>
      <w:r>
        <w:rPr>
          <w:noProof/>
          <w:webHidden/>
        </w:rPr>
        <w:fldChar w:fldCharType="separate"/>
      </w:r>
      <w:ins w:id="254" w:author="Stefan Hagen" w:date="2017-03-12T22:48:00Z">
        <w:r w:rsidR="00A07A1F">
          <w:rPr>
            <w:noProof/>
            <w:webHidden/>
          </w:rPr>
          <w:t>57</w:t>
        </w:r>
        <w:r>
          <w:rPr>
            <w:noProof/>
            <w:webHidden/>
          </w:rPr>
          <w:fldChar w:fldCharType="end"/>
        </w:r>
        <w:r w:rsidRPr="004A0742">
          <w:rPr>
            <w:rStyle w:val="Hyperlink"/>
            <w:noProof/>
          </w:rPr>
          <w:fldChar w:fldCharType="end"/>
        </w:r>
      </w:ins>
    </w:p>
    <w:p w14:paraId="2208B016" w14:textId="77777777" w:rsidR="005D1A9B" w:rsidRDefault="005D1A9B">
      <w:pPr>
        <w:pStyle w:val="TOC2"/>
        <w:tabs>
          <w:tab w:val="right" w:leader="dot" w:pos="9350"/>
        </w:tabs>
        <w:rPr>
          <w:ins w:id="255" w:author="Stefan Hagen" w:date="2017-03-12T22:48:00Z"/>
          <w:rFonts w:asciiTheme="minorHAnsi" w:eastAsiaTheme="minorEastAsia" w:hAnsiTheme="minorHAnsi" w:cstheme="minorBidi"/>
          <w:noProof/>
          <w:sz w:val="24"/>
        </w:rPr>
      </w:pPr>
      <w:ins w:id="25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6.11 Vulnerability – Threats</w:t>
        </w:r>
        <w:r>
          <w:rPr>
            <w:noProof/>
            <w:webHidden/>
          </w:rPr>
          <w:tab/>
        </w:r>
        <w:r>
          <w:rPr>
            <w:noProof/>
            <w:webHidden/>
          </w:rPr>
          <w:fldChar w:fldCharType="begin"/>
        </w:r>
        <w:r>
          <w:rPr>
            <w:noProof/>
            <w:webHidden/>
          </w:rPr>
          <w:instrText xml:space="preserve"> PAGEREF _Toc477122314 \h </w:instrText>
        </w:r>
        <w:r>
          <w:rPr>
            <w:noProof/>
            <w:webHidden/>
          </w:rPr>
        </w:r>
      </w:ins>
      <w:r>
        <w:rPr>
          <w:noProof/>
          <w:webHidden/>
        </w:rPr>
        <w:fldChar w:fldCharType="separate"/>
      </w:r>
      <w:ins w:id="257" w:author="Stefan Hagen" w:date="2017-03-12T22:48:00Z">
        <w:r w:rsidR="00A07A1F">
          <w:rPr>
            <w:noProof/>
            <w:webHidden/>
          </w:rPr>
          <w:t>58</w:t>
        </w:r>
        <w:r>
          <w:rPr>
            <w:noProof/>
            <w:webHidden/>
          </w:rPr>
          <w:fldChar w:fldCharType="end"/>
        </w:r>
        <w:r w:rsidRPr="004A0742">
          <w:rPr>
            <w:rStyle w:val="Hyperlink"/>
            <w:noProof/>
          </w:rPr>
          <w:fldChar w:fldCharType="end"/>
        </w:r>
      </w:ins>
    </w:p>
    <w:p w14:paraId="4257F3E4" w14:textId="77777777" w:rsidR="005D1A9B" w:rsidRDefault="005D1A9B">
      <w:pPr>
        <w:pStyle w:val="TOC3"/>
        <w:tabs>
          <w:tab w:val="right" w:leader="dot" w:pos="9350"/>
        </w:tabs>
        <w:rPr>
          <w:ins w:id="258" w:author="Stefan Hagen" w:date="2017-03-12T22:48:00Z"/>
          <w:rFonts w:asciiTheme="minorHAnsi" w:eastAsiaTheme="minorEastAsia" w:hAnsiTheme="minorHAnsi" w:cstheme="minorBidi"/>
          <w:noProof/>
          <w:sz w:val="24"/>
        </w:rPr>
      </w:pPr>
      <w:ins w:id="25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6.11.1 Vulnerability – Threats – Threat</w:t>
        </w:r>
        <w:r>
          <w:rPr>
            <w:noProof/>
            <w:webHidden/>
          </w:rPr>
          <w:tab/>
        </w:r>
        <w:r>
          <w:rPr>
            <w:noProof/>
            <w:webHidden/>
          </w:rPr>
          <w:fldChar w:fldCharType="begin"/>
        </w:r>
        <w:r>
          <w:rPr>
            <w:noProof/>
            <w:webHidden/>
          </w:rPr>
          <w:instrText xml:space="preserve"> PAGEREF _Toc477122315 \h </w:instrText>
        </w:r>
        <w:r>
          <w:rPr>
            <w:noProof/>
            <w:webHidden/>
          </w:rPr>
        </w:r>
      </w:ins>
      <w:r>
        <w:rPr>
          <w:noProof/>
          <w:webHidden/>
        </w:rPr>
        <w:fldChar w:fldCharType="separate"/>
      </w:r>
      <w:ins w:id="260" w:author="Stefan Hagen" w:date="2017-03-12T22:48:00Z">
        <w:r w:rsidR="00A07A1F">
          <w:rPr>
            <w:noProof/>
            <w:webHidden/>
          </w:rPr>
          <w:t>60</w:t>
        </w:r>
        <w:r>
          <w:rPr>
            <w:noProof/>
            <w:webHidden/>
          </w:rPr>
          <w:fldChar w:fldCharType="end"/>
        </w:r>
        <w:r w:rsidRPr="004A0742">
          <w:rPr>
            <w:rStyle w:val="Hyperlink"/>
            <w:noProof/>
          </w:rPr>
          <w:fldChar w:fldCharType="end"/>
        </w:r>
      </w:ins>
    </w:p>
    <w:p w14:paraId="433438A3" w14:textId="77777777" w:rsidR="005D1A9B" w:rsidRDefault="005D1A9B">
      <w:pPr>
        <w:pStyle w:val="TOC4"/>
        <w:tabs>
          <w:tab w:val="right" w:leader="dot" w:pos="9350"/>
        </w:tabs>
        <w:rPr>
          <w:ins w:id="261" w:author="Stefan Hagen" w:date="2017-03-12T22:48:00Z"/>
          <w:rFonts w:asciiTheme="minorHAnsi" w:eastAsiaTheme="minorEastAsia" w:hAnsiTheme="minorHAnsi" w:cstheme="minorBidi"/>
          <w:noProof/>
          <w:sz w:val="24"/>
        </w:rPr>
      </w:pPr>
      <w:ins w:id="26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6.11.1.1 Vulnerability – Threats – Threat – Description</w:t>
        </w:r>
        <w:r>
          <w:rPr>
            <w:noProof/>
            <w:webHidden/>
          </w:rPr>
          <w:tab/>
        </w:r>
        <w:r>
          <w:rPr>
            <w:noProof/>
            <w:webHidden/>
          </w:rPr>
          <w:fldChar w:fldCharType="begin"/>
        </w:r>
        <w:r>
          <w:rPr>
            <w:noProof/>
            <w:webHidden/>
          </w:rPr>
          <w:instrText xml:space="preserve"> PAGEREF _Toc477122316 \h </w:instrText>
        </w:r>
        <w:r>
          <w:rPr>
            <w:noProof/>
            <w:webHidden/>
          </w:rPr>
        </w:r>
      </w:ins>
      <w:r>
        <w:rPr>
          <w:noProof/>
          <w:webHidden/>
        </w:rPr>
        <w:fldChar w:fldCharType="separate"/>
      </w:r>
      <w:ins w:id="263" w:author="Stefan Hagen" w:date="2017-03-12T22:48:00Z">
        <w:r w:rsidR="00A07A1F">
          <w:rPr>
            <w:noProof/>
            <w:webHidden/>
          </w:rPr>
          <w:t>60</w:t>
        </w:r>
        <w:r>
          <w:rPr>
            <w:noProof/>
            <w:webHidden/>
          </w:rPr>
          <w:fldChar w:fldCharType="end"/>
        </w:r>
        <w:r w:rsidRPr="004A0742">
          <w:rPr>
            <w:rStyle w:val="Hyperlink"/>
            <w:noProof/>
          </w:rPr>
          <w:fldChar w:fldCharType="end"/>
        </w:r>
      </w:ins>
    </w:p>
    <w:p w14:paraId="456D91A4" w14:textId="77777777" w:rsidR="005D1A9B" w:rsidRDefault="005D1A9B">
      <w:pPr>
        <w:pStyle w:val="TOC4"/>
        <w:tabs>
          <w:tab w:val="right" w:leader="dot" w:pos="9350"/>
        </w:tabs>
        <w:rPr>
          <w:ins w:id="264" w:author="Stefan Hagen" w:date="2017-03-12T22:48:00Z"/>
          <w:rFonts w:asciiTheme="minorHAnsi" w:eastAsiaTheme="minorEastAsia" w:hAnsiTheme="minorHAnsi" w:cstheme="minorBidi"/>
          <w:noProof/>
          <w:sz w:val="24"/>
        </w:rPr>
      </w:pPr>
      <w:ins w:id="26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6.11.1.2 Vulnerability – Threats – Threat – Product ID</w:t>
        </w:r>
        <w:r>
          <w:rPr>
            <w:noProof/>
            <w:webHidden/>
          </w:rPr>
          <w:tab/>
        </w:r>
        <w:r>
          <w:rPr>
            <w:noProof/>
            <w:webHidden/>
          </w:rPr>
          <w:fldChar w:fldCharType="begin"/>
        </w:r>
        <w:r>
          <w:rPr>
            <w:noProof/>
            <w:webHidden/>
          </w:rPr>
          <w:instrText xml:space="preserve"> PAGEREF _Toc477122317 \h </w:instrText>
        </w:r>
        <w:r>
          <w:rPr>
            <w:noProof/>
            <w:webHidden/>
          </w:rPr>
        </w:r>
      </w:ins>
      <w:r>
        <w:rPr>
          <w:noProof/>
          <w:webHidden/>
        </w:rPr>
        <w:fldChar w:fldCharType="separate"/>
      </w:r>
      <w:ins w:id="266" w:author="Stefan Hagen" w:date="2017-03-12T22:48:00Z">
        <w:r w:rsidR="00A07A1F">
          <w:rPr>
            <w:noProof/>
            <w:webHidden/>
          </w:rPr>
          <w:t>61</w:t>
        </w:r>
        <w:r>
          <w:rPr>
            <w:noProof/>
            <w:webHidden/>
          </w:rPr>
          <w:fldChar w:fldCharType="end"/>
        </w:r>
        <w:r w:rsidRPr="004A0742">
          <w:rPr>
            <w:rStyle w:val="Hyperlink"/>
            <w:noProof/>
          </w:rPr>
          <w:fldChar w:fldCharType="end"/>
        </w:r>
      </w:ins>
    </w:p>
    <w:p w14:paraId="177924E9" w14:textId="77777777" w:rsidR="005D1A9B" w:rsidRDefault="005D1A9B">
      <w:pPr>
        <w:pStyle w:val="TOC4"/>
        <w:tabs>
          <w:tab w:val="right" w:leader="dot" w:pos="9350"/>
        </w:tabs>
        <w:rPr>
          <w:ins w:id="267" w:author="Stefan Hagen" w:date="2017-03-12T22:48:00Z"/>
          <w:rFonts w:asciiTheme="minorHAnsi" w:eastAsiaTheme="minorEastAsia" w:hAnsiTheme="minorHAnsi" w:cstheme="minorBidi"/>
          <w:noProof/>
          <w:sz w:val="24"/>
        </w:rPr>
      </w:pPr>
      <w:ins w:id="26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6.11.1.3 Vulnerability – Threats – Threat – Group ID</w:t>
        </w:r>
        <w:r>
          <w:rPr>
            <w:noProof/>
            <w:webHidden/>
          </w:rPr>
          <w:tab/>
        </w:r>
        <w:r>
          <w:rPr>
            <w:noProof/>
            <w:webHidden/>
          </w:rPr>
          <w:fldChar w:fldCharType="begin"/>
        </w:r>
        <w:r>
          <w:rPr>
            <w:noProof/>
            <w:webHidden/>
          </w:rPr>
          <w:instrText xml:space="preserve"> PAGEREF _Toc477122318 \h </w:instrText>
        </w:r>
        <w:r>
          <w:rPr>
            <w:noProof/>
            <w:webHidden/>
          </w:rPr>
        </w:r>
      </w:ins>
      <w:r>
        <w:rPr>
          <w:noProof/>
          <w:webHidden/>
        </w:rPr>
        <w:fldChar w:fldCharType="separate"/>
      </w:r>
      <w:ins w:id="269" w:author="Stefan Hagen" w:date="2017-03-12T22:48:00Z">
        <w:r w:rsidR="00A07A1F">
          <w:rPr>
            <w:noProof/>
            <w:webHidden/>
          </w:rPr>
          <w:t>62</w:t>
        </w:r>
        <w:r>
          <w:rPr>
            <w:noProof/>
            <w:webHidden/>
          </w:rPr>
          <w:fldChar w:fldCharType="end"/>
        </w:r>
        <w:r w:rsidRPr="004A0742">
          <w:rPr>
            <w:rStyle w:val="Hyperlink"/>
            <w:noProof/>
          </w:rPr>
          <w:fldChar w:fldCharType="end"/>
        </w:r>
      </w:ins>
    </w:p>
    <w:p w14:paraId="1D89BA71" w14:textId="77777777" w:rsidR="005D1A9B" w:rsidRDefault="005D1A9B">
      <w:pPr>
        <w:pStyle w:val="TOC2"/>
        <w:tabs>
          <w:tab w:val="right" w:leader="dot" w:pos="9350"/>
        </w:tabs>
        <w:rPr>
          <w:ins w:id="270" w:author="Stefan Hagen" w:date="2017-03-12T22:48:00Z"/>
          <w:rFonts w:asciiTheme="minorHAnsi" w:eastAsiaTheme="minorEastAsia" w:hAnsiTheme="minorHAnsi" w:cstheme="minorBidi"/>
          <w:noProof/>
          <w:sz w:val="24"/>
        </w:rPr>
      </w:pPr>
      <w:ins w:id="27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"_Toc477122319"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 Vulnerability – CVSS Score Sets</w:t>
        </w:r>
        <w:r>
          <w:rPr>
            <w:noProof/>
            <w:webHidden/>
          </w:rPr>
          <w:tab/>
        </w:r>
        <w:r>
          <w:rPr>
            <w:noProof/>
            <w:webHidden/>
          </w:rPr>
          <w:fldChar w:fldCharType="begin"/>
        </w:r>
        <w:r>
          <w:rPr>
            <w:noProof/>
            <w:webHidden/>
          </w:rPr>
          <w:instrText xml:space="preserve"> PAGEREF _Toc477122319 \h </w:instrText>
        </w:r>
        <w:r>
          <w:rPr>
            <w:noProof/>
            <w:webHidden/>
          </w:rPr>
        </w:r>
      </w:ins>
      <w:r>
        <w:rPr>
          <w:noProof/>
          <w:webHidden/>
        </w:rPr>
        <w:fldChar w:fldCharType="separate"/>
      </w:r>
      <w:ins w:id="272" w:author="Stefan Hagen" w:date="2017-03-12T22:48:00Z">
        <w:r w:rsidR="00A07A1F">
          <w:rPr>
            <w:noProof/>
            <w:webHidden/>
          </w:rPr>
          <w:t>63</w:t>
        </w:r>
        <w:r>
          <w:rPr>
            <w:noProof/>
            <w:webHidden/>
          </w:rPr>
          <w:fldChar w:fldCharType="end"/>
        </w:r>
        <w:r w:rsidRPr="004A0742">
          <w:rPr>
            <w:rStyle w:val="Hyperlink"/>
            <w:noProof/>
          </w:rPr>
          <w:fldChar w:fldCharType="end"/>
        </w:r>
      </w:ins>
    </w:p>
    <w:p w14:paraId="47C23294" w14:textId="77777777" w:rsidR="005D1A9B" w:rsidRDefault="005D1A9B">
      <w:pPr>
        <w:pStyle w:val="TOC3"/>
        <w:tabs>
          <w:tab w:val="right" w:leader="dot" w:pos="9350"/>
        </w:tabs>
        <w:rPr>
          <w:ins w:id="273" w:author="Stefan Hagen" w:date="2017-03-12T22:48:00Z"/>
          <w:rFonts w:asciiTheme="minorHAnsi" w:eastAsiaTheme="minorEastAsia" w:hAnsiTheme="minorHAnsi" w:cstheme="minorBidi"/>
          <w:noProof/>
          <w:sz w:val="24"/>
        </w:rPr>
      </w:pPr>
      <w:ins w:id="27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6.12.1 Vulnerability – CVSS Score Sets – Score Set V2</w:t>
        </w:r>
        <w:r>
          <w:rPr>
            <w:noProof/>
            <w:webHidden/>
          </w:rPr>
          <w:tab/>
        </w:r>
        <w:r>
          <w:rPr>
            <w:noProof/>
            <w:webHidden/>
          </w:rPr>
          <w:fldChar w:fldCharType="begin"/>
        </w:r>
        <w:r>
          <w:rPr>
            <w:noProof/>
            <w:webHidden/>
          </w:rPr>
          <w:instrText xml:space="preserve"> PAGEREF _Toc477122320 \h </w:instrText>
        </w:r>
        <w:r>
          <w:rPr>
            <w:noProof/>
            <w:webHidden/>
          </w:rPr>
        </w:r>
      </w:ins>
      <w:r>
        <w:rPr>
          <w:noProof/>
          <w:webHidden/>
        </w:rPr>
        <w:fldChar w:fldCharType="separate"/>
      </w:r>
      <w:ins w:id="275" w:author="Stefan Hagen" w:date="2017-03-12T22:48:00Z">
        <w:r w:rsidR="00A07A1F">
          <w:rPr>
            <w:noProof/>
            <w:webHidden/>
          </w:rPr>
          <w:t>64</w:t>
        </w:r>
        <w:r>
          <w:rPr>
            <w:noProof/>
            <w:webHidden/>
          </w:rPr>
          <w:fldChar w:fldCharType="end"/>
        </w:r>
        <w:r w:rsidRPr="004A0742">
          <w:rPr>
            <w:rStyle w:val="Hyperlink"/>
            <w:noProof/>
          </w:rPr>
          <w:fldChar w:fldCharType="end"/>
        </w:r>
      </w:ins>
    </w:p>
    <w:p w14:paraId="001B3415" w14:textId="77777777" w:rsidR="005D1A9B" w:rsidRDefault="005D1A9B">
      <w:pPr>
        <w:pStyle w:val="TOC4"/>
        <w:tabs>
          <w:tab w:val="right" w:leader="dot" w:pos="9350"/>
        </w:tabs>
        <w:rPr>
          <w:ins w:id="276" w:author="Stefan Hagen" w:date="2017-03-12T22:48:00Z"/>
          <w:rFonts w:asciiTheme="minorHAnsi" w:eastAsiaTheme="minorEastAsia" w:hAnsiTheme="minorHAnsi" w:cstheme="minorBidi"/>
          <w:noProof/>
          <w:sz w:val="24"/>
        </w:rPr>
      </w:pPr>
      <w:ins w:id="27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6.12.1.1 Vulnerability – CVSS Score Sets – Score Set V2 – Base Score V2</w:t>
        </w:r>
        <w:r>
          <w:rPr>
            <w:noProof/>
            <w:webHidden/>
          </w:rPr>
          <w:tab/>
        </w:r>
        <w:r>
          <w:rPr>
            <w:noProof/>
            <w:webHidden/>
          </w:rPr>
          <w:fldChar w:fldCharType="begin"/>
        </w:r>
        <w:r>
          <w:rPr>
            <w:noProof/>
            <w:webHidden/>
          </w:rPr>
          <w:instrText xml:space="preserve"> PAGEREF _Toc477122321 \h </w:instrText>
        </w:r>
        <w:r>
          <w:rPr>
            <w:noProof/>
            <w:webHidden/>
          </w:rPr>
        </w:r>
      </w:ins>
      <w:r>
        <w:rPr>
          <w:noProof/>
          <w:webHidden/>
        </w:rPr>
        <w:fldChar w:fldCharType="separate"/>
      </w:r>
      <w:ins w:id="278" w:author="Stefan Hagen" w:date="2017-03-12T22:48:00Z">
        <w:r w:rsidR="00A07A1F">
          <w:rPr>
            <w:noProof/>
            <w:webHidden/>
          </w:rPr>
          <w:t>64</w:t>
        </w:r>
        <w:r>
          <w:rPr>
            <w:noProof/>
            <w:webHidden/>
          </w:rPr>
          <w:fldChar w:fldCharType="end"/>
        </w:r>
        <w:r w:rsidRPr="004A0742">
          <w:rPr>
            <w:rStyle w:val="Hyperlink"/>
            <w:noProof/>
          </w:rPr>
          <w:fldChar w:fldCharType="end"/>
        </w:r>
      </w:ins>
    </w:p>
    <w:p w14:paraId="2EA9B4B7" w14:textId="77777777" w:rsidR="005D1A9B" w:rsidRDefault="005D1A9B">
      <w:pPr>
        <w:pStyle w:val="TOC4"/>
        <w:tabs>
          <w:tab w:val="right" w:leader="dot" w:pos="9350"/>
        </w:tabs>
        <w:rPr>
          <w:ins w:id="279" w:author="Stefan Hagen" w:date="2017-03-12T22:48:00Z"/>
          <w:rFonts w:asciiTheme="minorHAnsi" w:eastAsiaTheme="minorEastAsia" w:hAnsiTheme="minorHAnsi" w:cstheme="minorBidi"/>
          <w:noProof/>
          <w:sz w:val="24"/>
        </w:rPr>
      </w:pPr>
      <w:ins w:id="28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6.12.1.2 Vulnerability – CVSS Score Sets – Score Set V2 – Temporal Score V2</w:t>
        </w:r>
        <w:r>
          <w:rPr>
            <w:noProof/>
            <w:webHidden/>
          </w:rPr>
          <w:tab/>
        </w:r>
        <w:r>
          <w:rPr>
            <w:noProof/>
            <w:webHidden/>
          </w:rPr>
          <w:fldChar w:fldCharType="begin"/>
        </w:r>
        <w:r>
          <w:rPr>
            <w:noProof/>
            <w:webHidden/>
          </w:rPr>
          <w:instrText xml:space="preserve"> PAGEREF _Toc477122322 \h </w:instrText>
        </w:r>
        <w:r>
          <w:rPr>
            <w:noProof/>
            <w:webHidden/>
          </w:rPr>
        </w:r>
      </w:ins>
      <w:r>
        <w:rPr>
          <w:noProof/>
          <w:webHidden/>
        </w:rPr>
        <w:fldChar w:fldCharType="separate"/>
      </w:r>
      <w:ins w:id="281" w:author="Stefan Hagen" w:date="2017-03-12T22:48:00Z">
        <w:r w:rsidR="00A07A1F">
          <w:rPr>
            <w:noProof/>
            <w:webHidden/>
          </w:rPr>
          <w:t>64</w:t>
        </w:r>
        <w:r>
          <w:rPr>
            <w:noProof/>
            <w:webHidden/>
          </w:rPr>
          <w:fldChar w:fldCharType="end"/>
        </w:r>
        <w:r w:rsidRPr="004A0742">
          <w:rPr>
            <w:rStyle w:val="Hyperlink"/>
            <w:noProof/>
          </w:rPr>
          <w:fldChar w:fldCharType="end"/>
        </w:r>
      </w:ins>
    </w:p>
    <w:p w14:paraId="3F8694F7" w14:textId="77777777" w:rsidR="005D1A9B" w:rsidRDefault="005D1A9B">
      <w:pPr>
        <w:pStyle w:val="TOC4"/>
        <w:tabs>
          <w:tab w:val="right" w:leader="dot" w:pos="9350"/>
        </w:tabs>
        <w:rPr>
          <w:ins w:id="282" w:author="Stefan Hagen" w:date="2017-03-12T22:48:00Z"/>
          <w:rFonts w:asciiTheme="minorHAnsi" w:eastAsiaTheme="minorEastAsia" w:hAnsiTheme="minorHAnsi" w:cstheme="minorBidi"/>
          <w:noProof/>
          <w:sz w:val="24"/>
        </w:rPr>
      </w:pPr>
      <w:ins w:id="28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6.12.1.3 Vulnerability – CVSS Score Sets – Score Set V2 – Environmental ScoreV2</w:t>
        </w:r>
        <w:r>
          <w:rPr>
            <w:noProof/>
            <w:webHidden/>
          </w:rPr>
          <w:tab/>
        </w:r>
        <w:r>
          <w:rPr>
            <w:noProof/>
            <w:webHidden/>
          </w:rPr>
          <w:fldChar w:fldCharType="begin"/>
        </w:r>
        <w:r>
          <w:rPr>
            <w:noProof/>
            <w:webHidden/>
          </w:rPr>
          <w:instrText xml:space="preserve"> PAGEREF _Toc477122323 \h </w:instrText>
        </w:r>
        <w:r>
          <w:rPr>
            <w:noProof/>
            <w:webHidden/>
          </w:rPr>
        </w:r>
      </w:ins>
      <w:r>
        <w:rPr>
          <w:noProof/>
          <w:webHidden/>
        </w:rPr>
        <w:fldChar w:fldCharType="separate"/>
      </w:r>
      <w:ins w:id="284" w:author="Stefan Hagen" w:date="2017-03-12T22:48:00Z">
        <w:r w:rsidR="00A07A1F">
          <w:rPr>
            <w:noProof/>
            <w:webHidden/>
          </w:rPr>
          <w:t>65</w:t>
        </w:r>
        <w:r>
          <w:rPr>
            <w:noProof/>
            <w:webHidden/>
          </w:rPr>
          <w:fldChar w:fldCharType="end"/>
        </w:r>
        <w:r w:rsidRPr="004A0742">
          <w:rPr>
            <w:rStyle w:val="Hyperlink"/>
            <w:noProof/>
          </w:rPr>
          <w:fldChar w:fldCharType="end"/>
        </w:r>
      </w:ins>
    </w:p>
    <w:p w14:paraId="290DB0B5" w14:textId="77777777" w:rsidR="005D1A9B" w:rsidRDefault="005D1A9B">
      <w:pPr>
        <w:pStyle w:val="TOC4"/>
        <w:tabs>
          <w:tab w:val="right" w:leader="dot" w:pos="9350"/>
        </w:tabs>
        <w:rPr>
          <w:ins w:id="285" w:author="Stefan Hagen" w:date="2017-03-12T22:48:00Z"/>
          <w:rFonts w:asciiTheme="minorHAnsi" w:eastAsiaTheme="minorEastAsia" w:hAnsiTheme="minorHAnsi" w:cstheme="minorBidi"/>
          <w:noProof/>
          <w:sz w:val="24"/>
        </w:rPr>
      </w:pPr>
      <w:ins w:id="28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6.12.1.4 Vulnerability – CVSS Score Sets – Score Set V2 – Vector V2</w:t>
        </w:r>
        <w:r>
          <w:rPr>
            <w:noProof/>
            <w:webHidden/>
          </w:rPr>
          <w:tab/>
        </w:r>
        <w:r>
          <w:rPr>
            <w:noProof/>
            <w:webHidden/>
          </w:rPr>
          <w:fldChar w:fldCharType="begin"/>
        </w:r>
        <w:r>
          <w:rPr>
            <w:noProof/>
            <w:webHidden/>
          </w:rPr>
          <w:instrText xml:space="preserve"> PAGEREF _Toc477122324 \h </w:instrText>
        </w:r>
        <w:r>
          <w:rPr>
            <w:noProof/>
            <w:webHidden/>
          </w:rPr>
        </w:r>
      </w:ins>
      <w:r>
        <w:rPr>
          <w:noProof/>
          <w:webHidden/>
        </w:rPr>
        <w:fldChar w:fldCharType="separate"/>
      </w:r>
      <w:ins w:id="287" w:author="Stefan Hagen" w:date="2017-03-12T22:48:00Z">
        <w:r w:rsidR="00A07A1F">
          <w:rPr>
            <w:noProof/>
            <w:webHidden/>
          </w:rPr>
          <w:t>65</w:t>
        </w:r>
        <w:r>
          <w:rPr>
            <w:noProof/>
            <w:webHidden/>
          </w:rPr>
          <w:fldChar w:fldCharType="end"/>
        </w:r>
        <w:r w:rsidRPr="004A0742">
          <w:rPr>
            <w:rStyle w:val="Hyperlink"/>
            <w:noProof/>
          </w:rPr>
          <w:fldChar w:fldCharType="end"/>
        </w:r>
      </w:ins>
    </w:p>
    <w:p w14:paraId="0D40D597" w14:textId="77777777" w:rsidR="005D1A9B" w:rsidRDefault="005D1A9B">
      <w:pPr>
        <w:pStyle w:val="TOC4"/>
        <w:tabs>
          <w:tab w:val="right" w:leader="dot" w:pos="9350"/>
        </w:tabs>
        <w:rPr>
          <w:ins w:id="288" w:author="Stefan Hagen" w:date="2017-03-12T22:48:00Z"/>
          <w:rFonts w:asciiTheme="minorHAnsi" w:eastAsiaTheme="minorEastAsia" w:hAnsiTheme="minorHAnsi" w:cstheme="minorBidi"/>
          <w:noProof/>
          <w:sz w:val="24"/>
        </w:rPr>
      </w:pPr>
      <w:ins w:id="28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6.12.1.5 Vulnerability – CVSS Score Sets – Score Set V2 – Product ID</w:t>
        </w:r>
        <w:r>
          <w:rPr>
            <w:noProof/>
            <w:webHidden/>
          </w:rPr>
          <w:tab/>
        </w:r>
        <w:r>
          <w:rPr>
            <w:noProof/>
            <w:webHidden/>
          </w:rPr>
          <w:fldChar w:fldCharType="begin"/>
        </w:r>
        <w:r>
          <w:rPr>
            <w:noProof/>
            <w:webHidden/>
          </w:rPr>
          <w:instrText xml:space="preserve"> PAGEREF _Toc477122325 \h </w:instrText>
        </w:r>
        <w:r>
          <w:rPr>
            <w:noProof/>
            <w:webHidden/>
          </w:rPr>
        </w:r>
      </w:ins>
      <w:r>
        <w:rPr>
          <w:noProof/>
          <w:webHidden/>
        </w:rPr>
        <w:fldChar w:fldCharType="separate"/>
      </w:r>
      <w:ins w:id="290" w:author="Stefan Hagen" w:date="2017-03-12T22:48:00Z">
        <w:r w:rsidR="00A07A1F">
          <w:rPr>
            <w:noProof/>
            <w:webHidden/>
          </w:rPr>
          <w:t>65</w:t>
        </w:r>
        <w:r>
          <w:rPr>
            <w:noProof/>
            <w:webHidden/>
          </w:rPr>
          <w:fldChar w:fldCharType="end"/>
        </w:r>
        <w:r w:rsidRPr="004A0742">
          <w:rPr>
            <w:rStyle w:val="Hyperlink"/>
            <w:noProof/>
          </w:rPr>
          <w:fldChar w:fldCharType="end"/>
        </w:r>
      </w:ins>
    </w:p>
    <w:p w14:paraId="0B4EC06D" w14:textId="77777777" w:rsidR="005D1A9B" w:rsidRDefault="005D1A9B">
      <w:pPr>
        <w:pStyle w:val="TOC3"/>
        <w:tabs>
          <w:tab w:val="right" w:leader="dot" w:pos="9350"/>
        </w:tabs>
        <w:rPr>
          <w:ins w:id="291" w:author="Stefan Hagen" w:date="2017-03-12T22:48:00Z"/>
          <w:rFonts w:asciiTheme="minorHAnsi" w:eastAsiaTheme="minorEastAsia" w:hAnsiTheme="minorHAnsi" w:cstheme="minorBidi"/>
          <w:noProof/>
          <w:sz w:val="24"/>
        </w:rPr>
      </w:pPr>
      <w:ins w:id="29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6.12.2 Vulnerability – CVSS Score Sets – Score Set V3</w:t>
        </w:r>
        <w:r>
          <w:rPr>
            <w:noProof/>
            <w:webHidden/>
          </w:rPr>
          <w:tab/>
        </w:r>
        <w:r>
          <w:rPr>
            <w:noProof/>
            <w:webHidden/>
          </w:rPr>
          <w:fldChar w:fldCharType="begin"/>
        </w:r>
        <w:r>
          <w:rPr>
            <w:noProof/>
            <w:webHidden/>
          </w:rPr>
          <w:instrText xml:space="preserve"> PAGEREF _Toc477122326 \h </w:instrText>
        </w:r>
        <w:r>
          <w:rPr>
            <w:noProof/>
            <w:webHidden/>
          </w:rPr>
        </w:r>
      </w:ins>
      <w:r>
        <w:rPr>
          <w:noProof/>
          <w:webHidden/>
        </w:rPr>
        <w:fldChar w:fldCharType="separate"/>
      </w:r>
      <w:ins w:id="293" w:author="Stefan Hagen" w:date="2017-03-12T22:48:00Z">
        <w:r w:rsidR="00A07A1F">
          <w:rPr>
            <w:noProof/>
            <w:webHidden/>
          </w:rPr>
          <w:t>66</w:t>
        </w:r>
        <w:r>
          <w:rPr>
            <w:noProof/>
            <w:webHidden/>
          </w:rPr>
          <w:fldChar w:fldCharType="end"/>
        </w:r>
        <w:r w:rsidRPr="004A0742">
          <w:rPr>
            <w:rStyle w:val="Hyperlink"/>
            <w:noProof/>
          </w:rPr>
          <w:fldChar w:fldCharType="end"/>
        </w:r>
      </w:ins>
    </w:p>
    <w:p w14:paraId="6738BC69" w14:textId="77777777" w:rsidR="005D1A9B" w:rsidRDefault="005D1A9B">
      <w:pPr>
        <w:pStyle w:val="TOC4"/>
        <w:tabs>
          <w:tab w:val="right" w:leader="dot" w:pos="9350"/>
        </w:tabs>
        <w:rPr>
          <w:ins w:id="294" w:author="Stefan Hagen" w:date="2017-03-12T22:48:00Z"/>
          <w:rFonts w:asciiTheme="minorHAnsi" w:eastAsiaTheme="minorEastAsia" w:hAnsiTheme="minorHAnsi" w:cstheme="minorBidi"/>
          <w:noProof/>
          <w:sz w:val="24"/>
        </w:rPr>
      </w:pPr>
      <w:ins w:id="29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6.12.2.1 Vulnerability – CVSS Score Sets – Score Set V3 – Base Score V3</w:t>
        </w:r>
        <w:r>
          <w:rPr>
            <w:noProof/>
            <w:webHidden/>
          </w:rPr>
          <w:tab/>
        </w:r>
        <w:r>
          <w:rPr>
            <w:noProof/>
            <w:webHidden/>
          </w:rPr>
          <w:fldChar w:fldCharType="begin"/>
        </w:r>
        <w:r>
          <w:rPr>
            <w:noProof/>
            <w:webHidden/>
          </w:rPr>
          <w:instrText xml:space="preserve"> PAGEREF _Toc477122327 \h </w:instrText>
        </w:r>
        <w:r>
          <w:rPr>
            <w:noProof/>
            <w:webHidden/>
          </w:rPr>
        </w:r>
      </w:ins>
      <w:r>
        <w:rPr>
          <w:noProof/>
          <w:webHidden/>
        </w:rPr>
        <w:fldChar w:fldCharType="separate"/>
      </w:r>
      <w:ins w:id="296" w:author="Stefan Hagen" w:date="2017-03-12T22:48:00Z">
        <w:r w:rsidR="00A07A1F">
          <w:rPr>
            <w:noProof/>
            <w:webHidden/>
          </w:rPr>
          <w:t>66</w:t>
        </w:r>
        <w:r>
          <w:rPr>
            <w:noProof/>
            <w:webHidden/>
          </w:rPr>
          <w:fldChar w:fldCharType="end"/>
        </w:r>
        <w:r w:rsidRPr="004A0742">
          <w:rPr>
            <w:rStyle w:val="Hyperlink"/>
            <w:noProof/>
          </w:rPr>
          <w:fldChar w:fldCharType="end"/>
        </w:r>
      </w:ins>
    </w:p>
    <w:p w14:paraId="06A0E56F" w14:textId="77777777" w:rsidR="005D1A9B" w:rsidRDefault="005D1A9B">
      <w:pPr>
        <w:pStyle w:val="TOC4"/>
        <w:tabs>
          <w:tab w:val="right" w:leader="dot" w:pos="9350"/>
        </w:tabs>
        <w:rPr>
          <w:ins w:id="297" w:author="Stefan Hagen" w:date="2017-03-12T22:48:00Z"/>
          <w:rFonts w:asciiTheme="minorHAnsi" w:eastAsiaTheme="minorEastAsia" w:hAnsiTheme="minorHAnsi" w:cstheme="minorBidi"/>
          <w:noProof/>
          <w:sz w:val="24"/>
        </w:rPr>
      </w:pPr>
      <w:ins w:id="29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6.12.2.2 Vulnerability – CVSS Score Sets – Score Set V3 – Temporal Score V3</w:t>
        </w:r>
        <w:r>
          <w:rPr>
            <w:noProof/>
            <w:webHidden/>
          </w:rPr>
          <w:tab/>
        </w:r>
        <w:r>
          <w:rPr>
            <w:noProof/>
            <w:webHidden/>
          </w:rPr>
          <w:fldChar w:fldCharType="begin"/>
        </w:r>
        <w:r>
          <w:rPr>
            <w:noProof/>
            <w:webHidden/>
          </w:rPr>
          <w:instrText xml:space="preserve"> PAGEREF _Toc477122328 \h </w:instrText>
        </w:r>
        <w:r>
          <w:rPr>
            <w:noProof/>
            <w:webHidden/>
          </w:rPr>
        </w:r>
      </w:ins>
      <w:r>
        <w:rPr>
          <w:noProof/>
          <w:webHidden/>
        </w:rPr>
        <w:fldChar w:fldCharType="separate"/>
      </w:r>
      <w:ins w:id="299" w:author="Stefan Hagen" w:date="2017-03-12T22:48:00Z">
        <w:r w:rsidR="00A07A1F">
          <w:rPr>
            <w:noProof/>
            <w:webHidden/>
          </w:rPr>
          <w:t>66</w:t>
        </w:r>
        <w:r>
          <w:rPr>
            <w:noProof/>
            <w:webHidden/>
          </w:rPr>
          <w:fldChar w:fldCharType="end"/>
        </w:r>
        <w:r w:rsidRPr="004A0742">
          <w:rPr>
            <w:rStyle w:val="Hyperlink"/>
            <w:noProof/>
          </w:rPr>
          <w:fldChar w:fldCharType="end"/>
        </w:r>
      </w:ins>
    </w:p>
    <w:p w14:paraId="658E8C45" w14:textId="77777777" w:rsidR="005D1A9B" w:rsidRDefault="005D1A9B">
      <w:pPr>
        <w:pStyle w:val="TOC4"/>
        <w:tabs>
          <w:tab w:val="right" w:leader="dot" w:pos="9350"/>
        </w:tabs>
        <w:rPr>
          <w:ins w:id="300" w:author="Stefan Hagen" w:date="2017-03-12T22:48:00Z"/>
          <w:rFonts w:asciiTheme="minorHAnsi" w:eastAsiaTheme="minorEastAsia" w:hAnsiTheme="minorHAnsi" w:cstheme="minorBidi"/>
          <w:noProof/>
          <w:sz w:val="24"/>
        </w:rPr>
      </w:pPr>
      <w:ins w:id="30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"_Toc477122329"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6.12.2.3 Vulnerability – CVSS Score Sets – Score Set V3 – Environmental ScoreV3</w:t>
        </w:r>
        <w:r>
          <w:rPr>
            <w:noProof/>
            <w:webHidden/>
          </w:rPr>
          <w:tab/>
        </w:r>
        <w:r>
          <w:rPr>
            <w:noProof/>
            <w:webHidden/>
          </w:rPr>
          <w:fldChar w:fldCharType="begin"/>
        </w:r>
        <w:r>
          <w:rPr>
            <w:noProof/>
            <w:webHidden/>
          </w:rPr>
          <w:instrText xml:space="preserve"> PAGEREF _Toc477122329 \h </w:instrText>
        </w:r>
        <w:r>
          <w:rPr>
            <w:noProof/>
            <w:webHidden/>
          </w:rPr>
        </w:r>
      </w:ins>
      <w:r>
        <w:rPr>
          <w:noProof/>
          <w:webHidden/>
        </w:rPr>
        <w:fldChar w:fldCharType="separate"/>
      </w:r>
      <w:ins w:id="302" w:author="Stefan Hagen" w:date="2017-03-12T22:48:00Z">
        <w:r w:rsidR="00A07A1F">
          <w:rPr>
            <w:noProof/>
            <w:webHidden/>
          </w:rPr>
          <w:t>67</w:t>
        </w:r>
        <w:r>
          <w:rPr>
            <w:noProof/>
            <w:webHidden/>
          </w:rPr>
          <w:fldChar w:fldCharType="end"/>
        </w:r>
        <w:r w:rsidRPr="004A0742">
          <w:rPr>
            <w:rStyle w:val="Hyperlink"/>
            <w:noProof/>
          </w:rPr>
          <w:fldChar w:fldCharType="end"/>
        </w:r>
      </w:ins>
    </w:p>
    <w:p w14:paraId="28A80EB5" w14:textId="77777777" w:rsidR="005D1A9B" w:rsidRDefault="005D1A9B">
      <w:pPr>
        <w:pStyle w:val="TOC4"/>
        <w:tabs>
          <w:tab w:val="right" w:leader="dot" w:pos="9350"/>
        </w:tabs>
        <w:rPr>
          <w:ins w:id="303" w:author="Stefan Hagen" w:date="2017-03-12T22:48:00Z"/>
          <w:rFonts w:asciiTheme="minorHAnsi" w:eastAsiaTheme="minorEastAsia" w:hAnsiTheme="minorHAnsi" w:cstheme="minorBidi"/>
          <w:noProof/>
          <w:sz w:val="24"/>
        </w:rPr>
      </w:pPr>
      <w:ins w:id="30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6.12.2.4 Vulnerability – CVSS Score Sets – Score Set V3 – Vector V3</w:t>
        </w:r>
        <w:r>
          <w:rPr>
            <w:noProof/>
            <w:webHidden/>
          </w:rPr>
          <w:tab/>
        </w:r>
        <w:r>
          <w:rPr>
            <w:noProof/>
            <w:webHidden/>
          </w:rPr>
          <w:fldChar w:fldCharType="begin"/>
        </w:r>
        <w:r>
          <w:rPr>
            <w:noProof/>
            <w:webHidden/>
          </w:rPr>
          <w:instrText xml:space="preserve"> PAGEREF _Toc477122330 \h </w:instrText>
        </w:r>
        <w:r>
          <w:rPr>
            <w:noProof/>
            <w:webHidden/>
          </w:rPr>
        </w:r>
      </w:ins>
      <w:r>
        <w:rPr>
          <w:noProof/>
          <w:webHidden/>
        </w:rPr>
        <w:fldChar w:fldCharType="separate"/>
      </w:r>
      <w:ins w:id="305" w:author="Stefan Hagen" w:date="2017-03-12T22:48:00Z">
        <w:r w:rsidR="00A07A1F">
          <w:rPr>
            <w:noProof/>
            <w:webHidden/>
          </w:rPr>
          <w:t>67</w:t>
        </w:r>
        <w:r>
          <w:rPr>
            <w:noProof/>
            <w:webHidden/>
          </w:rPr>
          <w:fldChar w:fldCharType="end"/>
        </w:r>
        <w:r w:rsidRPr="004A0742">
          <w:rPr>
            <w:rStyle w:val="Hyperlink"/>
            <w:noProof/>
          </w:rPr>
          <w:fldChar w:fldCharType="end"/>
        </w:r>
      </w:ins>
    </w:p>
    <w:p w14:paraId="5248EED9" w14:textId="77777777" w:rsidR="005D1A9B" w:rsidRDefault="005D1A9B">
      <w:pPr>
        <w:pStyle w:val="TOC4"/>
        <w:tabs>
          <w:tab w:val="right" w:leader="dot" w:pos="9350"/>
        </w:tabs>
        <w:rPr>
          <w:ins w:id="306" w:author="Stefan Hagen" w:date="2017-03-12T22:48:00Z"/>
          <w:rFonts w:asciiTheme="minorHAnsi" w:eastAsiaTheme="minorEastAsia" w:hAnsiTheme="minorHAnsi" w:cstheme="minorBidi"/>
          <w:noProof/>
          <w:sz w:val="24"/>
        </w:rPr>
      </w:pPr>
      <w:ins w:id="307" w:author="Stefan Hagen" w:date="2017-03-12T22:48:00Z">
        <w:r w:rsidRPr="004A0742">
          <w:rPr>
            <w:rStyle w:val="Hyperlink"/>
            <w:noProof/>
          </w:rPr>
          <w:lastRenderedPageBreak/>
          <w:fldChar w:fldCharType="begin"/>
        </w:r>
        <w:r w:rsidRPr="004A0742">
          <w:rPr>
            <w:rStyle w:val="Hyperlink"/>
            <w:noProof/>
          </w:rPr>
          <w:instrText xml:space="preserve"> </w:instrText>
        </w:r>
        <w:r>
          <w:rPr>
            <w:noProof/>
          </w:rPr>
          <w:instrText>HYPERLINK \l "_Toc477122331"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6.12.2.5 Vulnerability – CVSS Score Sets – Score Set V3 – Product ID</w:t>
        </w:r>
        <w:r>
          <w:rPr>
            <w:noProof/>
            <w:webHidden/>
          </w:rPr>
          <w:tab/>
        </w:r>
        <w:r>
          <w:rPr>
            <w:noProof/>
            <w:webHidden/>
          </w:rPr>
          <w:fldChar w:fldCharType="begin"/>
        </w:r>
        <w:r>
          <w:rPr>
            <w:noProof/>
            <w:webHidden/>
          </w:rPr>
          <w:instrText xml:space="preserve"> PAGEREF _Toc477122331 \h </w:instrText>
        </w:r>
        <w:r>
          <w:rPr>
            <w:noProof/>
            <w:webHidden/>
          </w:rPr>
        </w:r>
      </w:ins>
      <w:r>
        <w:rPr>
          <w:noProof/>
          <w:webHidden/>
        </w:rPr>
        <w:fldChar w:fldCharType="separate"/>
      </w:r>
      <w:ins w:id="308" w:author="Stefan Hagen" w:date="2017-03-12T22:48:00Z">
        <w:r w:rsidR="00A07A1F">
          <w:rPr>
            <w:noProof/>
            <w:webHidden/>
          </w:rPr>
          <w:t>67</w:t>
        </w:r>
        <w:r>
          <w:rPr>
            <w:noProof/>
            <w:webHidden/>
          </w:rPr>
          <w:fldChar w:fldCharType="end"/>
        </w:r>
        <w:r w:rsidRPr="004A0742">
          <w:rPr>
            <w:rStyle w:val="Hyperlink"/>
            <w:noProof/>
          </w:rPr>
          <w:fldChar w:fldCharType="end"/>
        </w:r>
      </w:ins>
    </w:p>
    <w:p w14:paraId="52FFE468" w14:textId="77777777" w:rsidR="005D1A9B" w:rsidRDefault="005D1A9B">
      <w:pPr>
        <w:pStyle w:val="TOC2"/>
        <w:tabs>
          <w:tab w:val="right" w:leader="dot" w:pos="9350"/>
        </w:tabs>
        <w:rPr>
          <w:ins w:id="309" w:author="Stefan Hagen" w:date="2017-03-12T22:48:00Z"/>
          <w:rFonts w:asciiTheme="minorHAnsi" w:eastAsiaTheme="minorEastAsia" w:hAnsiTheme="minorHAnsi" w:cstheme="minorBidi"/>
          <w:noProof/>
          <w:sz w:val="24"/>
        </w:rPr>
      </w:pPr>
      <w:ins w:id="31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 Vulnerability – Remediations</w:t>
        </w:r>
        <w:r>
          <w:rPr>
            <w:noProof/>
            <w:webHidden/>
          </w:rPr>
          <w:tab/>
        </w:r>
        <w:r>
          <w:rPr>
            <w:noProof/>
            <w:webHidden/>
          </w:rPr>
          <w:fldChar w:fldCharType="begin"/>
        </w:r>
        <w:r>
          <w:rPr>
            <w:noProof/>
            <w:webHidden/>
          </w:rPr>
          <w:instrText xml:space="preserve"> PAGEREF _Toc477122332 \h </w:instrText>
        </w:r>
        <w:r>
          <w:rPr>
            <w:noProof/>
            <w:webHidden/>
          </w:rPr>
        </w:r>
      </w:ins>
      <w:r>
        <w:rPr>
          <w:noProof/>
          <w:webHidden/>
        </w:rPr>
        <w:fldChar w:fldCharType="separate"/>
      </w:r>
      <w:ins w:id="311" w:author="Stefan Hagen" w:date="2017-03-12T22:48:00Z">
        <w:r w:rsidR="00A07A1F">
          <w:rPr>
            <w:noProof/>
            <w:webHidden/>
          </w:rPr>
          <w:t>68</w:t>
        </w:r>
        <w:r>
          <w:rPr>
            <w:noProof/>
            <w:webHidden/>
          </w:rPr>
          <w:fldChar w:fldCharType="end"/>
        </w:r>
        <w:r w:rsidRPr="004A0742">
          <w:rPr>
            <w:rStyle w:val="Hyperlink"/>
            <w:noProof/>
          </w:rPr>
          <w:fldChar w:fldCharType="end"/>
        </w:r>
      </w:ins>
    </w:p>
    <w:p w14:paraId="3DEA4100" w14:textId="77777777" w:rsidR="005D1A9B" w:rsidRDefault="005D1A9B">
      <w:pPr>
        <w:pStyle w:val="TOC3"/>
        <w:tabs>
          <w:tab w:val="right" w:leader="dot" w:pos="9350"/>
        </w:tabs>
        <w:rPr>
          <w:ins w:id="312" w:author="Stefan Hagen" w:date="2017-03-12T22:48:00Z"/>
          <w:rFonts w:asciiTheme="minorHAnsi" w:eastAsiaTheme="minorEastAsia" w:hAnsiTheme="minorHAnsi" w:cstheme="minorBidi"/>
          <w:noProof/>
          <w:sz w:val="24"/>
        </w:rPr>
      </w:pPr>
      <w:ins w:id="31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6.13.1 Vulnerability – Remediations – Remediation</w:t>
        </w:r>
        <w:r>
          <w:rPr>
            <w:noProof/>
            <w:webHidden/>
          </w:rPr>
          <w:tab/>
        </w:r>
        <w:r>
          <w:rPr>
            <w:noProof/>
            <w:webHidden/>
          </w:rPr>
          <w:fldChar w:fldCharType="begin"/>
        </w:r>
        <w:r>
          <w:rPr>
            <w:noProof/>
            <w:webHidden/>
          </w:rPr>
          <w:instrText xml:space="preserve"> PAGEREF _Toc477122333 \h </w:instrText>
        </w:r>
        <w:r>
          <w:rPr>
            <w:noProof/>
            <w:webHidden/>
          </w:rPr>
        </w:r>
      </w:ins>
      <w:r>
        <w:rPr>
          <w:noProof/>
          <w:webHidden/>
        </w:rPr>
        <w:fldChar w:fldCharType="separate"/>
      </w:r>
      <w:ins w:id="314" w:author="Stefan Hagen" w:date="2017-03-12T22:48:00Z">
        <w:r w:rsidR="00A07A1F">
          <w:rPr>
            <w:noProof/>
            <w:webHidden/>
          </w:rPr>
          <w:t>69</w:t>
        </w:r>
        <w:r>
          <w:rPr>
            <w:noProof/>
            <w:webHidden/>
          </w:rPr>
          <w:fldChar w:fldCharType="end"/>
        </w:r>
        <w:r w:rsidRPr="004A0742">
          <w:rPr>
            <w:rStyle w:val="Hyperlink"/>
            <w:noProof/>
          </w:rPr>
          <w:fldChar w:fldCharType="end"/>
        </w:r>
      </w:ins>
    </w:p>
    <w:p w14:paraId="5ECC60F5" w14:textId="77777777" w:rsidR="005D1A9B" w:rsidRDefault="005D1A9B">
      <w:pPr>
        <w:pStyle w:val="TOC4"/>
        <w:tabs>
          <w:tab w:val="right" w:leader="dot" w:pos="9350"/>
        </w:tabs>
        <w:rPr>
          <w:ins w:id="315" w:author="Stefan Hagen" w:date="2017-03-12T22:48:00Z"/>
          <w:rFonts w:asciiTheme="minorHAnsi" w:eastAsiaTheme="minorEastAsia" w:hAnsiTheme="minorHAnsi" w:cstheme="minorBidi"/>
          <w:noProof/>
          <w:sz w:val="24"/>
        </w:rPr>
      </w:pPr>
      <w:ins w:id="31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6.13.1.1 Vulnerability – Remediations – Remediation – Description</w:t>
        </w:r>
        <w:r>
          <w:rPr>
            <w:noProof/>
            <w:webHidden/>
          </w:rPr>
          <w:tab/>
        </w:r>
        <w:r>
          <w:rPr>
            <w:noProof/>
            <w:webHidden/>
          </w:rPr>
          <w:fldChar w:fldCharType="begin"/>
        </w:r>
        <w:r>
          <w:rPr>
            <w:noProof/>
            <w:webHidden/>
          </w:rPr>
          <w:instrText xml:space="preserve"> PAGEREF _Toc477122334 \h </w:instrText>
        </w:r>
        <w:r>
          <w:rPr>
            <w:noProof/>
            <w:webHidden/>
          </w:rPr>
        </w:r>
      </w:ins>
      <w:r>
        <w:rPr>
          <w:noProof/>
          <w:webHidden/>
        </w:rPr>
        <w:fldChar w:fldCharType="separate"/>
      </w:r>
      <w:ins w:id="317" w:author="Stefan Hagen" w:date="2017-03-12T22:48:00Z">
        <w:r w:rsidR="00A07A1F">
          <w:rPr>
            <w:noProof/>
            <w:webHidden/>
          </w:rPr>
          <w:t>69</w:t>
        </w:r>
        <w:r>
          <w:rPr>
            <w:noProof/>
            <w:webHidden/>
          </w:rPr>
          <w:fldChar w:fldCharType="end"/>
        </w:r>
        <w:r w:rsidRPr="004A0742">
          <w:rPr>
            <w:rStyle w:val="Hyperlink"/>
            <w:noProof/>
          </w:rPr>
          <w:fldChar w:fldCharType="end"/>
        </w:r>
      </w:ins>
    </w:p>
    <w:p w14:paraId="61B08D8A" w14:textId="77777777" w:rsidR="005D1A9B" w:rsidRDefault="005D1A9B">
      <w:pPr>
        <w:pStyle w:val="TOC4"/>
        <w:tabs>
          <w:tab w:val="right" w:leader="dot" w:pos="9350"/>
        </w:tabs>
        <w:rPr>
          <w:ins w:id="318" w:author="Stefan Hagen" w:date="2017-03-12T22:48:00Z"/>
          <w:rFonts w:asciiTheme="minorHAnsi" w:eastAsiaTheme="minorEastAsia" w:hAnsiTheme="minorHAnsi" w:cstheme="minorBidi"/>
          <w:noProof/>
          <w:sz w:val="24"/>
        </w:rPr>
      </w:pPr>
      <w:ins w:id="31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6.13.1.2 Vulnerability – Remediations – Remediation – Entitlement</w:t>
        </w:r>
        <w:r>
          <w:rPr>
            <w:noProof/>
            <w:webHidden/>
          </w:rPr>
          <w:tab/>
        </w:r>
        <w:r>
          <w:rPr>
            <w:noProof/>
            <w:webHidden/>
          </w:rPr>
          <w:fldChar w:fldCharType="begin"/>
        </w:r>
        <w:r>
          <w:rPr>
            <w:noProof/>
            <w:webHidden/>
          </w:rPr>
          <w:instrText xml:space="preserve"> PAGEREF _Toc477122335 \h </w:instrText>
        </w:r>
        <w:r>
          <w:rPr>
            <w:noProof/>
            <w:webHidden/>
          </w:rPr>
        </w:r>
      </w:ins>
      <w:r>
        <w:rPr>
          <w:noProof/>
          <w:webHidden/>
        </w:rPr>
        <w:fldChar w:fldCharType="separate"/>
      </w:r>
      <w:ins w:id="320" w:author="Stefan Hagen" w:date="2017-03-12T22:48:00Z">
        <w:r w:rsidR="00A07A1F">
          <w:rPr>
            <w:noProof/>
            <w:webHidden/>
          </w:rPr>
          <w:t>70</w:t>
        </w:r>
        <w:r>
          <w:rPr>
            <w:noProof/>
            <w:webHidden/>
          </w:rPr>
          <w:fldChar w:fldCharType="end"/>
        </w:r>
        <w:r w:rsidRPr="004A0742">
          <w:rPr>
            <w:rStyle w:val="Hyperlink"/>
            <w:noProof/>
          </w:rPr>
          <w:fldChar w:fldCharType="end"/>
        </w:r>
      </w:ins>
    </w:p>
    <w:p w14:paraId="4D32CE9C" w14:textId="77777777" w:rsidR="005D1A9B" w:rsidRDefault="005D1A9B">
      <w:pPr>
        <w:pStyle w:val="TOC4"/>
        <w:tabs>
          <w:tab w:val="right" w:leader="dot" w:pos="9350"/>
        </w:tabs>
        <w:rPr>
          <w:ins w:id="321" w:author="Stefan Hagen" w:date="2017-03-12T22:48:00Z"/>
          <w:rFonts w:asciiTheme="minorHAnsi" w:eastAsiaTheme="minorEastAsia" w:hAnsiTheme="minorHAnsi" w:cstheme="minorBidi"/>
          <w:noProof/>
          <w:sz w:val="24"/>
        </w:rPr>
      </w:pPr>
      <w:ins w:id="32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6.13.1.3 Vulnerability – Remediations – Remediation – URL</w:t>
        </w:r>
        <w:r>
          <w:rPr>
            <w:noProof/>
            <w:webHidden/>
          </w:rPr>
          <w:tab/>
        </w:r>
        <w:r>
          <w:rPr>
            <w:noProof/>
            <w:webHidden/>
          </w:rPr>
          <w:fldChar w:fldCharType="begin"/>
        </w:r>
        <w:r>
          <w:rPr>
            <w:noProof/>
            <w:webHidden/>
          </w:rPr>
          <w:instrText xml:space="preserve"> PAGEREF _Toc477122336 \h </w:instrText>
        </w:r>
        <w:r>
          <w:rPr>
            <w:noProof/>
            <w:webHidden/>
          </w:rPr>
        </w:r>
      </w:ins>
      <w:r>
        <w:rPr>
          <w:noProof/>
          <w:webHidden/>
        </w:rPr>
        <w:fldChar w:fldCharType="separate"/>
      </w:r>
      <w:ins w:id="323" w:author="Stefan Hagen" w:date="2017-03-12T22:48:00Z">
        <w:r w:rsidR="00A07A1F">
          <w:rPr>
            <w:noProof/>
            <w:webHidden/>
          </w:rPr>
          <w:t>70</w:t>
        </w:r>
        <w:r>
          <w:rPr>
            <w:noProof/>
            <w:webHidden/>
          </w:rPr>
          <w:fldChar w:fldCharType="end"/>
        </w:r>
        <w:r w:rsidRPr="004A0742">
          <w:rPr>
            <w:rStyle w:val="Hyperlink"/>
            <w:noProof/>
          </w:rPr>
          <w:fldChar w:fldCharType="end"/>
        </w:r>
      </w:ins>
    </w:p>
    <w:p w14:paraId="312D0A98" w14:textId="77777777" w:rsidR="005D1A9B" w:rsidRDefault="005D1A9B">
      <w:pPr>
        <w:pStyle w:val="TOC4"/>
        <w:tabs>
          <w:tab w:val="right" w:leader="dot" w:pos="9350"/>
        </w:tabs>
        <w:rPr>
          <w:ins w:id="324" w:author="Stefan Hagen" w:date="2017-03-12T22:48:00Z"/>
          <w:rFonts w:asciiTheme="minorHAnsi" w:eastAsiaTheme="minorEastAsia" w:hAnsiTheme="minorHAnsi" w:cstheme="minorBidi"/>
          <w:noProof/>
          <w:sz w:val="24"/>
        </w:rPr>
      </w:pPr>
      <w:ins w:id="32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6.13.1.4 Vulnerability – Remediations – Remediation – Product ID</w:t>
        </w:r>
        <w:r>
          <w:rPr>
            <w:noProof/>
            <w:webHidden/>
          </w:rPr>
          <w:tab/>
        </w:r>
        <w:r>
          <w:rPr>
            <w:noProof/>
            <w:webHidden/>
          </w:rPr>
          <w:fldChar w:fldCharType="begin"/>
        </w:r>
        <w:r>
          <w:rPr>
            <w:noProof/>
            <w:webHidden/>
          </w:rPr>
          <w:instrText xml:space="preserve"> PAGEREF _Toc477122337 \h </w:instrText>
        </w:r>
        <w:r>
          <w:rPr>
            <w:noProof/>
            <w:webHidden/>
          </w:rPr>
        </w:r>
      </w:ins>
      <w:r>
        <w:rPr>
          <w:noProof/>
          <w:webHidden/>
        </w:rPr>
        <w:fldChar w:fldCharType="separate"/>
      </w:r>
      <w:ins w:id="326" w:author="Stefan Hagen" w:date="2017-03-12T22:48:00Z">
        <w:r w:rsidR="00A07A1F">
          <w:rPr>
            <w:noProof/>
            <w:webHidden/>
          </w:rPr>
          <w:t>70</w:t>
        </w:r>
        <w:r>
          <w:rPr>
            <w:noProof/>
            <w:webHidden/>
          </w:rPr>
          <w:fldChar w:fldCharType="end"/>
        </w:r>
        <w:r w:rsidRPr="004A0742">
          <w:rPr>
            <w:rStyle w:val="Hyperlink"/>
            <w:noProof/>
          </w:rPr>
          <w:fldChar w:fldCharType="end"/>
        </w:r>
      </w:ins>
    </w:p>
    <w:p w14:paraId="27FC2D7B" w14:textId="77777777" w:rsidR="005D1A9B" w:rsidRDefault="005D1A9B">
      <w:pPr>
        <w:pStyle w:val="TOC4"/>
        <w:tabs>
          <w:tab w:val="right" w:leader="dot" w:pos="9350"/>
        </w:tabs>
        <w:rPr>
          <w:ins w:id="327" w:author="Stefan Hagen" w:date="2017-03-12T22:48:00Z"/>
          <w:rFonts w:asciiTheme="minorHAnsi" w:eastAsiaTheme="minorEastAsia" w:hAnsiTheme="minorHAnsi" w:cstheme="minorBidi"/>
          <w:noProof/>
          <w:sz w:val="24"/>
        </w:rPr>
      </w:pPr>
      <w:ins w:id="32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6.13.1.5 Vulnerability – Remediations – Remediation – Group ID</w:t>
        </w:r>
        <w:r>
          <w:rPr>
            <w:noProof/>
            <w:webHidden/>
          </w:rPr>
          <w:tab/>
        </w:r>
        <w:r>
          <w:rPr>
            <w:noProof/>
            <w:webHidden/>
          </w:rPr>
          <w:fldChar w:fldCharType="begin"/>
        </w:r>
        <w:r>
          <w:rPr>
            <w:noProof/>
            <w:webHidden/>
          </w:rPr>
          <w:instrText xml:space="preserve"> PAGEREF _Toc477122338 \h </w:instrText>
        </w:r>
        <w:r>
          <w:rPr>
            <w:noProof/>
            <w:webHidden/>
          </w:rPr>
        </w:r>
      </w:ins>
      <w:r>
        <w:rPr>
          <w:noProof/>
          <w:webHidden/>
        </w:rPr>
        <w:fldChar w:fldCharType="separate"/>
      </w:r>
      <w:ins w:id="329" w:author="Stefan Hagen" w:date="2017-03-12T22:48:00Z">
        <w:r w:rsidR="00A07A1F">
          <w:rPr>
            <w:noProof/>
            <w:webHidden/>
          </w:rPr>
          <w:t>71</w:t>
        </w:r>
        <w:r>
          <w:rPr>
            <w:noProof/>
            <w:webHidden/>
          </w:rPr>
          <w:fldChar w:fldCharType="end"/>
        </w:r>
        <w:r w:rsidRPr="004A0742">
          <w:rPr>
            <w:rStyle w:val="Hyperlink"/>
            <w:noProof/>
          </w:rPr>
          <w:fldChar w:fldCharType="end"/>
        </w:r>
      </w:ins>
    </w:p>
    <w:p w14:paraId="10698D5F" w14:textId="77777777" w:rsidR="005D1A9B" w:rsidRDefault="005D1A9B">
      <w:pPr>
        <w:pStyle w:val="TOC2"/>
        <w:tabs>
          <w:tab w:val="right" w:leader="dot" w:pos="9350"/>
        </w:tabs>
        <w:rPr>
          <w:ins w:id="330" w:author="Stefan Hagen" w:date="2017-03-12T22:48:00Z"/>
          <w:rFonts w:asciiTheme="minorHAnsi" w:eastAsiaTheme="minorEastAsia" w:hAnsiTheme="minorHAnsi" w:cstheme="minorBidi"/>
          <w:noProof/>
          <w:sz w:val="24"/>
        </w:rPr>
      </w:pPr>
      <w:ins w:id="33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"_Toc477122339"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6.14 Vulnerability – References</w:t>
        </w:r>
        <w:r>
          <w:rPr>
            <w:noProof/>
            <w:webHidden/>
          </w:rPr>
          <w:tab/>
        </w:r>
        <w:r>
          <w:rPr>
            <w:noProof/>
            <w:webHidden/>
          </w:rPr>
          <w:fldChar w:fldCharType="begin"/>
        </w:r>
        <w:r>
          <w:rPr>
            <w:noProof/>
            <w:webHidden/>
          </w:rPr>
          <w:instrText xml:space="preserve"> PAGEREF _Toc477122339 \h </w:instrText>
        </w:r>
        <w:r>
          <w:rPr>
            <w:noProof/>
            <w:webHidden/>
          </w:rPr>
        </w:r>
      </w:ins>
      <w:r>
        <w:rPr>
          <w:noProof/>
          <w:webHidden/>
        </w:rPr>
        <w:fldChar w:fldCharType="separate"/>
      </w:r>
      <w:ins w:id="332" w:author="Stefan Hagen" w:date="2017-03-12T22:48:00Z">
        <w:r w:rsidR="00A07A1F">
          <w:rPr>
            <w:noProof/>
            <w:webHidden/>
          </w:rPr>
          <w:t>71</w:t>
        </w:r>
        <w:r>
          <w:rPr>
            <w:noProof/>
            <w:webHidden/>
          </w:rPr>
          <w:fldChar w:fldCharType="end"/>
        </w:r>
        <w:r w:rsidRPr="004A0742">
          <w:rPr>
            <w:rStyle w:val="Hyperlink"/>
            <w:noProof/>
          </w:rPr>
          <w:fldChar w:fldCharType="end"/>
        </w:r>
      </w:ins>
    </w:p>
    <w:p w14:paraId="3C612624" w14:textId="77777777" w:rsidR="005D1A9B" w:rsidRDefault="005D1A9B">
      <w:pPr>
        <w:pStyle w:val="TOC3"/>
        <w:tabs>
          <w:tab w:val="right" w:leader="dot" w:pos="9350"/>
        </w:tabs>
        <w:rPr>
          <w:ins w:id="333" w:author="Stefan Hagen" w:date="2017-03-12T22:48:00Z"/>
          <w:rFonts w:asciiTheme="minorHAnsi" w:eastAsiaTheme="minorEastAsia" w:hAnsiTheme="minorHAnsi" w:cstheme="minorBidi"/>
          <w:noProof/>
          <w:sz w:val="24"/>
        </w:rPr>
      </w:pPr>
      <w:ins w:id="33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6.14.1 Vulnerability – References – Reference</w:t>
        </w:r>
        <w:r>
          <w:rPr>
            <w:noProof/>
            <w:webHidden/>
          </w:rPr>
          <w:tab/>
        </w:r>
        <w:r>
          <w:rPr>
            <w:noProof/>
            <w:webHidden/>
          </w:rPr>
          <w:fldChar w:fldCharType="begin"/>
        </w:r>
        <w:r>
          <w:rPr>
            <w:noProof/>
            <w:webHidden/>
          </w:rPr>
          <w:instrText xml:space="preserve"> PAGEREF _Toc477122340 \h </w:instrText>
        </w:r>
        <w:r>
          <w:rPr>
            <w:noProof/>
            <w:webHidden/>
          </w:rPr>
        </w:r>
      </w:ins>
      <w:r>
        <w:rPr>
          <w:noProof/>
          <w:webHidden/>
        </w:rPr>
        <w:fldChar w:fldCharType="separate"/>
      </w:r>
      <w:ins w:id="335" w:author="Stefan Hagen" w:date="2017-03-12T22:48:00Z">
        <w:r w:rsidR="00A07A1F">
          <w:rPr>
            <w:noProof/>
            <w:webHidden/>
          </w:rPr>
          <w:t>72</w:t>
        </w:r>
        <w:r>
          <w:rPr>
            <w:noProof/>
            <w:webHidden/>
          </w:rPr>
          <w:fldChar w:fldCharType="end"/>
        </w:r>
        <w:r w:rsidRPr="004A0742">
          <w:rPr>
            <w:rStyle w:val="Hyperlink"/>
            <w:noProof/>
          </w:rPr>
          <w:fldChar w:fldCharType="end"/>
        </w:r>
      </w:ins>
    </w:p>
    <w:p w14:paraId="7601087E" w14:textId="77777777" w:rsidR="005D1A9B" w:rsidRDefault="005D1A9B">
      <w:pPr>
        <w:pStyle w:val="TOC4"/>
        <w:tabs>
          <w:tab w:val="right" w:leader="dot" w:pos="9350"/>
        </w:tabs>
        <w:rPr>
          <w:ins w:id="336" w:author="Stefan Hagen" w:date="2017-03-12T22:48:00Z"/>
          <w:rFonts w:asciiTheme="minorHAnsi" w:eastAsiaTheme="minorEastAsia" w:hAnsiTheme="minorHAnsi" w:cstheme="minorBidi"/>
          <w:noProof/>
          <w:sz w:val="24"/>
        </w:rPr>
      </w:pPr>
      <w:ins w:id="33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6.14.1.1 Vulnerability – References – Reference – URL</w:t>
        </w:r>
        <w:r>
          <w:rPr>
            <w:noProof/>
            <w:webHidden/>
          </w:rPr>
          <w:tab/>
        </w:r>
        <w:r>
          <w:rPr>
            <w:noProof/>
            <w:webHidden/>
          </w:rPr>
          <w:fldChar w:fldCharType="begin"/>
        </w:r>
        <w:r>
          <w:rPr>
            <w:noProof/>
            <w:webHidden/>
          </w:rPr>
          <w:instrText xml:space="preserve"> PAGEREF _Toc477122341 \h </w:instrText>
        </w:r>
        <w:r>
          <w:rPr>
            <w:noProof/>
            <w:webHidden/>
          </w:rPr>
        </w:r>
      </w:ins>
      <w:r>
        <w:rPr>
          <w:noProof/>
          <w:webHidden/>
        </w:rPr>
        <w:fldChar w:fldCharType="separate"/>
      </w:r>
      <w:ins w:id="338" w:author="Stefan Hagen" w:date="2017-03-12T22:48:00Z">
        <w:r w:rsidR="00A07A1F">
          <w:rPr>
            <w:noProof/>
            <w:webHidden/>
          </w:rPr>
          <w:t>73</w:t>
        </w:r>
        <w:r>
          <w:rPr>
            <w:noProof/>
            <w:webHidden/>
          </w:rPr>
          <w:fldChar w:fldCharType="end"/>
        </w:r>
        <w:r w:rsidRPr="004A0742">
          <w:rPr>
            <w:rStyle w:val="Hyperlink"/>
            <w:noProof/>
          </w:rPr>
          <w:fldChar w:fldCharType="end"/>
        </w:r>
      </w:ins>
    </w:p>
    <w:p w14:paraId="20AFCCAD" w14:textId="77777777" w:rsidR="005D1A9B" w:rsidRDefault="005D1A9B">
      <w:pPr>
        <w:pStyle w:val="TOC4"/>
        <w:tabs>
          <w:tab w:val="right" w:leader="dot" w:pos="9350"/>
        </w:tabs>
        <w:rPr>
          <w:ins w:id="339" w:author="Stefan Hagen" w:date="2017-03-12T22:48:00Z"/>
          <w:rFonts w:asciiTheme="minorHAnsi" w:eastAsiaTheme="minorEastAsia" w:hAnsiTheme="minorHAnsi" w:cstheme="minorBidi"/>
          <w:noProof/>
          <w:sz w:val="24"/>
        </w:rPr>
      </w:pPr>
      <w:ins w:id="34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6.14.1.2 Vulnerability – References – Reference – Description</w:t>
        </w:r>
        <w:r>
          <w:rPr>
            <w:noProof/>
            <w:webHidden/>
          </w:rPr>
          <w:tab/>
        </w:r>
        <w:r>
          <w:rPr>
            <w:noProof/>
            <w:webHidden/>
          </w:rPr>
          <w:fldChar w:fldCharType="begin"/>
        </w:r>
        <w:r>
          <w:rPr>
            <w:noProof/>
            <w:webHidden/>
          </w:rPr>
          <w:instrText xml:space="preserve"> PAGEREF _Toc477122342 \h </w:instrText>
        </w:r>
        <w:r>
          <w:rPr>
            <w:noProof/>
            <w:webHidden/>
          </w:rPr>
        </w:r>
      </w:ins>
      <w:r>
        <w:rPr>
          <w:noProof/>
          <w:webHidden/>
        </w:rPr>
        <w:fldChar w:fldCharType="separate"/>
      </w:r>
      <w:ins w:id="341" w:author="Stefan Hagen" w:date="2017-03-12T22:48:00Z">
        <w:r w:rsidR="00A07A1F">
          <w:rPr>
            <w:noProof/>
            <w:webHidden/>
          </w:rPr>
          <w:t>73</w:t>
        </w:r>
        <w:r>
          <w:rPr>
            <w:noProof/>
            <w:webHidden/>
          </w:rPr>
          <w:fldChar w:fldCharType="end"/>
        </w:r>
        <w:r w:rsidRPr="004A0742">
          <w:rPr>
            <w:rStyle w:val="Hyperlink"/>
            <w:noProof/>
          </w:rPr>
          <w:fldChar w:fldCharType="end"/>
        </w:r>
      </w:ins>
    </w:p>
    <w:p w14:paraId="134BC8EA" w14:textId="77777777" w:rsidR="005D1A9B" w:rsidRDefault="005D1A9B">
      <w:pPr>
        <w:pStyle w:val="TOC2"/>
        <w:tabs>
          <w:tab w:val="right" w:leader="dot" w:pos="9350"/>
        </w:tabs>
        <w:rPr>
          <w:ins w:id="342" w:author="Stefan Hagen" w:date="2017-03-12T22:48:00Z"/>
          <w:rFonts w:asciiTheme="minorHAnsi" w:eastAsiaTheme="minorEastAsia" w:hAnsiTheme="minorHAnsi" w:cstheme="minorBidi"/>
          <w:noProof/>
          <w:sz w:val="24"/>
        </w:rPr>
      </w:pPr>
      <w:ins w:id="34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6.15 Vulnerability – Acknowledgements</w:t>
        </w:r>
        <w:r>
          <w:rPr>
            <w:noProof/>
            <w:webHidden/>
          </w:rPr>
          <w:tab/>
        </w:r>
        <w:r>
          <w:rPr>
            <w:noProof/>
            <w:webHidden/>
          </w:rPr>
          <w:fldChar w:fldCharType="begin"/>
        </w:r>
        <w:r>
          <w:rPr>
            <w:noProof/>
            <w:webHidden/>
          </w:rPr>
          <w:instrText xml:space="preserve"> PAGEREF _Toc477122343 \h </w:instrText>
        </w:r>
        <w:r>
          <w:rPr>
            <w:noProof/>
            <w:webHidden/>
          </w:rPr>
        </w:r>
      </w:ins>
      <w:r>
        <w:rPr>
          <w:noProof/>
          <w:webHidden/>
        </w:rPr>
        <w:fldChar w:fldCharType="separate"/>
      </w:r>
      <w:ins w:id="344" w:author="Stefan Hagen" w:date="2017-03-12T22:48:00Z">
        <w:r w:rsidR="00A07A1F">
          <w:rPr>
            <w:noProof/>
            <w:webHidden/>
          </w:rPr>
          <w:t>74</w:t>
        </w:r>
        <w:r>
          <w:rPr>
            <w:noProof/>
            <w:webHidden/>
          </w:rPr>
          <w:fldChar w:fldCharType="end"/>
        </w:r>
        <w:r w:rsidRPr="004A0742">
          <w:rPr>
            <w:rStyle w:val="Hyperlink"/>
            <w:noProof/>
          </w:rPr>
          <w:fldChar w:fldCharType="end"/>
        </w:r>
      </w:ins>
    </w:p>
    <w:p w14:paraId="5D677819" w14:textId="77777777" w:rsidR="005D1A9B" w:rsidRDefault="005D1A9B">
      <w:pPr>
        <w:pStyle w:val="TOC3"/>
        <w:tabs>
          <w:tab w:val="right" w:leader="dot" w:pos="9350"/>
        </w:tabs>
        <w:rPr>
          <w:ins w:id="345" w:author="Stefan Hagen" w:date="2017-03-12T22:48:00Z"/>
          <w:rFonts w:asciiTheme="minorHAnsi" w:eastAsiaTheme="minorEastAsia" w:hAnsiTheme="minorHAnsi" w:cstheme="minorBidi"/>
          <w:noProof/>
          <w:sz w:val="24"/>
        </w:rPr>
      </w:pPr>
      <w:ins w:id="34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6.15.1 Vulnerability – Acknowledgements – Acknowledgement</w:t>
        </w:r>
        <w:r>
          <w:rPr>
            <w:noProof/>
            <w:webHidden/>
          </w:rPr>
          <w:tab/>
        </w:r>
        <w:r>
          <w:rPr>
            <w:noProof/>
            <w:webHidden/>
          </w:rPr>
          <w:fldChar w:fldCharType="begin"/>
        </w:r>
        <w:r>
          <w:rPr>
            <w:noProof/>
            <w:webHidden/>
          </w:rPr>
          <w:instrText xml:space="preserve"> PAGEREF _Toc477122344 \h </w:instrText>
        </w:r>
        <w:r>
          <w:rPr>
            <w:noProof/>
            <w:webHidden/>
          </w:rPr>
        </w:r>
      </w:ins>
      <w:r>
        <w:rPr>
          <w:noProof/>
          <w:webHidden/>
        </w:rPr>
        <w:fldChar w:fldCharType="separate"/>
      </w:r>
      <w:ins w:id="347" w:author="Stefan Hagen" w:date="2017-03-12T22:48:00Z">
        <w:r w:rsidR="00A07A1F">
          <w:rPr>
            <w:noProof/>
            <w:webHidden/>
          </w:rPr>
          <w:t>75</w:t>
        </w:r>
        <w:r>
          <w:rPr>
            <w:noProof/>
            <w:webHidden/>
          </w:rPr>
          <w:fldChar w:fldCharType="end"/>
        </w:r>
        <w:r w:rsidRPr="004A0742">
          <w:rPr>
            <w:rStyle w:val="Hyperlink"/>
            <w:noProof/>
          </w:rPr>
          <w:fldChar w:fldCharType="end"/>
        </w:r>
      </w:ins>
    </w:p>
    <w:p w14:paraId="65772EAC" w14:textId="77777777" w:rsidR="005D1A9B" w:rsidRDefault="005D1A9B">
      <w:pPr>
        <w:pStyle w:val="TOC4"/>
        <w:tabs>
          <w:tab w:val="right" w:leader="dot" w:pos="9350"/>
        </w:tabs>
        <w:rPr>
          <w:ins w:id="348" w:author="Stefan Hagen" w:date="2017-03-12T22:48:00Z"/>
          <w:rFonts w:asciiTheme="minorHAnsi" w:eastAsiaTheme="minorEastAsia" w:hAnsiTheme="minorHAnsi" w:cstheme="minorBidi"/>
          <w:noProof/>
          <w:sz w:val="24"/>
        </w:rPr>
      </w:pPr>
      <w:ins w:id="34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6.15.1.1 Vulnerability – Acknowledgements – Acknowledgement – Name</w:t>
        </w:r>
        <w:r>
          <w:rPr>
            <w:noProof/>
            <w:webHidden/>
          </w:rPr>
          <w:tab/>
        </w:r>
        <w:r>
          <w:rPr>
            <w:noProof/>
            <w:webHidden/>
          </w:rPr>
          <w:fldChar w:fldCharType="begin"/>
        </w:r>
        <w:r>
          <w:rPr>
            <w:noProof/>
            <w:webHidden/>
          </w:rPr>
          <w:instrText xml:space="preserve"> PAGEREF _Toc477122345 \h </w:instrText>
        </w:r>
        <w:r>
          <w:rPr>
            <w:noProof/>
            <w:webHidden/>
          </w:rPr>
        </w:r>
      </w:ins>
      <w:r>
        <w:rPr>
          <w:noProof/>
          <w:webHidden/>
        </w:rPr>
        <w:fldChar w:fldCharType="separate"/>
      </w:r>
      <w:ins w:id="350" w:author="Stefan Hagen" w:date="2017-03-12T22:48:00Z">
        <w:r w:rsidR="00A07A1F">
          <w:rPr>
            <w:noProof/>
            <w:webHidden/>
          </w:rPr>
          <w:t>75</w:t>
        </w:r>
        <w:r>
          <w:rPr>
            <w:noProof/>
            <w:webHidden/>
          </w:rPr>
          <w:fldChar w:fldCharType="end"/>
        </w:r>
        <w:r w:rsidRPr="004A0742">
          <w:rPr>
            <w:rStyle w:val="Hyperlink"/>
            <w:noProof/>
          </w:rPr>
          <w:fldChar w:fldCharType="end"/>
        </w:r>
      </w:ins>
    </w:p>
    <w:p w14:paraId="2846634A" w14:textId="77777777" w:rsidR="005D1A9B" w:rsidRDefault="005D1A9B">
      <w:pPr>
        <w:pStyle w:val="TOC4"/>
        <w:tabs>
          <w:tab w:val="right" w:leader="dot" w:pos="9350"/>
        </w:tabs>
        <w:rPr>
          <w:ins w:id="351" w:author="Stefan Hagen" w:date="2017-03-12T22:48:00Z"/>
          <w:rFonts w:asciiTheme="minorHAnsi" w:eastAsiaTheme="minorEastAsia" w:hAnsiTheme="minorHAnsi" w:cstheme="minorBidi"/>
          <w:noProof/>
          <w:sz w:val="24"/>
        </w:rPr>
      </w:pPr>
      <w:ins w:id="35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6.15.1.2 Vulnerability – Acknowledgements – Acknowledgement – Organization</w:t>
        </w:r>
        <w:r>
          <w:rPr>
            <w:noProof/>
            <w:webHidden/>
          </w:rPr>
          <w:tab/>
        </w:r>
        <w:r>
          <w:rPr>
            <w:noProof/>
            <w:webHidden/>
          </w:rPr>
          <w:fldChar w:fldCharType="begin"/>
        </w:r>
        <w:r>
          <w:rPr>
            <w:noProof/>
            <w:webHidden/>
          </w:rPr>
          <w:instrText xml:space="preserve"> PAGEREF _Toc477122346 \h </w:instrText>
        </w:r>
        <w:r>
          <w:rPr>
            <w:noProof/>
            <w:webHidden/>
          </w:rPr>
        </w:r>
      </w:ins>
      <w:r>
        <w:rPr>
          <w:noProof/>
          <w:webHidden/>
        </w:rPr>
        <w:fldChar w:fldCharType="separate"/>
      </w:r>
      <w:ins w:id="353" w:author="Stefan Hagen" w:date="2017-03-12T22:48:00Z">
        <w:r w:rsidR="00A07A1F">
          <w:rPr>
            <w:noProof/>
            <w:webHidden/>
          </w:rPr>
          <w:t>75</w:t>
        </w:r>
        <w:r>
          <w:rPr>
            <w:noProof/>
            <w:webHidden/>
          </w:rPr>
          <w:fldChar w:fldCharType="end"/>
        </w:r>
        <w:r w:rsidRPr="004A0742">
          <w:rPr>
            <w:rStyle w:val="Hyperlink"/>
            <w:noProof/>
          </w:rPr>
          <w:fldChar w:fldCharType="end"/>
        </w:r>
      </w:ins>
    </w:p>
    <w:p w14:paraId="2F5BC974" w14:textId="77777777" w:rsidR="005D1A9B" w:rsidRDefault="005D1A9B">
      <w:pPr>
        <w:pStyle w:val="TOC4"/>
        <w:tabs>
          <w:tab w:val="right" w:leader="dot" w:pos="9350"/>
        </w:tabs>
        <w:rPr>
          <w:ins w:id="354" w:author="Stefan Hagen" w:date="2017-03-12T22:48:00Z"/>
          <w:rFonts w:asciiTheme="minorHAnsi" w:eastAsiaTheme="minorEastAsia" w:hAnsiTheme="minorHAnsi" w:cstheme="minorBidi"/>
          <w:noProof/>
          <w:sz w:val="24"/>
        </w:rPr>
      </w:pPr>
      <w:ins w:id="35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6.15.1.3 Vulnerability – Acknowledgements – Acknowledgement – Description</w:t>
        </w:r>
        <w:r>
          <w:rPr>
            <w:noProof/>
            <w:webHidden/>
          </w:rPr>
          <w:tab/>
        </w:r>
        <w:r>
          <w:rPr>
            <w:noProof/>
            <w:webHidden/>
          </w:rPr>
          <w:fldChar w:fldCharType="begin"/>
        </w:r>
        <w:r>
          <w:rPr>
            <w:noProof/>
            <w:webHidden/>
          </w:rPr>
          <w:instrText xml:space="preserve"> PAGEREF _Toc477122347 \h </w:instrText>
        </w:r>
        <w:r>
          <w:rPr>
            <w:noProof/>
            <w:webHidden/>
          </w:rPr>
        </w:r>
      </w:ins>
      <w:r>
        <w:rPr>
          <w:noProof/>
          <w:webHidden/>
        </w:rPr>
        <w:fldChar w:fldCharType="separate"/>
      </w:r>
      <w:ins w:id="356" w:author="Stefan Hagen" w:date="2017-03-12T22:48:00Z">
        <w:r w:rsidR="00A07A1F">
          <w:rPr>
            <w:noProof/>
            <w:webHidden/>
          </w:rPr>
          <w:t>76</w:t>
        </w:r>
        <w:r>
          <w:rPr>
            <w:noProof/>
            <w:webHidden/>
          </w:rPr>
          <w:fldChar w:fldCharType="end"/>
        </w:r>
        <w:r w:rsidRPr="004A0742">
          <w:rPr>
            <w:rStyle w:val="Hyperlink"/>
            <w:noProof/>
          </w:rPr>
          <w:fldChar w:fldCharType="end"/>
        </w:r>
      </w:ins>
    </w:p>
    <w:p w14:paraId="6F4C2A20" w14:textId="77777777" w:rsidR="005D1A9B" w:rsidRDefault="005D1A9B">
      <w:pPr>
        <w:pStyle w:val="TOC4"/>
        <w:tabs>
          <w:tab w:val="right" w:leader="dot" w:pos="9350"/>
        </w:tabs>
        <w:rPr>
          <w:ins w:id="357" w:author="Stefan Hagen" w:date="2017-03-12T22:48:00Z"/>
          <w:rFonts w:asciiTheme="minorHAnsi" w:eastAsiaTheme="minorEastAsia" w:hAnsiTheme="minorHAnsi" w:cstheme="minorBidi"/>
          <w:noProof/>
          <w:sz w:val="24"/>
        </w:rPr>
      </w:pPr>
      <w:ins w:id="358"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"_Toc477122348"</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6.15.1.4 Vulnerability – Acknowledgements – Acknowledgement – URL</w:t>
        </w:r>
        <w:r>
          <w:rPr>
            <w:noProof/>
            <w:webHidden/>
          </w:rPr>
          <w:tab/>
        </w:r>
        <w:r>
          <w:rPr>
            <w:noProof/>
            <w:webHidden/>
          </w:rPr>
          <w:fldChar w:fldCharType="begin"/>
        </w:r>
        <w:r>
          <w:rPr>
            <w:noProof/>
            <w:webHidden/>
          </w:rPr>
          <w:instrText xml:space="preserve"> PAGEREF _Toc477122348 \h </w:instrText>
        </w:r>
        <w:r>
          <w:rPr>
            <w:noProof/>
            <w:webHidden/>
          </w:rPr>
        </w:r>
      </w:ins>
      <w:r>
        <w:rPr>
          <w:noProof/>
          <w:webHidden/>
        </w:rPr>
        <w:fldChar w:fldCharType="separate"/>
      </w:r>
      <w:ins w:id="359" w:author="Stefan Hagen" w:date="2017-03-12T22:48:00Z">
        <w:r w:rsidR="00A07A1F">
          <w:rPr>
            <w:noProof/>
            <w:webHidden/>
          </w:rPr>
          <w:t>76</w:t>
        </w:r>
        <w:r>
          <w:rPr>
            <w:noProof/>
            <w:webHidden/>
          </w:rPr>
          <w:fldChar w:fldCharType="end"/>
        </w:r>
        <w:r w:rsidRPr="004A0742">
          <w:rPr>
            <w:rStyle w:val="Hyperlink"/>
            <w:noProof/>
          </w:rPr>
          <w:fldChar w:fldCharType="end"/>
        </w:r>
      </w:ins>
    </w:p>
    <w:p w14:paraId="57F8F64C" w14:textId="77777777" w:rsidR="005D1A9B" w:rsidRDefault="005D1A9B">
      <w:pPr>
        <w:pStyle w:val="TOC1"/>
        <w:rPr>
          <w:ins w:id="360" w:author="Stefan Hagen" w:date="2017-03-12T22:48:00Z"/>
          <w:rFonts w:asciiTheme="minorHAnsi" w:eastAsiaTheme="minorEastAsia" w:hAnsiTheme="minorHAnsi" w:cstheme="minorBidi"/>
          <w:noProof/>
          <w:sz w:val="24"/>
        </w:rPr>
      </w:pPr>
      <w:ins w:id="361"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"_Toc477122349"</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7</w:t>
        </w:r>
        <w:r>
          <w:rPr>
            <w:rFonts w:asciiTheme="minorHAnsi" w:eastAsiaTheme="minorEastAsia" w:hAnsiTheme="minorHAnsi" w:cstheme="minorBidi"/>
            <w:noProof/>
            <w:sz w:val="24"/>
          </w:rPr>
          <w:tab/>
        </w:r>
        <w:r w:rsidRPr="004A0742">
          <w:rPr>
            <w:rStyle w:val="Hyperlink"/>
            <w:noProof/>
          </w:rPr>
          <w:t>Conformance</w:t>
        </w:r>
        <w:r>
          <w:rPr>
            <w:noProof/>
            <w:webHidden/>
          </w:rPr>
          <w:tab/>
        </w:r>
        <w:r>
          <w:rPr>
            <w:noProof/>
            <w:webHidden/>
          </w:rPr>
          <w:fldChar w:fldCharType="begin"/>
        </w:r>
        <w:r>
          <w:rPr>
            <w:noProof/>
            <w:webHidden/>
          </w:rPr>
          <w:instrText xml:space="preserve"> PAGEREF _Toc477122349 \h </w:instrText>
        </w:r>
        <w:r>
          <w:rPr>
            <w:noProof/>
            <w:webHidden/>
          </w:rPr>
        </w:r>
      </w:ins>
      <w:r>
        <w:rPr>
          <w:noProof/>
          <w:webHidden/>
        </w:rPr>
        <w:fldChar w:fldCharType="separate"/>
      </w:r>
      <w:ins w:id="362" w:author="Stefan Hagen" w:date="2017-03-12T22:48:00Z">
        <w:r w:rsidR="00A07A1F">
          <w:rPr>
            <w:noProof/>
            <w:webHidden/>
          </w:rPr>
          <w:t>78</w:t>
        </w:r>
        <w:r>
          <w:rPr>
            <w:noProof/>
            <w:webHidden/>
          </w:rPr>
          <w:fldChar w:fldCharType="end"/>
        </w:r>
        <w:r w:rsidRPr="004A0742">
          <w:rPr>
            <w:rStyle w:val="Hyperlink"/>
            <w:noProof/>
          </w:rPr>
          <w:fldChar w:fldCharType="end"/>
        </w:r>
      </w:ins>
    </w:p>
    <w:p w14:paraId="050DB860" w14:textId="77777777" w:rsidR="005D1A9B" w:rsidRDefault="005D1A9B">
      <w:pPr>
        <w:pStyle w:val="TOC2"/>
        <w:tabs>
          <w:tab w:val="right" w:leader="dot" w:pos="9350"/>
        </w:tabs>
        <w:rPr>
          <w:ins w:id="363" w:author="Stefan Hagen" w:date="2017-03-12T22:48:00Z"/>
          <w:rFonts w:asciiTheme="minorHAnsi" w:eastAsiaTheme="minorEastAsia" w:hAnsiTheme="minorHAnsi" w:cstheme="minorBidi"/>
          <w:noProof/>
          <w:sz w:val="24"/>
        </w:rPr>
      </w:pPr>
      <w:ins w:id="364"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"_Toc477122350"</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7.1 Conformance as a CVRF version 1.2 document</w:t>
        </w:r>
        <w:r>
          <w:rPr>
            <w:noProof/>
            <w:webHidden/>
          </w:rPr>
          <w:tab/>
        </w:r>
        <w:r>
          <w:rPr>
            <w:noProof/>
            <w:webHidden/>
          </w:rPr>
          <w:fldChar w:fldCharType="begin"/>
        </w:r>
        <w:r>
          <w:rPr>
            <w:noProof/>
            <w:webHidden/>
          </w:rPr>
          <w:instrText xml:space="preserve"> PAGEREF _Toc477122350 \h </w:instrText>
        </w:r>
        <w:r>
          <w:rPr>
            <w:noProof/>
            <w:webHidden/>
          </w:rPr>
        </w:r>
      </w:ins>
      <w:r>
        <w:rPr>
          <w:noProof/>
          <w:webHidden/>
        </w:rPr>
        <w:fldChar w:fldCharType="separate"/>
      </w:r>
      <w:ins w:id="365" w:author="Stefan Hagen" w:date="2017-03-12T22:48:00Z">
        <w:r w:rsidR="00A07A1F">
          <w:rPr>
            <w:noProof/>
            <w:webHidden/>
          </w:rPr>
          <w:t>78</w:t>
        </w:r>
        <w:r>
          <w:rPr>
            <w:noProof/>
            <w:webHidden/>
          </w:rPr>
          <w:fldChar w:fldCharType="end"/>
        </w:r>
        <w:r w:rsidRPr="004A0742">
          <w:rPr>
            <w:rStyle w:val="Hyperlink"/>
            <w:noProof/>
          </w:rPr>
          <w:fldChar w:fldCharType="end"/>
        </w:r>
      </w:ins>
    </w:p>
    <w:p w14:paraId="7A66EA87" w14:textId="77777777" w:rsidR="005D1A9B" w:rsidRDefault="005D1A9B">
      <w:pPr>
        <w:pStyle w:val="TOC1"/>
        <w:rPr>
          <w:ins w:id="366" w:author="Stefan Hagen" w:date="2017-03-12T22:48:00Z"/>
          <w:rFonts w:asciiTheme="minorHAnsi" w:eastAsiaTheme="minorEastAsia" w:hAnsiTheme="minorHAnsi" w:cstheme="minorBidi"/>
          <w:noProof/>
          <w:sz w:val="24"/>
        </w:rPr>
      </w:pPr>
      <w:ins w:id="367"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"_Toc477122351"</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Appendix A. Acknowledgments</w:t>
        </w:r>
        <w:r>
          <w:rPr>
            <w:noProof/>
            <w:webHidden/>
          </w:rPr>
          <w:tab/>
        </w:r>
        <w:r>
          <w:rPr>
            <w:noProof/>
            <w:webHidden/>
          </w:rPr>
          <w:fldChar w:fldCharType="begin"/>
        </w:r>
        <w:r>
          <w:rPr>
            <w:noProof/>
            <w:webHidden/>
          </w:rPr>
          <w:instrText xml:space="preserve"> PAGEREF _Toc477122351 \h </w:instrText>
        </w:r>
        <w:r>
          <w:rPr>
            <w:noProof/>
            <w:webHidden/>
          </w:rPr>
        </w:r>
      </w:ins>
      <w:r>
        <w:rPr>
          <w:noProof/>
          <w:webHidden/>
        </w:rPr>
        <w:fldChar w:fldCharType="separate"/>
      </w:r>
      <w:ins w:id="368" w:author="Stefan Hagen" w:date="2017-03-12T22:48:00Z">
        <w:r w:rsidR="00A07A1F">
          <w:rPr>
            <w:noProof/>
            <w:webHidden/>
          </w:rPr>
          <w:t>79</w:t>
        </w:r>
        <w:r>
          <w:rPr>
            <w:noProof/>
            <w:webHidden/>
          </w:rPr>
          <w:fldChar w:fldCharType="end"/>
        </w:r>
        <w:r w:rsidRPr="004A0742">
          <w:rPr>
            <w:rStyle w:val="Hyperlink"/>
            <w:noProof/>
          </w:rPr>
          <w:fldChar w:fldCharType="end"/>
        </w:r>
      </w:ins>
    </w:p>
    <w:p w14:paraId="59402AF6" w14:textId="77777777" w:rsidR="005D1A9B" w:rsidRDefault="005D1A9B">
      <w:pPr>
        <w:pStyle w:val="TOC1"/>
        <w:rPr>
          <w:ins w:id="369" w:author="Stefan Hagen" w:date="2017-03-12T22:48:00Z"/>
          <w:rFonts w:asciiTheme="minorHAnsi" w:eastAsiaTheme="minorEastAsia" w:hAnsiTheme="minorHAnsi" w:cstheme="minorBidi"/>
          <w:noProof/>
          <w:sz w:val="24"/>
        </w:rPr>
      </w:pPr>
      <w:ins w:id="370"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"_Toc477122352"</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Appendix B. Examples</w:t>
        </w:r>
        <w:r>
          <w:rPr>
            <w:noProof/>
            <w:webHidden/>
          </w:rPr>
          <w:tab/>
        </w:r>
        <w:r>
          <w:rPr>
            <w:noProof/>
            <w:webHidden/>
          </w:rPr>
          <w:fldChar w:fldCharType="begin"/>
        </w:r>
        <w:r>
          <w:rPr>
            <w:noProof/>
            <w:webHidden/>
          </w:rPr>
          <w:instrText xml:space="preserve"> PAGEREF _Toc477122352 \h </w:instrText>
        </w:r>
        <w:r>
          <w:rPr>
            <w:noProof/>
            <w:webHidden/>
          </w:rPr>
        </w:r>
      </w:ins>
      <w:r>
        <w:rPr>
          <w:noProof/>
          <w:webHidden/>
        </w:rPr>
        <w:fldChar w:fldCharType="separate"/>
      </w:r>
      <w:ins w:id="371" w:author="Stefan Hagen" w:date="2017-03-12T22:48:00Z">
        <w:r w:rsidR="00A07A1F">
          <w:rPr>
            <w:noProof/>
            <w:webHidden/>
          </w:rPr>
          <w:t>80</w:t>
        </w:r>
        <w:r>
          <w:rPr>
            <w:noProof/>
            <w:webHidden/>
          </w:rPr>
          <w:fldChar w:fldCharType="end"/>
        </w:r>
        <w:r w:rsidRPr="004A0742">
          <w:rPr>
            <w:rStyle w:val="Hyperlink"/>
            <w:noProof/>
          </w:rPr>
          <w:fldChar w:fldCharType="end"/>
        </w:r>
      </w:ins>
    </w:p>
    <w:p w14:paraId="0DBD0B31" w14:textId="77777777" w:rsidR="005D1A9B" w:rsidRDefault="005D1A9B">
      <w:pPr>
        <w:pStyle w:val="TOC2"/>
        <w:tabs>
          <w:tab w:val="right" w:leader="dot" w:pos="9350"/>
        </w:tabs>
        <w:rPr>
          <w:ins w:id="372" w:author="Stefan Hagen" w:date="2017-03-12T22:48:00Z"/>
          <w:rFonts w:asciiTheme="minorHAnsi" w:eastAsiaTheme="minorEastAsia" w:hAnsiTheme="minorHAnsi" w:cstheme="minorBidi"/>
          <w:noProof/>
          <w:sz w:val="24"/>
        </w:rPr>
      </w:pPr>
      <w:ins w:id="373"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"_Toc477122353"</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B.1 Sample Security Advisory A</w:t>
        </w:r>
        <w:r>
          <w:rPr>
            <w:noProof/>
            <w:webHidden/>
          </w:rPr>
          <w:tab/>
        </w:r>
        <w:r>
          <w:rPr>
            <w:noProof/>
            <w:webHidden/>
          </w:rPr>
          <w:fldChar w:fldCharType="begin"/>
        </w:r>
        <w:r>
          <w:rPr>
            <w:noProof/>
            <w:webHidden/>
          </w:rPr>
          <w:instrText xml:space="preserve"> PAGEREF _Toc477122353 \h </w:instrText>
        </w:r>
        <w:r>
          <w:rPr>
            <w:noProof/>
            <w:webHidden/>
          </w:rPr>
        </w:r>
      </w:ins>
      <w:r>
        <w:rPr>
          <w:noProof/>
          <w:webHidden/>
        </w:rPr>
        <w:fldChar w:fldCharType="separate"/>
      </w:r>
      <w:ins w:id="374" w:author="Stefan Hagen" w:date="2017-03-12T22:48:00Z">
        <w:r w:rsidR="00A07A1F">
          <w:rPr>
            <w:noProof/>
            <w:webHidden/>
          </w:rPr>
          <w:t>80</w:t>
        </w:r>
        <w:r>
          <w:rPr>
            <w:noProof/>
            <w:webHidden/>
          </w:rPr>
          <w:fldChar w:fldCharType="end"/>
        </w:r>
        <w:r w:rsidRPr="004A0742">
          <w:rPr>
            <w:rStyle w:val="Hyperlink"/>
            <w:noProof/>
          </w:rPr>
          <w:fldChar w:fldCharType="end"/>
        </w:r>
      </w:ins>
    </w:p>
    <w:p w14:paraId="286318E4" w14:textId="77777777" w:rsidR="005D1A9B" w:rsidRDefault="005D1A9B">
      <w:pPr>
        <w:pStyle w:val="TOC2"/>
        <w:tabs>
          <w:tab w:val="right" w:leader="dot" w:pos="9350"/>
        </w:tabs>
        <w:rPr>
          <w:ins w:id="375" w:author="Stefan Hagen" w:date="2017-03-12T22:48:00Z"/>
          <w:rFonts w:asciiTheme="minorHAnsi" w:eastAsiaTheme="minorEastAsia" w:hAnsiTheme="minorHAnsi" w:cstheme="minorBidi"/>
          <w:noProof/>
          <w:sz w:val="24"/>
        </w:rPr>
      </w:pPr>
      <w:ins w:id="376"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"_Toc477122354"</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B.2 Sample Security Advisory B</w:t>
        </w:r>
        <w:r>
          <w:rPr>
            <w:noProof/>
            <w:webHidden/>
          </w:rPr>
          <w:tab/>
        </w:r>
        <w:r>
          <w:rPr>
            <w:noProof/>
            <w:webHidden/>
          </w:rPr>
          <w:fldChar w:fldCharType="begin"/>
        </w:r>
        <w:r>
          <w:rPr>
            <w:noProof/>
            <w:webHidden/>
          </w:rPr>
          <w:instrText xml:space="preserve"> PAGEREF _Toc477122354 \h </w:instrText>
        </w:r>
        <w:r>
          <w:rPr>
            <w:noProof/>
            <w:webHidden/>
          </w:rPr>
        </w:r>
      </w:ins>
      <w:r>
        <w:rPr>
          <w:noProof/>
          <w:webHidden/>
        </w:rPr>
        <w:fldChar w:fldCharType="separate"/>
      </w:r>
      <w:ins w:id="377" w:author="Stefan Hagen" w:date="2017-03-12T22:48:00Z">
        <w:r w:rsidR="00A07A1F">
          <w:rPr>
            <w:noProof/>
            <w:webHidden/>
          </w:rPr>
          <w:t>82</w:t>
        </w:r>
        <w:r>
          <w:rPr>
            <w:noProof/>
            <w:webHidden/>
          </w:rPr>
          <w:fldChar w:fldCharType="end"/>
        </w:r>
        <w:r w:rsidRPr="004A0742">
          <w:rPr>
            <w:rStyle w:val="Hyperlink"/>
            <w:noProof/>
          </w:rPr>
          <w:fldChar w:fldCharType="end"/>
        </w:r>
      </w:ins>
    </w:p>
    <w:p w14:paraId="7CBE9E3E" w14:textId="77777777" w:rsidR="005D1A9B" w:rsidRDefault="005D1A9B">
      <w:pPr>
        <w:pStyle w:val="TOC2"/>
        <w:tabs>
          <w:tab w:val="right" w:leader="dot" w:pos="9350"/>
        </w:tabs>
        <w:rPr>
          <w:ins w:id="378" w:author="Stefan Hagen" w:date="2017-03-12T22:48:00Z"/>
          <w:rFonts w:asciiTheme="minorHAnsi" w:eastAsiaTheme="minorEastAsia" w:hAnsiTheme="minorHAnsi" w:cstheme="minorBidi"/>
          <w:noProof/>
          <w:sz w:val="24"/>
        </w:rPr>
      </w:pPr>
      <w:ins w:id="379"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"_Toc477122355"</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B.3 Sample Security Advisory C</w:t>
        </w:r>
        <w:r>
          <w:rPr>
            <w:noProof/>
            <w:webHidden/>
          </w:rPr>
          <w:tab/>
        </w:r>
        <w:r>
          <w:rPr>
            <w:noProof/>
            <w:webHidden/>
          </w:rPr>
          <w:fldChar w:fldCharType="begin"/>
        </w:r>
        <w:r>
          <w:rPr>
            <w:noProof/>
            <w:webHidden/>
          </w:rPr>
          <w:instrText xml:space="preserve"> PAGEREF _Toc477122355 \h </w:instrText>
        </w:r>
        <w:r>
          <w:rPr>
            <w:noProof/>
            <w:webHidden/>
          </w:rPr>
        </w:r>
      </w:ins>
      <w:r>
        <w:rPr>
          <w:noProof/>
          <w:webHidden/>
        </w:rPr>
        <w:fldChar w:fldCharType="separate"/>
      </w:r>
      <w:ins w:id="380" w:author="Stefan Hagen" w:date="2017-03-12T22:48:00Z">
        <w:r w:rsidR="00A07A1F">
          <w:rPr>
            <w:noProof/>
            <w:webHidden/>
          </w:rPr>
          <w:t>85</w:t>
        </w:r>
        <w:r>
          <w:rPr>
            <w:noProof/>
            <w:webHidden/>
          </w:rPr>
          <w:fldChar w:fldCharType="end"/>
        </w:r>
        <w:r w:rsidRPr="004A0742">
          <w:rPr>
            <w:rStyle w:val="Hyperlink"/>
            <w:noProof/>
          </w:rPr>
          <w:fldChar w:fldCharType="end"/>
        </w:r>
      </w:ins>
    </w:p>
    <w:p w14:paraId="37C9B24D" w14:textId="77777777" w:rsidR="005D1A9B" w:rsidRDefault="005D1A9B">
      <w:pPr>
        <w:pStyle w:val="TOC2"/>
        <w:tabs>
          <w:tab w:val="right" w:leader="dot" w:pos="9350"/>
        </w:tabs>
        <w:rPr>
          <w:ins w:id="381" w:author="Stefan Hagen" w:date="2017-03-12T22:48:00Z"/>
          <w:rFonts w:asciiTheme="minorHAnsi" w:eastAsiaTheme="minorEastAsia" w:hAnsiTheme="minorHAnsi" w:cstheme="minorBidi"/>
          <w:noProof/>
          <w:sz w:val="24"/>
        </w:rPr>
      </w:pPr>
      <w:ins w:id="382"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"_Toc477122356"</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B.4 Sample Security Advisory D</w:t>
        </w:r>
        <w:r>
          <w:rPr>
            <w:noProof/>
            <w:webHidden/>
          </w:rPr>
          <w:tab/>
        </w:r>
        <w:r>
          <w:rPr>
            <w:noProof/>
            <w:webHidden/>
          </w:rPr>
          <w:fldChar w:fldCharType="begin"/>
        </w:r>
        <w:r>
          <w:rPr>
            <w:noProof/>
            <w:webHidden/>
          </w:rPr>
          <w:instrText xml:space="preserve"> PAGEREF _Toc477122356 \h </w:instrText>
        </w:r>
        <w:r>
          <w:rPr>
            <w:noProof/>
            <w:webHidden/>
          </w:rPr>
        </w:r>
      </w:ins>
      <w:r>
        <w:rPr>
          <w:noProof/>
          <w:webHidden/>
        </w:rPr>
        <w:fldChar w:fldCharType="separate"/>
      </w:r>
      <w:ins w:id="383" w:author="Stefan Hagen" w:date="2017-03-12T22:48:00Z">
        <w:r w:rsidR="00A07A1F">
          <w:rPr>
            <w:noProof/>
            <w:webHidden/>
          </w:rPr>
          <w:t>86</w:t>
        </w:r>
        <w:r>
          <w:rPr>
            <w:noProof/>
            <w:webHidden/>
          </w:rPr>
          <w:fldChar w:fldCharType="end"/>
        </w:r>
        <w:r w:rsidRPr="004A0742">
          <w:rPr>
            <w:rStyle w:val="Hyperlink"/>
            <w:noProof/>
          </w:rPr>
          <w:fldChar w:fldCharType="end"/>
        </w:r>
      </w:ins>
    </w:p>
    <w:p w14:paraId="4FC9FE87" w14:textId="77777777" w:rsidR="005D1A9B" w:rsidRDefault="005D1A9B">
      <w:pPr>
        <w:pStyle w:val="TOC1"/>
        <w:rPr>
          <w:ins w:id="384" w:author="Stefan Hagen" w:date="2017-03-12T22:48:00Z"/>
          <w:rFonts w:asciiTheme="minorHAnsi" w:eastAsiaTheme="minorEastAsia" w:hAnsiTheme="minorHAnsi" w:cstheme="minorBidi"/>
          <w:noProof/>
          <w:sz w:val="24"/>
        </w:rPr>
      </w:pPr>
      <w:ins w:id="385" w:author="Stefan Hagen" w:date="2017-03-12T22:48:00Z">
        <w:r w:rsidRPr="004A0742">
          <w:rPr>
            <w:rStyle w:val="Hyperlink"/>
            <w:noProof/>
          </w:rPr>
          <w:fldChar w:fldCharType="begin"/>
        </w:r>
        <w:r w:rsidRPr="004A0742">
          <w:rPr>
            <w:rStyle w:val="Hyperlink"/>
            <w:noProof/>
          </w:rPr>
          <w:instrText xml:space="preserve"> </w:instrText>
        </w:r>
        <w:r>
          <w:rPr>
            <w:noProof/>
          </w:rPr>
          <w:instrText>HYPERLINK \l "_Toc477122357"</w:instrText>
        </w:r>
        <w:r w:rsidRPr="004A0742">
          <w:rPr>
            <w:rStyle w:val="Hyperlink"/>
            <w:noProof/>
          </w:rPr>
          <w:instrText xml:space="preserve"> </w:instrText>
        </w:r>
        <w:r w:rsidRPr="004A0742">
          <w:rPr>
            <w:rStyle w:val="Hyperlink"/>
            <w:noProof/>
          </w:rPr>
        </w:r>
        <w:r w:rsidRPr="004A0742">
          <w:rPr>
            <w:rStyle w:val="Hyperlink"/>
            <w:noProof/>
          </w:rPr>
          <w:fldChar w:fldCharType="separate"/>
        </w:r>
        <w:r w:rsidRPr="004A0742">
          <w:rPr>
            <w:rStyle w:val="Hyperlink"/>
            <w:noProof/>
          </w:rPr>
          <w:t>Appendix C. Revision History</w:t>
        </w:r>
        <w:r>
          <w:rPr>
            <w:noProof/>
            <w:webHidden/>
          </w:rPr>
          <w:tab/>
        </w:r>
        <w:r>
          <w:rPr>
            <w:noProof/>
            <w:webHidden/>
          </w:rPr>
          <w:fldChar w:fldCharType="begin"/>
        </w:r>
        <w:r>
          <w:rPr>
            <w:noProof/>
            <w:webHidden/>
          </w:rPr>
          <w:instrText xml:space="preserve"> PAGEREF _Toc477122357 \h </w:instrText>
        </w:r>
        <w:r>
          <w:rPr>
            <w:noProof/>
            <w:webHidden/>
          </w:rPr>
        </w:r>
      </w:ins>
      <w:r>
        <w:rPr>
          <w:noProof/>
          <w:webHidden/>
        </w:rPr>
        <w:fldChar w:fldCharType="separate"/>
      </w:r>
      <w:ins w:id="386" w:author="Stefan Hagen" w:date="2017-03-12T22:48:00Z">
        <w:r w:rsidR="00A07A1F">
          <w:rPr>
            <w:noProof/>
            <w:webHidden/>
          </w:rPr>
          <w:t>87</w:t>
        </w:r>
        <w:r>
          <w:rPr>
            <w:noProof/>
            <w:webHidden/>
          </w:rPr>
          <w:fldChar w:fldCharType="end"/>
        </w:r>
        <w:r w:rsidRPr="004A0742">
          <w:rPr>
            <w:rStyle w:val="Hyperlink"/>
            <w:noProof/>
          </w:rPr>
          <w:fldChar w:fldCharType="end"/>
        </w:r>
      </w:ins>
    </w:p>
    <w:p w14:paraId="6A03F86B" w14:textId="77777777" w:rsidR="007C4B93" w:rsidDel="004377E7" w:rsidRDefault="007C4B93">
      <w:pPr>
        <w:pStyle w:val="TOC1"/>
        <w:rPr>
          <w:del w:id="387" w:author="Stefan Hagen" w:date="2017-03-11T23:24:00Z"/>
          <w:rFonts w:asciiTheme="minorHAnsi" w:eastAsiaTheme="minorEastAsia" w:hAnsiTheme="minorHAnsi" w:cstheme="minorBidi"/>
          <w:noProof/>
          <w:sz w:val="24"/>
        </w:rPr>
      </w:pPr>
      <w:del w:id="388" w:author="Stefan Hagen" w:date="2017-03-11T23:24:00Z">
        <w:r w:rsidRPr="004377E7" w:rsidDel="004377E7">
          <w:rPr>
            <w:noProof/>
            <w:rPrChange w:id="389" w:author="Stefan Hagen" w:date="2017-03-11T23:24:00Z">
              <w:rPr>
                <w:rStyle w:val="Hyperlink"/>
                <w:noProof/>
              </w:rPr>
            </w:rPrChange>
          </w:rPr>
          <w:delText>1</w:delText>
        </w:r>
        <w:r w:rsidDel="004377E7">
          <w:rPr>
            <w:rFonts w:asciiTheme="minorHAnsi" w:eastAsiaTheme="minorEastAsia" w:hAnsiTheme="minorHAnsi" w:cstheme="minorBidi"/>
            <w:noProof/>
            <w:sz w:val="24"/>
          </w:rPr>
          <w:tab/>
        </w:r>
        <w:r w:rsidRPr="004377E7" w:rsidDel="004377E7">
          <w:rPr>
            <w:noProof/>
            <w:rPrChange w:id="390" w:author="Stefan Hagen" w:date="2017-03-11T23:24:00Z">
              <w:rPr>
                <w:rStyle w:val="Hyperlink"/>
                <w:noProof/>
              </w:rPr>
            </w:rPrChange>
          </w:rPr>
          <w:delText>Introduction</w:delText>
        </w:r>
        <w:r w:rsidDel="004377E7">
          <w:rPr>
            <w:noProof/>
            <w:webHidden/>
          </w:rPr>
          <w:tab/>
        </w:r>
        <w:r w:rsidR="00147C8E" w:rsidDel="004377E7">
          <w:rPr>
            <w:noProof/>
            <w:webHidden/>
          </w:rPr>
          <w:delText>6</w:delText>
        </w:r>
      </w:del>
    </w:p>
    <w:p w14:paraId="355E099F" w14:textId="77777777" w:rsidR="007C4B93" w:rsidDel="004377E7" w:rsidRDefault="007C4B93">
      <w:pPr>
        <w:pStyle w:val="TOC2"/>
        <w:tabs>
          <w:tab w:val="right" w:leader="dot" w:pos="9350"/>
        </w:tabs>
        <w:rPr>
          <w:del w:id="391" w:author="Stefan Hagen" w:date="2017-03-11T23:24:00Z"/>
          <w:rFonts w:asciiTheme="minorHAnsi" w:eastAsiaTheme="minorEastAsia" w:hAnsiTheme="minorHAnsi" w:cstheme="minorBidi"/>
          <w:noProof/>
          <w:sz w:val="24"/>
        </w:rPr>
      </w:pPr>
      <w:del w:id="392" w:author="Stefan Hagen" w:date="2017-03-11T23:24:00Z">
        <w:r w:rsidRPr="004377E7" w:rsidDel="004377E7">
          <w:rPr>
            <w:noProof/>
            <w:rPrChange w:id="393" w:author="Stefan Hagen" w:date="2017-03-11T23:24:00Z">
              <w:rPr>
                <w:rStyle w:val="Hyperlink"/>
                <w:noProof/>
              </w:rPr>
            </w:rPrChange>
          </w:rPr>
          <w:delText>1.1 Terminology</w:delText>
        </w:r>
        <w:r w:rsidDel="004377E7">
          <w:rPr>
            <w:noProof/>
            <w:webHidden/>
          </w:rPr>
          <w:tab/>
        </w:r>
        <w:r w:rsidR="00147C8E" w:rsidDel="004377E7">
          <w:rPr>
            <w:noProof/>
            <w:webHidden/>
          </w:rPr>
          <w:delText>7</w:delText>
        </w:r>
      </w:del>
    </w:p>
    <w:p w14:paraId="73A3F00D" w14:textId="77777777" w:rsidR="007C4B93" w:rsidDel="004377E7" w:rsidRDefault="007C4B93">
      <w:pPr>
        <w:pStyle w:val="TOC2"/>
        <w:tabs>
          <w:tab w:val="right" w:leader="dot" w:pos="9350"/>
        </w:tabs>
        <w:rPr>
          <w:del w:id="394" w:author="Stefan Hagen" w:date="2017-03-11T23:24:00Z"/>
          <w:rFonts w:asciiTheme="minorHAnsi" w:eastAsiaTheme="minorEastAsia" w:hAnsiTheme="minorHAnsi" w:cstheme="minorBidi"/>
          <w:noProof/>
          <w:sz w:val="24"/>
        </w:rPr>
      </w:pPr>
      <w:del w:id="395" w:author="Stefan Hagen" w:date="2017-03-11T23:24:00Z">
        <w:r w:rsidRPr="004377E7" w:rsidDel="004377E7">
          <w:rPr>
            <w:noProof/>
            <w:rPrChange w:id="396" w:author="Stefan Hagen" w:date="2017-03-11T23:24:00Z">
              <w:rPr>
                <w:rStyle w:val="Hyperlink"/>
                <w:noProof/>
              </w:rPr>
            </w:rPrChange>
          </w:rPr>
          <w:delText>1.2 Normative References</w:delText>
        </w:r>
        <w:r w:rsidDel="004377E7">
          <w:rPr>
            <w:noProof/>
            <w:webHidden/>
          </w:rPr>
          <w:tab/>
        </w:r>
        <w:r w:rsidR="00147C8E" w:rsidDel="004377E7">
          <w:rPr>
            <w:noProof/>
            <w:webHidden/>
          </w:rPr>
          <w:delText>7</w:delText>
        </w:r>
      </w:del>
    </w:p>
    <w:p w14:paraId="733D1403" w14:textId="77777777" w:rsidR="007C4B93" w:rsidDel="004377E7" w:rsidRDefault="007C4B93">
      <w:pPr>
        <w:pStyle w:val="TOC2"/>
        <w:tabs>
          <w:tab w:val="right" w:leader="dot" w:pos="9350"/>
        </w:tabs>
        <w:rPr>
          <w:del w:id="397" w:author="Stefan Hagen" w:date="2017-03-11T23:24:00Z"/>
          <w:rFonts w:asciiTheme="minorHAnsi" w:eastAsiaTheme="minorEastAsia" w:hAnsiTheme="minorHAnsi" w:cstheme="minorBidi"/>
          <w:noProof/>
          <w:sz w:val="24"/>
        </w:rPr>
      </w:pPr>
      <w:del w:id="398" w:author="Stefan Hagen" w:date="2017-03-11T23:24:00Z">
        <w:r w:rsidRPr="004377E7" w:rsidDel="004377E7">
          <w:rPr>
            <w:noProof/>
            <w:rPrChange w:id="399" w:author="Stefan Hagen" w:date="2017-03-11T23:24:00Z">
              <w:rPr>
                <w:rStyle w:val="Hyperlink"/>
                <w:noProof/>
              </w:rPr>
            </w:rPrChange>
          </w:rPr>
          <w:delText>1.3 Non-Normative References</w:delText>
        </w:r>
        <w:r w:rsidDel="004377E7">
          <w:rPr>
            <w:noProof/>
            <w:webHidden/>
          </w:rPr>
          <w:tab/>
        </w:r>
        <w:r w:rsidR="00147C8E" w:rsidDel="004377E7">
          <w:rPr>
            <w:noProof/>
            <w:webHidden/>
          </w:rPr>
          <w:delText>7</w:delText>
        </w:r>
      </w:del>
    </w:p>
    <w:p w14:paraId="0935A982" w14:textId="77777777" w:rsidR="007C4B93" w:rsidDel="004377E7" w:rsidRDefault="007C4B93">
      <w:pPr>
        <w:pStyle w:val="TOC2"/>
        <w:tabs>
          <w:tab w:val="right" w:leader="dot" w:pos="9350"/>
        </w:tabs>
        <w:rPr>
          <w:del w:id="400" w:author="Stefan Hagen" w:date="2017-03-11T23:24:00Z"/>
          <w:rFonts w:asciiTheme="minorHAnsi" w:eastAsiaTheme="minorEastAsia" w:hAnsiTheme="minorHAnsi" w:cstheme="minorBidi"/>
          <w:noProof/>
          <w:sz w:val="24"/>
        </w:rPr>
      </w:pPr>
      <w:del w:id="401" w:author="Stefan Hagen" w:date="2017-03-11T23:24:00Z">
        <w:r w:rsidRPr="004377E7" w:rsidDel="004377E7">
          <w:rPr>
            <w:noProof/>
            <w:rPrChange w:id="402" w:author="Stefan Hagen" w:date="2017-03-11T23:24:00Z">
              <w:rPr>
                <w:rStyle w:val="Hyperlink"/>
                <w:noProof/>
              </w:rPr>
            </w:rPrChange>
          </w:rPr>
          <w:delText>1.4 Typographical Conventions</w:delText>
        </w:r>
        <w:r w:rsidDel="004377E7">
          <w:rPr>
            <w:noProof/>
            <w:webHidden/>
          </w:rPr>
          <w:tab/>
        </w:r>
        <w:r w:rsidR="00147C8E" w:rsidDel="004377E7">
          <w:rPr>
            <w:noProof/>
            <w:webHidden/>
          </w:rPr>
          <w:delText>8</w:delText>
        </w:r>
      </w:del>
    </w:p>
    <w:p w14:paraId="6AB4A1C9" w14:textId="77777777" w:rsidR="007C4B93" w:rsidDel="004377E7" w:rsidRDefault="007C4B93">
      <w:pPr>
        <w:pStyle w:val="TOC1"/>
        <w:rPr>
          <w:del w:id="403" w:author="Stefan Hagen" w:date="2017-03-11T23:24:00Z"/>
          <w:rFonts w:asciiTheme="minorHAnsi" w:eastAsiaTheme="minorEastAsia" w:hAnsiTheme="minorHAnsi" w:cstheme="minorBidi"/>
          <w:noProof/>
          <w:sz w:val="24"/>
        </w:rPr>
      </w:pPr>
      <w:del w:id="404" w:author="Stefan Hagen" w:date="2017-03-11T23:24:00Z">
        <w:r w:rsidRPr="004377E7" w:rsidDel="004377E7">
          <w:rPr>
            <w:noProof/>
            <w:rPrChange w:id="405" w:author="Stefan Hagen" w:date="2017-03-11T23:24:00Z">
              <w:rPr>
                <w:rStyle w:val="Hyperlink"/>
                <w:noProof/>
              </w:rPr>
            </w:rPrChange>
          </w:rPr>
          <w:delText>2</w:delText>
        </w:r>
        <w:r w:rsidDel="004377E7">
          <w:rPr>
            <w:rFonts w:asciiTheme="minorHAnsi" w:eastAsiaTheme="minorEastAsia" w:hAnsiTheme="minorHAnsi" w:cstheme="minorBidi"/>
            <w:noProof/>
            <w:sz w:val="24"/>
          </w:rPr>
          <w:tab/>
        </w:r>
        <w:r w:rsidRPr="004377E7" w:rsidDel="004377E7">
          <w:rPr>
            <w:noProof/>
            <w:rPrChange w:id="406" w:author="Stefan Hagen" w:date="2017-03-11T23:24:00Z">
              <w:rPr>
                <w:rStyle w:val="Hyperlink"/>
                <w:noProof/>
              </w:rPr>
            </w:rPrChange>
          </w:rPr>
          <w:delText>Design Considerations</w:delText>
        </w:r>
        <w:r w:rsidDel="004377E7">
          <w:rPr>
            <w:noProof/>
            <w:webHidden/>
          </w:rPr>
          <w:tab/>
        </w:r>
        <w:r w:rsidR="00147C8E" w:rsidDel="004377E7">
          <w:rPr>
            <w:noProof/>
            <w:webHidden/>
          </w:rPr>
          <w:delText>9</w:delText>
        </w:r>
      </w:del>
    </w:p>
    <w:p w14:paraId="2EAF99C0" w14:textId="77777777" w:rsidR="007C4B93" w:rsidDel="004377E7" w:rsidRDefault="007C4B93">
      <w:pPr>
        <w:pStyle w:val="TOC2"/>
        <w:tabs>
          <w:tab w:val="right" w:leader="dot" w:pos="9350"/>
        </w:tabs>
        <w:rPr>
          <w:del w:id="407" w:author="Stefan Hagen" w:date="2017-03-11T23:24:00Z"/>
          <w:rFonts w:asciiTheme="minorHAnsi" w:eastAsiaTheme="minorEastAsia" w:hAnsiTheme="minorHAnsi" w:cstheme="minorBidi"/>
          <w:noProof/>
          <w:sz w:val="24"/>
        </w:rPr>
      </w:pPr>
      <w:del w:id="408" w:author="Stefan Hagen" w:date="2017-03-11T23:24:00Z">
        <w:r w:rsidRPr="004377E7" w:rsidDel="004377E7">
          <w:rPr>
            <w:noProof/>
            <w:rPrChange w:id="409" w:author="Stefan Hagen" w:date="2017-03-11T23:24:00Z">
              <w:rPr>
                <w:rStyle w:val="Hyperlink"/>
                <w:noProof/>
              </w:rPr>
            </w:rPrChange>
          </w:rPr>
          <w:delText>2.1 Construction Principles</w:delText>
        </w:r>
        <w:r w:rsidDel="004377E7">
          <w:rPr>
            <w:noProof/>
            <w:webHidden/>
          </w:rPr>
          <w:tab/>
        </w:r>
        <w:r w:rsidR="00147C8E" w:rsidDel="004377E7">
          <w:rPr>
            <w:noProof/>
            <w:webHidden/>
          </w:rPr>
          <w:delText>9</w:delText>
        </w:r>
      </w:del>
    </w:p>
    <w:p w14:paraId="21AA2CA6" w14:textId="77777777" w:rsidR="007C4B93" w:rsidDel="004377E7" w:rsidRDefault="007C4B93">
      <w:pPr>
        <w:pStyle w:val="TOC1"/>
        <w:rPr>
          <w:del w:id="410" w:author="Stefan Hagen" w:date="2017-03-11T23:24:00Z"/>
          <w:rFonts w:asciiTheme="minorHAnsi" w:eastAsiaTheme="minorEastAsia" w:hAnsiTheme="minorHAnsi" w:cstheme="minorBidi"/>
          <w:noProof/>
          <w:sz w:val="24"/>
        </w:rPr>
      </w:pPr>
      <w:del w:id="411" w:author="Stefan Hagen" w:date="2017-03-11T23:24:00Z">
        <w:r w:rsidRPr="004377E7" w:rsidDel="004377E7">
          <w:rPr>
            <w:noProof/>
            <w:rPrChange w:id="412" w:author="Stefan Hagen" w:date="2017-03-11T23:24:00Z">
              <w:rPr>
                <w:rStyle w:val="Hyperlink"/>
                <w:noProof/>
              </w:rPr>
            </w:rPrChange>
          </w:rPr>
          <w:delText>3</w:delText>
        </w:r>
        <w:r w:rsidDel="004377E7">
          <w:rPr>
            <w:rFonts w:asciiTheme="minorHAnsi" w:eastAsiaTheme="minorEastAsia" w:hAnsiTheme="minorHAnsi" w:cstheme="minorBidi"/>
            <w:noProof/>
            <w:sz w:val="24"/>
          </w:rPr>
          <w:tab/>
        </w:r>
        <w:r w:rsidRPr="004377E7" w:rsidDel="004377E7">
          <w:rPr>
            <w:noProof/>
            <w:rPrChange w:id="413" w:author="Stefan Hagen" w:date="2017-03-11T23:24:00Z">
              <w:rPr>
                <w:rStyle w:val="Hyperlink"/>
                <w:noProof/>
              </w:rPr>
            </w:rPrChange>
          </w:rPr>
          <w:delText>CVRF Model Tree Map</w:delText>
        </w:r>
        <w:r w:rsidDel="004377E7">
          <w:rPr>
            <w:noProof/>
            <w:webHidden/>
          </w:rPr>
          <w:tab/>
        </w:r>
        <w:r w:rsidR="00147C8E" w:rsidDel="004377E7">
          <w:rPr>
            <w:noProof/>
            <w:webHidden/>
          </w:rPr>
          <w:delText>10</w:delText>
        </w:r>
      </w:del>
    </w:p>
    <w:p w14:paraId="187FA43D" w14:textId="77777777" w:rsidR="007C4B93" w:rsidDel="004377E7" w:rsidRDefault="007C4B93">
      <w:pPr>
        <w:pStyle w:val="TOC1"/>
        <w:rPr>
          <w:del w:id="414" w:author="Stefan Hagen" w:date="2017-03-11T23:24:00Z"/>
          <w:rFonts w:asciiTheme="minorHAnsi" w:eastAsiaTheme="minorEastAsia" w:hAnsiTheme="minorHAnsi" w:cstheme="minorBidi"/>
          <w:noProof/>
          <w:sz w:val="24"/>
        </w:rPr>
      </w:pPr>
      <w:del w:id="415" w:author="Stefan Hagen" w:date="2017-03-11T23:24:00Z">
        <w:r w:rsidRPr="004377E7" w:rsidDel="004377E7">
          <w:rPr>
            <w:noProof/>
            <w:rPrChange w:id="416" w:author="Stefan Hagen" w:date="2017-03-11T23:24:00Z">
              <w:rPr>
                <w:rStyle w:val="Hyperlink"/>
                <w:noProof/>
              </w:rPr>
            </w:rPrChange>
          </w:rPr>
          <w:delText>4</w:delText>
        </w:r>
        <w:r w:rsidDel="004377E7">
          <w:rPr>
            <w:rFonts w:asciiTheme="minorHAnsi" w:eastAsiaTheme="minorEastAsia" w:hAnsiTheme="minorHAnsi" w:cstheme="minorBidi"/>
            <w:noProof/>
            <w:sz w:val="24"/>
          </w:rPr>
          <w:tab/>
        </w:r>
        <w:r w:rsidRPr="004377E7" w:rsidDel="004377E7">
          <w:rPr>
            <w:noProof/>
            <w:rPrChange w:id="417" w:author="Stefan Hagen" w:date="2017-03-11T23:24:00Z">
              <w:rPr>
                <w:rStyle w:val="Hyperlink"/>
                <w:noProof/>
              </w:rPr>
            </w:rPrChange>
          </w:rPr>
          <w:delText>Document (Context) Schema Elements</w:delText>
        </w:r>
        <w:r w:rsidDel="004377E7">
          <w:rPr>
            <w:noProof/>
            <w:webHidden/>
          </w:rPr>
          <w:tab/>
        </w:r>
        <w:r w:rsidR="00147C8E" w:rsidDel="004377E7">
          <w:rPr>
            <w:noProof/>
            <w:webHidden/>
          </w:rPr>
          <w:delText>11</w:delText>
        </w:r>
      </w:del>
    </w:p>
    <w:p w14:paraId="73CC7A05" w14:textId="77777777" w:rsidR="007C4B93" w:rsidDel="004377E7" w:rsidRDefault="007C4B93">
      <w:pPr>
        <w:pStyle w:val="TOC2"/>
        <w:tabs>
          <w:tab w:val="right" w:leader="dot" w:pos="9350"/>
        </w:tabs>
        <w:rPr>
          <w:del w:id="418" w:author="Stefan Hagen" w:date="2017-03-11T23:24:00Z"/>
          <w:rFonts w:asciiTheme="minorHAnsi" w:eastAsiaTheme="minorEastAsia" w:hAnsiTheme="minorHAnsi" w:cstheme="minorBidi"/>
          <w:noProof/>
          <w:sz w:val="24"/>
        </w:rPr>
      </w:pPr>
      <w:del w:id="419" w:author="Stefan Hagen" w:date="2017-03-11T23:24:00Z">
        <w:r w:rsidRPr="004377E7" w:rsidDel="004377E7">
          <w:rPr>
            <w:noProof/>
            <w:rPrChange w:id="420" w:author="Stefan Hagen" w:date="2017-03-11T23:24:00Z">
              <w:rPr>
                <w:rStyle w:val="Hyperlink"/>
                <w:noProof/>
              </w:rPr>
            </w:rPrChange>
          </w:rPr>
          <w:delText>4.1 Document Title</w:delText>
        </w:r>
        <w:r w:rsidDel="004377E7">
          <w:rPr>
            <w:noProof/>
            <w:webHidden/>
          </w:rPr>
          <w:tab/>
        </w:r>
        <w:r w:rsidR="00147C8E" w:rsidDel="004377E7">
          <w:rPr>
            <w:noProof/>
            <w:webHidden/>
          </w:rPr>
          <w:delText>11</w:delText>
        </w:r>
      </w:del>
    </w:p>
    <w:p w14:paraId="0672050F" w14:textId="77777777" w:rsidR="007C4B93" w:rsidDel="004377E7" w:rsidRDefault="007C4B93">
      <w:pPr>
        <w:pStyle w:val="TOC2"/>
        <w:tabs>
          <w:tab w:val="right" w:leader="dot" w:pos="9350"/>
        </w:tabs>
        <w:rPr>
          <w:del w:id="421" w:author="Stefan Hagen" w:date="2017-03-11T23:24:00Z"/>
          <w:rFonts w:asciiTheme="minorHAnsi" w:eastAsiaTheme="minorEastAsia" w:hAnsiTheme="minorHAnsi" w:cstheme="minorBidi"/>
          <w:noProof/>
          <w:sz w:val="24"/>
        </w:rPr>
      </w:pPr>
      <w:del w:id="422" w:author="Stefan Hagen" w:date="2017-03-11T23:24:00Z">
        <w:r w:rsidRPr="004377E7" w:rsidDel="004377E7">
          <w:rPr>
            <w:noProof/>
            <w:rPrChange w:id="423" w:author="Stefan Hagen" w:date="2017-03-11T23:24:00Z">
              <w:rPr>
                <w:rStyle w:val="Hyperlink"/>
                <w:noProof/>
              </w:rPr>
            </w:rPrChange>
          </w:rPr>
          <w:delText>4.2 Document Type</w:delText>
        </w:r>
        <w:r w:rsidDel="004377E7">
          <w:rPr>
            <w:noProof/>
            <w:webHidden/>
          </w:rPr>
          <w:tab/>
        </w:r>
        <w:r w:rsidR="00147C8E" w:rsidDel="004377E7">
          <w:rPr>
            <w:noProof/>
            <w:webHidden/>
          </w:rPr>
          <w:delText>12</w:delText>
        </w:r>
      </w:del>
    </w:p>
    <w:p w14:paraId="5F38D203" w14:textId="77777777" w:rsidR="007C4B93" w:rsidDel="004377E7" w:rsidRDefault="007C4B93">
      <w:pPr>
        <w:pStyle w:val="TOC2"/>
        <w:tabs>
          <w:tab w:val="right" w:leader="dot" w:pos="9350"/>
        </w:tabs>
        <w:rPr>
          <w:del w:id="424" w:author="Stefan Hagen" w:date="2017-03-11T23:24:00Z"/>
          <w:rFonts w:asciiTheme="minorHAnsi" w:eastAsiaTheme="minorEastAsia" w:hAnsiTheme="minorHAnsi" w:cstheme="minorBidi"/>
          <w:noProof/>
          <w:sz w:val="24"/>
        </w:rPr>
      </w:pPr>
      <w:del w:id="425" w:author="Stefan Hagen" w:date="2017-03-11T23:24:00Z">
        <w:r w:rsidRPr="004377E7" w:rsidDel="004377E7">
          <w:rPr>
            <w:noProof/>
            <w:rPrChange w:id="426" w:author="Stefan Hagen" w:date="2017-03-11T23:24:00Z">
              <w:rPr>
                <w:rStyle w:val="Hyperlink"/>
                <w:noProof/>
              </w:rPr>
            </w:rPrChange>
          </w:rPr>
          <w:delText>4.3 Document Publisher</w:delText>
        </w:r>
        <w:r w:rsidDel="004377E7">
          <w:rPr>
            <w:noProof/>
            <w:webHidden/>
          </w:rPr>
          <w:tab/>
        </w:r>
        <w:r w:rsidR="00147C8E" w:rsidDel="004377E7">
          <w:rPr>
            <w:noProof/>
            <w:webHidden/>
          </w:rPr>
          <w:delText>12</w:delText>
        </w:r>
      </w:del>
    </w:p>
    <w:p w14:paraId="21DD9475" w14:textId="77777777" w:rsidR="007C4B93" w:rsidDel="004377E7" w:rsidRDefault="007C4B93">
      <w:pPr>
        <w:pStyle w:val="TOC3"/>
        <w:tabs>
          <w:tab w:val="right" w:leader="dot" w:pos="9350"/>
        </w:tabs>
        <w:rPr>
          <w:del w:id="427" w:author="Stefan Hagen" w:date="2017-03-11T23:24:00Z"/>
          <w:rFonts w:asciiTheme="minorHAnsi" w:eastAsiaTheme="minorEastAsia" w:hAnsiTheme="minorHAnsi" w:cstheme="minorBidi"/>
          <w:noProof/>
          <w:sz w:val="24"/>
        </w:rPr>
      </w:pPr>
      <w:del w:id="428" w:author="Stefan Hagen" w:date="2017-03-11T23:24:00Z">
        <w:r w:rsidRPr="004377E7" w:rsidDel="004377E7">
          <w:rPr>
            <w:noProof/>
            <w:rPrChange w:id="429" w:author="Stefan Hagen" w:date="2017-03-11T23:24:00Z">
              <w:rPr>
                <w:rStyle w:val="Hyperlink"/>
                <w:noProof/>
              </w:rPr>
            </w:rPrChange>
          </w:rPr>
          <w:delText>4.3.1 Document Publisher – Contact Details</w:delText>
        </w:r>
        <w:r w:rsidDel="004377E7">
          <w:rPr>
            <w:noProof/>
            <w:webHidden/>
          </w:rPr>
          <w:tab/>
        </w:r>
        <w:r w:rsidR="00147C8E" w:rsidDel="004377E7">
          <w:rPr>
            <w:noProof/>
            <w:webHidden/>
          </w:rPr>
          <w:delText>13</w:delText>
        </w:r>
      </w:del>
    </w:p>
    <w:p w14:paraId="4C951E66" w14:textId="77777777" w:rsidR="007C4B93" w:rsidDel="004377E7" w:rsidRDefault="007C4B93">
      <w:pPr>
        <w:pStyle w:val="TOC3"/>
        <w:tabs>
          <w:tab w:val="right" w:leader="dot" w:pos="9350"/>
        </w:tabs>
        <w:rPr>
          <w:del w:id="430" w:author="Stefan Hagen" w:date="2017-03-11T23:24:00Z"/>
          <w:rFonts w:asciiTheme="minorHAnsi" w:eastAsiaTheme="minorEastAsia" w:hAnsiTheme="minorHAnsi" w:cstheme="minorBidi"/>
          <w:noProof/>
          <w:sz w:val="24"/>
        </w:rPr>
      </w:pPr>
      <w:del w:id="431" w:author="Stefan Hagen" w:date="2017-03-11T23:24:00Z">
        <w:r w:rsidRPr="004377E7" w:rsidDel="004377E7">
          <w:rPr>
            <w:noProof/>
            <w:rPrChange w:id="432" w:author="Stefan Hagen" w:date="2017-03-11T23:24:00Z">
              <w:rPr>
                <w:rStyle w:val="Hyperlink"/>
                <w:noProof/>
              </w:rPr>
            </w:rPrChange>
          </w:rPr>
          <w:delText>4.3.2 Document Publisher – Issuing Authority</w:delText>
        </w:r>
        <w:r w:rsidDel="004377E7">
          <w:rPr>
            <w:noProof/>
            <w:webHidden/>
          </w:rPr>
          <w:tab/>
        </w:r>
        <w:r w:rsidR="00147C8E" w:rsidDel="004377E7">
          <w:rPr>
            <w:noProof/>
            <w:webHidden/>
          </w:rPr>
          <w:delText>13</w:delText>
        </w:r>
      </w:del>
    </w:p>
    <w:p w14:paraId="0FBC1D5A" w14:textId="77777777" w:rsidR="007C4B93" w:rsidDel="004377E7" w:rsidRDefault="007C4B93">
      <w:pPr>
        <w:pStyle w:val="TOC2"/>
        <w:tabs>
          <w:tab w:val="right" w:leader="dot" w:pos="9350"/>
        </w:tabs>
        <w:rPr>
          <w:del w:id="433" w:author="Stefan Hagen" w:date="2017-03-11T23:24:00Z"/>
          <w:rFonts w:asciiTheme="minorHAnsi" w:eastAsiaTheme="minorEastAsia" w:hAnsiTheme="minorHAnsi" w:cstheme="minorBidi"/>
          <w:noProof/>
          <w:sz w:val="24"/>
        </w:rPr>
      </w:pPr>
      <w:del w:id="434" w:author="Stefan Hagen" w:date="2017-03-11T23:24:00Z">
        <w:r w:rsidRPr="004377E7" w:rsidDel="004377E7">
          <w:rPr>
            <w:noProof/>
            <w:rPrChange w:id="435" w:author="Stefan Hagen" w:date="2017-03-11T23:24:00Z">
              <w:rPr>
                <w:rStyle w:val="Hyperlink"/>
                <w:noProof/>
              </w:rPr>
            </w:rPrChange>
          </w:rPr>
          <w:delText>4.4 Document Tracking</w:delText>
        </w:r>
        <w:r w:rsidDel="004377E7">
          <w:rPr>
            <w:noProof/>
            <w:webHidden/>
          </w:rPr>
          <w:tab/>
        </w:r>
        <w:r w:rsidR="00147C8E" w:rsidDel="004377E7">
          <w:rPr>
            <w:noProof/>
            <w:webHidden/>
          </w:rPr>
          <w:delText>14</w:delText>
        </w:r>
      </w:del>
    </w:p>
    <w:p w14:paraId="3EBEC78F" w14:textId="77777777" w:rsidR="007C4B93" w:rsidDel="004377E7" w:rsidRDefault="007C4B93">
      <w:pPr>
        <w:pStyle w:val="TOC3"/>
        <w:tabs>
          <w:tab w:val="right" w:leader="dot" w:pos="9350"/>
        </w:tabs>
        <w:rPr>
          <w:del w:id="436" w:author="Stefan Hagen" w:date="2017-03-11T23:24:00Z"/>
          <w:rFonts w:asciiTheme="minorHAnsi" w:eastAsiaTheme="minorEastAsia" w:hAnsiTheme="minorHAnsi" w:cstheme="minorBidi"/>
          <w:noProof/>
          <w:sz w:val="24"/>
        </w:rPr>
      </w:pPr>
      <w:del w:id="437" w:author="Stefan Hagen" w:date="2017-03-11T23:24:00Z">
        <w:r w:rsidRPr="004377E7" w:rsidDel="004377E7">
          <w:rPr>
            <w:noProof/>
            <w:rPrChange w:id="438" w:author="Stefan Hagen" w:date="2017-03-11T23:24:00Z">
              <w:rPr>
                <w:rStyle w:val="Hyperlink"/>
                <w:noProof/>
              </w:rPr>
            </w:rPrChange>
          </w:rPr>
          <w:delText>4.4.1 Document Tracking – Identification</w:delText>
        </w:r>
        <w:r w:rsidDel="004377E7">
          <w:rPr>
            <w:noProof/>
            <w:webHidden/>
          </w:rPr>
          <w:tab/>
        </w:r>
        <w:r w:rsidR="00147C8E" w:rsidDel="004377E7">
          <w:rPr>
            <w:noProof/>
            <w:webHidden/>
          </w:rPr>
          <w:delText>14</w:delText>
        </w:r>
      </w:del>
    </w:p>
    <w:p w14:paraId="37FA85D4" w14:textId="77777777" w:rsidR="007C4B93" w:rsidDel="004377E7" w:rsidRDefault="007C4B93">
      <w:pPr>
        <w:pStyle w:val="TOC4"/>
        <w:tabs>
          <w:tab w:val="right" w:leader="dot" w:pos="9350"/>
        </w:tabs>
        <w:rPr>
          <w:del w:id="439" w:author="Stefan Hagen" w:date="2017-03-11T23:24:00Z"/>
          <w:rFonts w:asciiTheme="minorHAnsi" w:eastAsiaTheme="minorEastAsia" w:hAnsiTheme="minorHAnsi" w:cstheme="minorBidi"/>
          <w:noProof/>
          <w:sz w:val="24"/>
        </w:rPr>
      </w:pPr>
      <w:del w:id="440" w:author="Stefan Hagen" w:date="2017-03-11T23:24:00Z">
        <w:r w:rsidRPr="004377E7" w:rsidDel="004377E7">
          <w:rPr>
            <w:noProof/>
            <w:rPrChange w:id="441" w:author="Stefan Hagen" w:date="2017-03-11T23:24:00Z">
              <w:rPr>
                <w:rStyle w:val="Hyperlink"/>
                <w:noProof/>
              </w:rPr>
            </w:rPrChange>
          </w:rPr>
          <w:delText>4.4.1.1 Document Tracking – Identification – ID</w:delText>
        </w:r>
        <w:r w:rsidDel="004377E7">
          <w:rPr>
            <w:noProof/>
            <w:webHidden/>
          </w:rPr>
          <w:tab/>
        </w:r>
        <w:r w:rsidR="00147C8E" w:rsidDel="004377E7">
          <w:rPr>
            <w:noProof/>
            <w:webHidden/>
          </w:rPr>
          <w:delText>15</w:delText>
        </w:r>
      </w:del>
    </w:p>
    <w:p w14:paraId="20ECD76E" w14:textId="77777777" w:rsidR="007C4B93" w:rsidDel="004377E7" w:rsidRDefault="007C4B93">
      <w:pPr>
        <w:pStyle w:val="TOC4"/>
        <w:tabs>
          <w:tab w:val="right" w:leader="dot" w:pos="9350"/>
        </w:tabs>
        <w:rPr>
          <w:del w:id="442" w:author="Stefan Hagen" w:date="2017-03-11T23:24:00Z"/>
          <w:rFonts w:asciiTheme="minorHAnsi" w:eastAsiaTheme="minorEastAsia" w:hAnsiTheme="minorHAnsi" w:cstheme="minorBidi"/>
          <w:noProof/>
          <w:sz w:val="24"/>
        </w:rPr>
      </w:pPr>
      <w:del w:id="443" w:author="Stefan Hagen" w:date="2017-03-11T23:24:00Z">
        <w:r w:rsidRPr="004377E7" w:rsidDel="004377E7">
          <w:rPr>
            <w:noProof/>
            <w:rPrChange w:id="444" w:author="Stefan Hagen" w:date="2017-03-11T23:24:00Z">
              <w:rPr>
                <w:rStyle w:val="Hyperlink"/>
                <w:noProof/>
              </w:rPr>
            </w:rPrChange>
          </w:rPr>
          <w:delText>4.4.1.2 Document Tracking – Identification – Alias</w:delText>
        </w:r>
        <w:r w:rsidDel="004377E7">
          <w:rPr>
            <w:noProof/>
            <w:webHidden/>
          </w:rPr>
          <w:tab/>
        </w:r>
        <w:r w:rsidR="00147C8E" w:rsidDel="004377E7">
          <w:rPr>
            <w:noProof/>
            <w:webHidden/>
          </w:rPr>
          <w:delText>15</w:delText>
        </w:r>
      </w:del>
    </w:p>
    <w:p w14:paraId="39116064" w14:textId="77777777" w:rsidR="007C4B93" w:rsidDel="004377E7" w:rsidRDefault="007C4B93">
      <w:pPr>
        <w:pStyle w:val="TOC3"/>
        <w:tabs>
          <w:tab w:val="right" w:leader="dot" w:pos="9350"/>
        </w:tabs>
        <w:rPr>
          <w:del w:id="445" w:author="Stefan Hagen" w:date="2017-03-11T23:24:00Z"/>
          <w:rFonts w:asciiTheme="minorHAnsi" w:eastAsiaTheme="minorEastAsia" w:hAnsiTheme="minorHAnsi" w:cstheme="minorBidi"/>
          <w:noProof/>
          <w:sz w:val="24"/>
        </w:rPr>
      </w:pPr>
      <w:del w:id="446" w:author="Stefan Hagen" w:date="2017-03-11T23:24:00Z">
        <w:r w:rsidRPr="004377E7" w:rsidDel="004377E7">
          <w:rPr>
            <w:noProof/>
            <w:rPrChange w:id="447" w:author="Stefan Hagen" w:date="2017-03-11T23:24:00Z">
              <w:rPr>
                <w:rStyle w:val="Hyperlink"/>
                <w:noProof/>
              </w:rPr>
            </w:rPrChange>
          </w:rPr>
          <w:delText>4.4.2 Document Tracking – Status</w:delText>
        </w:r>
        <w:r w:rsidDel="004377E7">
          <w:rPr>
            <w:noProof/>
            <w:webHidden/>
          </w:rPr>
          <w:tab/>
        </w:r>
        <w:r w:rsidR="00147C8E" w:rsidDel="004377E7">
          <w:rPr>
            <w:noProof/>
            <w:webHidden/>
          </w:rPr>
          <w:delText>15</w:delText>
        </w:r>
      </w:del>
    </w:p>
    <w:p w14:paraId="6AABB677" w14:textId="77777777" w:rsidR="007C4B93" w:rsidDel="004377E7" w:rsidRDefault="007C4B93">
      <w:pPr>
        <w:pStyle w:val="TOC3"/>
        <w:tabs>
          <w:tab w:val="right" w:leader="dot" w:pos="9350"/>
        </w:tabs>
        <w:rPr>
          <w:del w:id="448" w:author="Stefan Hagen" w:date="2017-03-11T23:24:00Z"/>
          <w:rFonts w:asciiTheme="minorHAnsi" w:eastAsiaTheme="minorEastAsia" w:hAnsiTheme="minorHAnsi" w:cstheme="minorBidi"/>
          <w:noProof/>
          <w:sz w:val="24"/>
        </w:rPr>
      </w:pPr>
      <w:del w:id="449" w:author="Stefan Hagen" w:date="2017-03-11T23:24:00Z">
        <w:r w:rsidRPr="004377E7" w:rsidDel="004377E7">
          <w:rPr>
            <w:noProof/>
            <w:rPrChange w:id="450" w:author="Stefan Hagen" w:date="2017-03-11T23:24:00Z">
              <w:rPr>
                <w:rStyle w:val="Hyperlink"/>
                <w:noProof/>
              </w:rPr>
            </w:rPrChange>
          </w:rPr>
          <w:delText>4.4.3 Document Tracking – Version</w:delText>
        </w:r>
        <w:r w:rsidDel="004377E7">
          <w:rPr>
            <w:noProof/>
            <w:webHidden/>
          </w:rPr>
          <w:tab/>
        </w:r>
        <w:r w:rsidR="00147C8E" w:rsidDel="004377E7">
          <w:rPr>
            <w:noProof/>
            <w:webHidden/>
          </w:rPr>
          <w:delText>16</w:delText>
        </w:r>
      </w:del>
    </w:p>
    <w:p w14:paraId="5883E0C6" w14:textId="77777777" w:rsidR="007C4B93" w:rsidDel="004377E7" w:rsidRDefault="007C4B93">
      <w:pPr>
        <w:pStyle w:val="TOC3"/>
        <w:tabs>
          <w:tab w:val="right" w:leader="dot" w:pos="9350"/>
        </w:tabs>
        <w:rPr>
          <w:del w:id="451" w:author="Stefan Hagen" w:date="2017-03-11T23:24:00Z"/>
          <w:rFonts w:asciiTheme="minorHAnsi" w:eastAsiaTheme="minorEastAsia" w:hAnsiTheme="minorHAnsi" w:cstheme="minorBidi"/>
          <w:noProof/>
          <w:sz w:val="24"/>
        </w:rPr>
      </w:pPr>
      <w:del w:id="452" w:author="Stefan Hagen" w:date="2017-03-11T23:24:00Z">
        <w:r w:rsidRPr="004377E7" w:rsidDel="004377E7">
          <w:rPr>
            <w:noProof/>
            <w:rPrChange w:id="453" w:author="Stefan Hagen" w:date="2017-03-11T23:24:00Z">
              <w:rPr>
                <w:rStyle w:val="Hyperlink"/>
                <w:noProof/>
              </w:rPr>
            </w:rPrChange>
          </w:rPr>
          <w:delText>4.4.4 Document Tracking – Revision History</w:delText>
        </w:r>
        <w:r w:rsidDel="004377E7">
          <w:rPr>
            <w:noProof/>
            <w:webHidden/>
          </w:rPr>
          <w:tab/>
        </w:r>
        <w:r w:rsidR="00147C8E" w:rsidDel="004377E7">
          <w:rPr>
            <w:noProof/>
            <w:webHidden/>
          </w:rPr>
          <w:delText>17</w:delText>
        </w:r>
      </w:del>
    </w:p>
    <w:p w14:paraId="5652FB32" w14:textId="77777777" w:rsidR="007C4B93" w:rsidDel="004377E7" w:rsidRDefault="007C4B93">
      <w:pPr>
        <w:pStyle w:val="TOC4"/>
        <w:tabs>
          <w:tab w:val="right" w:leader="dot" w:pos="9350"/>
        </w:tabs>
        <w:rPr>
          <w:del w:id="454" w:author="Stefan Hagen" w:date="2017-03-11T23:24:00Z"/>
          <w:rFonts w:asciiTheme="minorHAnsi" w:eastAsiaTheme="minorEastAsia" w:hAnsiTheme="minorHAnsi" w:cstheme="minorBidi"/>
          <w:noProof/>
          <w:sz w:val="24"/>
        </w:rPr>
      </w:pPr>
      <w:del w:id="455" w:author="Stefan Hagen" w:date="2017-03-11T23:24:00Z">
        <w:r w:rsidRPr="004377E7" w:rsidDel="004377E7">
          <w:rPr>
            <w:noProof/>
            <w:rPrChange w:id="456" w:author="Stefan Hagen" w:date="2017-03-11T23:24:00Z">
              <w:rPr>
                <w:rStyle w:val="Hyperlink"/>
                <w:noProof/>
              </w:rPr>
            </w:rPrChange>
          </w:rPr>
          <w:delText>4.4.4.1 Document Tracking – Revision History – Revision</w:delText>
        </w:r>
        <w:r w:rsidDel="004377E7">
          <w:rPr>
            <w:noProof/>
            <w:webHidden/>
          </w:rPr>
          <w:tab/>
        </w:r>
        <w:r w:rsidR="00147C8E" w:rsidDel="004377E7">
          <w:rPr>
            <w:noProof/>
            <w:webHidden/>
          </w:rPr>
          <w:delText>17</w:delText>
        </w:r>
      </w:del>
    </w:p>
    <w:p w14:paraId="487BA340" w14:textId="77777777" w:rsidR="007C4B93" w:rsidDel="004377E7" w:rsidRDefault="007C4B93">
      <w:pPr>
        <w:pStyle w:val="TOC5"/>
        <w:tabs>
          <w:tab w:val="right" w:leader="dot" w:pos="9350"/>
        </w:tabs>
        <w:rPr>
          <w:del w:id="457" w:author="Stefan Hagen" w:date="2017-03-11T23:24:00Z"/>
          <w:rFonts w:asciiTheme="minorHAnsi" w:eastAsiaTheme="minorEastAsia" w:hAnsiTheme="minorHAnsi" w:cstheme="minorBidi"/>
          <w:noProof/>
          <w:sz w:val="24"/>
        </w:rPr>
      </w:pPr>
      <w:del w:id="458" w:author="Stefan Hagen" w:date="2017-03-11T23:24:00Z">
        <w:r w:rsidRPr="004377E7" w:rsidDel="004377E7">
          <w:rPr>
            <w:noProof/>
            <w:rPrChange w:id="459" w:author="Stefan Hagen" w:date="2017-03-11T23:24:00Z">
              <w:rPr>
                <w:rStyle w:val="Hyperlink"/>
                <w:noProof/>
              </w:rPr>
            </w:rPrChange>
          </w:rPr>
          <w:delText>4.4.4.1.1 Document Tracking – Revision History – Revision – Number</w:delText>
        </w:r>
        <w:r w:rsidDel="004377E7">
          <w:rPr>
            <w:noProof/>
            <w:webHidden/>
          </w:rPr>
          <w:tab/>
        </w:r>
        <w:r w:rsidR="00147C8E" w:rsidDel="004377E7">
          <w:rPr>
            <w:noProof/>
            <w:webHidden/>
          </w:rPr>
          <w:delText>17</w:delText>
        </w:r>
      </w:del>
    </w:p>
    <w:p w14:paraId="4A32B247" w14:textId="77777777" w:rsidR="007C4B93" w:rsidDel="004377E7" w:rsidRDefault="007C4B93">
      <w:pPr>
        <w:pStyle w:val="TOC5"/>
        <w:tabs>
          <w:tab w:val="right" w:leader="dot" w:pos="9350"/>
        </w:tabs>
        <w:rPr>
          <w:del w:id="460" w:author="Stefan Hagen" w:date="2017-03-11T23:24:00Z"/>
          <w:rFonts w:asciiTheme="minorHAnsi" w:eastAsiaTheme="minorEastAsia" w:hAnsiTheme="minorHAnsi" w:cstheme="minorBidi"/>
          <w:noProof/>
          <w:sz w:val="24"/>
        </w:rPr>
      </w:pPr>
      <w:del w:id="461" w:author="Stefan Hagen" w:date="2017-03-11T23:24:00Z">
        <w:r w:rsidRPr="004377E7" w:rsidDel="004377E7">
          <w:rPr>
            <w:noProof/>
            <w:rPrChange w:id="462" w:author="Stefan Hagen" w:date="2017-03-11T23:24:00Z">
              <w:rPr>
                <w:rStyle w:val="Hyperlink"/>
                <w:noProof/>
              </w:rPr>
            </w:rPrChange>
          </w:rPr>
          <w:delText>4.4.4.1.2 Document Tracking – Revision History – Revision – Date</w:delText>
        </w:r>
        <w:r w:rsidDel="004377E7">
          <w:rPr>
            <w:noProof/>
            <w:webHidden/>
          </w:rPr>
          <w:tab/>
        </w:r>
        <w:r w:rsidR="00147C8E" w:rsidDel="004377E7">
          <w:rPr>
            <w:noProof/>
            <w:webHidden/>
          </w:rPr>
          <w:delText>18</w:delText>
        </w:r>
      </w:del>
    </w:p>
    <w:p w14:paraId="15EE3A71" w14:textId="77777777" w:rsidR="007C4B93" w:rsidDel="004377E7" w:rsidRDefault="007C4B93">
      <w:pPr>
        <w:pStyle w:val="TOC5"/>
        <w:tabs>
          <w:tab w:val="right" w:leader="dot" w:pos="9350"/>
        </w:tabs>
        <w:rPr>
          <w:del w:id="463" w:author="Stefan Hagen" w:date="2017-03-11T23:24:00Z"/>
          <w:rFonts w:asciiTheme="minorHAnsi" w:eastAsiaTheme="minorEastAsia" w:hAnsiTheme="minorHAnsi" w:cstheme="minorBidi"/>
          <w:noProof/>
          <w:sz w:val="24"/>
        </w:rPr>
      </w:pPr>
      <w:del w:id="464" w:author="Stefan Hagen" w:date="2017-03-11T23:24:00Z">
        <w:r w:rsidRPr="004377E7" w:rsidDel="004377E7">
          <w:rPr>
            <w:noProof/>
            <w:rPrChange w:id="465" w:author="Stefan Hagen" w:date="2017-03-11T23:24:00Z">
              <w:rPr>
                <w:rStyle w:val="Hyperlink"/>
                <w:noProof/>
              </w:rPr>
            </w:rPrChange>
          </w:rPr>
          <w:delText>4.4.4.1.3 Document Tracking – Revision History – Revision – Description</w:delText>
        </w:r>
        <w:r w:rsidDel="004377E7">
          <w:rPr>
            <w:noProof/>
            <w:webHidden/>
          </w:rPr>
          <w:tab/>
        </w:r>
        <w:r w:rsidR="00147C8E" w:rsidDel="004377E7">
          <w:rPr>
            <w:noProof/>
            <w:webHidden/>
          </w:rPr>
          <w:delText>18</w:delText>
        </w:r>
      </w:del>
    </w:p>
    <w:p w14:paraId="6F44C30F" w14:textId="77777777" w:rsidR="007C4B93" w:rsidDel="004377E7" w:rsidRDefault="007C4B93">
      <w:pPr>
        <w:pStyle w:val="TOC3"/>
        <w:tabs>
          <w:tab w:val="right" w:leader="dot" w:pos="9350"/>
        </w:tabs>
        <w:rPr>
          <w:del w:id="466" w:author="Stefan Hagen" w:date="2017-03-11T23:24:00Z"/>
          <w:rFonts w:asciiTheme="minorHAnsi" w:eastAsiaTheme="minorEastAsia" w:hAnsiTheme="minorHAnsi" w:cstheme="minorBidi"/>
          <w:noProof/>
          <w:sz w:val="24"/>
        </w:rPr>
      </w:pPr>
      <w:del w:id="467" w:author="Stefan Hagen" w:date="2017-03-11T23:24:00Z">
        <w:r w:rsidRPr="004377E7" w:rsidDel="004377E7">
          <w:rPr>
            <w:noProof/>
            <w:rPrChange w:id="468" w:author="Stefan Hagen" w:date="2017-03-11T23:24:00Z">
              <w:rPr>
                <w:rStyle w:val="Hyperlink"/>
                <w:noProof/>
              </w:rPr>
            </w:rPrChange>
          </w:rPr>
          <w:delText>4.4.5 Document Tracking – Initial Release Date</w:delText>
        </w:r>
        <w:r w:rsidDel="004377E7">
          <w:rPr>
            <w:noProof/>
            <w:webHidden/>
          </w:rPr>
          <w:tab/>
        </w:r>
        <w:r w:rsidR="00147C8E" w:rsidDel="004377E7">
          <w:rPr>
            <w:noProof/>
            <w:webHidden/>
          </w:rPr>
          <w:delText>19</w:delText>
        </w:r>
      </w:del>
    </w:p>
    <w:p w14:paraId="3BFC17A0" w14:textId="77777777" w:rsidR="007C4B93" w:rsidDel="004377E7" w:rsidRDefault="007C4B93">
      <w:pPr>
        <w:pStyle w:val="TOC3"/>
        <w:tabs>
          <w:tab w:val="right" w:leader="dot" w:pos="9350"/>
        </w:tabs>
        <w:rPr>
          <w:del w:id="469" w:author="Stefan Hagen" w:date="2017-03-11T23:24:00Z"/>
          <w:rFonts w:asciiTheme="minorHAnsi" w:eastAsiaTheme="minorEastAsia" w:hAnsiTheme="minorHAnsi" w:cstheme="minorBidi"/>
          <w:noProof/>
          <w:sz w:val="24"/>
        </w:rPr>
      </w:pPr>
      <w:del w:id="470" w:author="Stefan Hagen" w:date="2017-03-11T23:24:00Z">
        <w:r w:rsidRPr="004377E7" w:rsidDel="004377E7">
          <w:rPr>
            <w:noProof/>
            <w:rPrChange w:id="471" w:author="Stefan Hagen" w:date="2017-03-11T23:24:00Z">
              <w:rPr>
                <w:rStyle w:val="Hyperlink"/>
                <w:noProof/>
              </w:rPr>
            </w:rPrChange>
          </w:rPr>
          <w:delText>4.4.6 Document Tracking – Current Release Date</w:delText>
        </w:r>
        <w:r w:rsidDel="004377E7">
          <w:rPr>
            <w:noProof/>
            <w:webHidden/>
          </w:rPr>
          <w:tab/>
        </w:r>
        <w:r w:rsidR="00147C8E" w:rsidDel="004377E7">
          <w:rPr>
            <w:noProof/>
            <w:webHidden/>
          </w:rPr>
          <w:delText>19</w:delText>
        </w:r>
      </w:del>
    </w:p>
    <w:p w14:paraId="512334A8" w14:textId="77777777" w:rsidR="007C4B93" w:rsidDel="004377E7" w:rsidRDefault="007C4B93">
      <w:pPr>
        <w:pStyle w:val="TOC3"/>
        <w:tabs>
          <w:tab w:val="right" w:leader="dot" w:pos="9350"/>
        </w:tabs>
        <w:rPr>
          <w:del w:id="472" w:author="Stefan Hagen" w:date="2017-03-11T23:24:00Z"/>
          <w:rFonts w:asciiTheme="minorHAnsi" w:eastAsiaTheme="minorEastAsia" w:hAnsiTheme="minorHAnsi" w:cstheme="minorBidi"/>
          <w:noProof/>
          <w:sz w:val="24"/>
        </w:rPr>
      </w:pPr>
      <w:del w:id="473" w:author="Stefan Hagen" w:date="2017-03-11T23:24:00Z">
        <w:r w:rsidRPr="004377E7" w:rsidDel="004377E7">
          <w:rPr>
            <w:noProof/>
            <w:rPrChange w:id="474" w:author="Stefan Hagen" w:date="2017-03-11T23:24:00Z">
              <w:rPr>
                <w:rStyle w:val="Hyperlink"/>
                <w:noProof/>
              </w:rPr>
            </w:rPrChange>
          </w:rPr>
          <w:delText>4.4.7 Document Tracking – Generator</w:delText>
        </w:r>
        <w:r w:rsidDel="004377E7">
          <w:rPr>
            <w:noProof/>
            <w:webHidden/>
          </w:rPr>
          <w:tab/>
        </w:r>
        <w:r w:rsidR="00147C8E" w:rsidDel="004377E7">
          <w:rPr>
            <w:noProof/>
            <w:webHidden/>
          </w:rPr>
          <w:delText>20</w:delText>
        </w:r>
      </w:del>
    </w:p>
    <w:p w14:paraId="4EA80193" w14:textId="77777777" w:rsidR="007C4B93" w:rsidDel="004377E7" w:rsidRDefault="007C4B93">
      <w:pPr>
        <w:pStyle w:val="TOC5"/>
        <w:tabs>
          <w:tab w:val="right" w:leader="dot" w:pos="9350"/>
        </w:tabs>
        <w:rPr>
          <w:del w:id="475" w:author="Stefan Hagen" w:date="2017-03-11T23:24:00Z"/>
          <w:rFonts w:asciiTheme="minorHAnsi" w:eastAsiaTheme="minorEastAsia" w:hAnsiTheme="minorHAnsi" w:cstheme="minorBidi"/>
          <w:noProof/>
          <w:sz w:val="24"/>
        </w:rPr>
      </w:pPr>
      <w:del w:id="476" w:author="Stefan Hagen" w:date="2017-03-11T23:24:00Z">
        <w:r w:rsidRPr="004377E7" w:rsidDel="004377E7">
          <w:rPr>
            <w:noProof/>
            <w:rPrChange w:id="477" w:author="Stefan Hagen" w:date="2017-03-11T23:24:00Z">
              <w:rPr>
                <w:rStyle w:val="Hyperlink"/>
                <w:noProof/>
              </w:rPr>
            </w:rPrChange>
          </w:rPr>
          <w:delText>4.4.7.1.1 Document Tracking – Revision History – Revision – Engine</w:delText>
        </w:r>
        <w:r w:rsidDel="004377E7">
          <w:rPr>
            <w:noProof/>
            <w:webHidden/>
          </w:rPr>
          <w:tab/>
        </w:r>
        <w:r w:rsidR="00147C8E" w:rsidDel="004377E7">
          <w:rPr>
            <w:noProof/>
            <w:webHidden/>
          </w:rPr>
          <w:delText>20</w:delText>
        </w:r>
      </w:del>
    </w:p>
    <w:p w14:paraId="1E513780" w14:textId="77777777" w:rsidR="007C4B93" w:rsidDel="004377E7" w:rsidRDefault="007C4B93">
      <w:pPr>
        <w:pStyle w:val="TOC5"/>
        <w:tabs>
          <w:tab w:val="right" w:leader="dot" w:pos="9350"/>
        </w:tabs>
        <w:rPr>
          <w:del w:id="478" w:author="Stefan Hagen" w:date="2017-03-11T23:24:00Z"/>
          <w:rFonts w:asciiTheme="minorHAnsi" w:eastAsiaTheme="minorEastAsia" w:hAnsiTheme="minorHAnsi" w:cstheme="minorBidi"/>
          <w:noProof/>
          <w:sz w:val="24"/>
        </w:rPr>
      </w:pPr>
      <w:del w:id="479" w:author="Stefan Hagen" w:date="2017-03-11T23:24:00Z">
        <w:r w:rsidRPr="004377E7" w:rsidDel="004377E7">
          <w:rPr>
            <w:noProof/>
            <w:rPrChange w:id="480" w:author="Stefan Hagen" w:date="2017-03-11T23:24:00Z">
              <w:rPr>
                <w:rStyle w:val="Hyperlink"/>
                <w:noProof/>
              </w:rPr>
            </w:rPrChange>
          </w:rPr>
          <w:delText>4.4.7.1.2 Document Tracking – Revision History – Revision – Date</w:delText>
        </w:r>
        <w:r w:rsidDel="004377E7">
          <w:rPr>
            <w:noProof/>
            <w:webHidden/>
          </w:rPr>
          <w:tab/>
        </w:r>
        <w:r w:rsidR="00147C8E" w:rsidDel="004377E7">
          <w:rPr>
            <w:noProof/>
            <w:webHidden/>
          </w:rPr>
          <w:delText>20</w:delText>
        </w:r>
      </w:del>
    </w:p>
    <w:p w14:paraId="2CCAEDD6" w14:textId="77777777" w:rsidR="007C4B93" w:rsidDel="004377E7" w:rsidRDefault="007C4B93">
      <w:pPr>
        <w:pStyle w:val="TOC2"/>
        <w:tabs>
          <w:tab w:val="right" w:leader="dot" w:pos="9350"/>
        </w:tabs>
        <w:rPr>
          <w:del w:id="481" w:author="Stefan Hagen" w:date="2017-03-11T23:24:00Z"/>
          <w:rFonts w:asciiTheme="minorHAnsi" w:eastAsiaTheme="minorEastAsia" w:hAnsiTheme="minorHAnsi" w:cstheme="minorBidi"/>
          <w:noProof/>
          <w:sz w:val="24"/>
        </w:rPr>
      </w:pPr>
      <w:del w:id="482" w:author="Stefan Hagen" w:date="2017-03-11T23:24:00Z">
        <w:r w:rsidRPr="004377E7" w:rsidDel="004377E7">
          <w:rPr>
            <w:noProof/>
            <w:rPrChange w:id="483" w:author="Stefan Hagen" w:date="2017-03-11T23:24:00Z">
              <w:rPr>
                <w:rStyle w:val="Hyperlink"/>
                <w:noProof/>
              </w:rPr>
            </w:rPrChange>
          </w:rPr>
          <w:delText>4.5 Document Notes</w:delText>
        </w:r>
        <w:r w:rsidDel="004377E7">
          <w:rPr>
            <w:noProof/>
            <w:webHidden/>
          </w:rPr>
          <w:tab/>
        </w:r>
        <w:r w:rsidR="00147C8E" w:rsidDel="004377E7">
          <w:rPr>
            <w:noProof/>
            <w:webHidden/>
          </w:rPr>
          <w:delText>21</w:delText>
        </w:r>
      </w:del>
    </w:p>
    <w:p w14:paraId="0012F766" w14:textId="77777777" w:rsidR="007C4B93" w:rsidDel="004377E7" w:rsidRDefault="007C4B93">
      <w:pPr>
        <w:pStyle w:val="TOC3"/>
        <w:tabs>
          <w:tab w:val="right" w:leader="dot" w:pos="9350"/>
        </w:tabs>
        <w:rPr>
          <w:del w:id="484" w:author="Stefan Hagen" w:date="2017-03-11T23:24:00Z"/>
          <w:rFonts w:asciiTheme="minorHAnsi" w:eastAsiaTheme="minorEastAsia" w:hAnsiTheme="minorHAnsi" w:cstheme="minorBidi"/>
          <w:noProof/>
          <w:sz w:val="24"/>
        </w:rPr>
      </w:pPr>
      <w:del w:id="485" w:author="Stefan Hagen" w:date="2017-03-11T23:24:00Z">
        <w:r w:rsidRPr="004377E7" w:rsidDel="004377E7">
          <w:rPr>
            <w:noProof/>
            <w:rPrChange w:id="486" w:author="Stefan Hagen" w:date="2017-03-11T23:24:00Z">
              <w:rPr>
                <w:rStyle w:val="Hyperlink"/>
                <w:noProof/>
              </w:rPr>
            </w:rPrChange>
          </w:rPr>
          <w:delText>4.5.1 Document Notes – Note</w:delText>
        </w:r>
        <w:r w:rsidDel="004377E7">
          <w:rPr>
            <w:noProof/>
            <w:webHidden/>
          </w:rPr>
          <w:tab/>
        </w:r>
        <w:r w:rsidR="00147C8E" w:rsidDel="004377E7">
          <w:rPr>
            <w:noProof/>
            <w:webHidden/>
          </w:rPr>
          <w:delText>21</w:delText>
        </w:r>
      </w:del>
    </w:p>
    <w:p w14:paraId="72A9B08F" w14:textId="77777777" w:rsidR="007C4B93" w:rsidDel="004377E7" w:rsidRDefault="007C4B93">
      <w:pPr>
        <w:pStyle w:val="TOC2"/>
        <w:tabs>
          <w:tab w:val="right" w:leader="dot" w:pos="9350"/>
        </w:tabs>
        <w:rPr>
          <w:del w:id="487" w:author="Stefan Hagen" w:date="2017-03-11T23:24:00Z"/>
          <w:rFonts w:asciiTheme="minorHAnsi" w:eastAsiaTheme="minorEastAsia" w:hAnsiTheme="minorHAnsi" w:cstheme="minorBidi"/>
          <w:noProof/>
          <w:sz w:val="24"/>
        </w:rPr>
      </w:pPr>
      <w:del w:id="488" w:author="Stefan Hagen" w:date="2017-03-11T23:24:00Z">
        <w:r w:rsidRPr="004377E7" w:rsidDel="004377E7">
          <w:rPr>
            <w:noProof/>
            <w:rPrChange w:id="489" w:author="Stefan Hagen" w:date="2017-03-11T23:24:00Z">
              <w:rPr>
                <w:rStyle w:val="Hyperlink"/>
                <w:noProof/>
              </w:rPr>
            </w:rPrChange>
          </w:rPr>
          <w:delText>4.6 Document Distribution</w:delText>
        </w:r>
        <w:r w:rsidDel="004377E7">
          <w:rPr>
            <w:noProof/>
            <w:webHidden/>
          </w:rPr>
          <w:tab/>
        </w:r>
        <w:r w:rsidR="00147C8E" w:rsidDel="004377E7">
          <w:rPr>
            <w:noProof/>
            <w:webHidden/>
          </w:rPr>
          <w:delText>22</w:delText>
        </w:r>
      </w:del>
    </w:p>
    <w:p w14:paraId="72E75A1B" w14:textId="77777777" w:rsidR="007C4B93" w:rsidDel="004377E7" w:rsidRDefault="007C4B93">
      <w:pPr>
        <w:pStyle w:val="TOC2"/>
        <w:tabs>
          <w:tab w:val="right" w:leader="dot" w:pos="9350"/>
        </w:tabs>
        <w:rPr>
          <w:del w:id="490" w:author="Stefan Hagen" w:date="2017-03-11T23:24:00Z"/>
          <w:rFonts w:asciiTheme="minorHAnsi" w:eastAsiaTheme="minorEastAsia" w:hAnsiTheme="minorHAnsi" w:cstheme="minorBidi"/>
          <w:noProof/>
          <w:sz w:val="24"/>
        </w:rPr>
      </w:pPr>
      <w:del w:id="491" w:author="Stefan Hagen" w:date="2017-03-11T23:24:00Z">
        <w:r w:rsidRPr="004377E7" w:rsidDel="004377E7">
          <w:rPr>
            <w:noProof/>
            <w:rPrChange w:id="492" w:author="Stefan Hagen" w:date="2017-03-11T23:24:00Z">
              <w:rPr>
                <w:rStyle w:val="Hyperlink"/>
                <w:noProof/>
              </w:rPr>
            </w:rPrChange>
          </w:rPr>
          <w:delText>4.7 Aggregate Severity</w:delText>
        </w:r>
        <w:r w:rsidDel="004377E7">
          <w:rPr>
            <w:noProof/>
            <w:webHidden/>
          </w:rPr>
          <w:tab/>
        </w:r>
        <w:r w:rsidR="00147C8E" w:rsidDel="004377E7">
          <w:rPr>
            <w:noProof/>
            <w:webHidden/>
          </w:rPr>
          <w:delText>23</w:delText>
        </w:r>
      </w:del>
    </w:p>
    <w:p w14:paraId="3078A489" w14:textId="77777777" w:rsidR="007C4B93" w:rsidDel="004377E7" w:rsidRDefault="007C4B93">
      <w:pPr>
        <w:pStyle w:val="TOC2"/>
        <w:tabs>
          <w:tab w:val="right" w:leader="dot" w:pos="9350"/>
        </w:tabs>
        <w:rPr>
          <w:del w:id="493" w:author="Stefan Hagen" w:date="2017-03-11T23:24:00Z"/>
          <w:rFonts w:asciiTheme="minorHAnsi" w:eastAsiaTheme="minorEastAsia" w:hAnsiTheme="minorHAnsi" w:cstheme="minorBidi"/>
          <w:noProof/>
          <w:sz w:val="24"/>
        </w:rPr>
      </w:pPr>
      <w:del w:id="494" w:author="Stefan Hagen" w:date="2017-03-11T23:24:00Z">
        <w:r w:rsidRPr="004377E7" w:rsidDel="004377E7">
          <w:rPr>
            <w:noProof/>
            <w:rPrChange w:id="495" w:author="Stefan Hagen" w:date="2017-03-11T23:24:00Z">
              <w:rPr>
                <w:rStyle w:val="Hyperlink"/>
                <w:noProof/>
              </w:rPr>
            </w:rPrChange>
          </w:rPr>
          <w:delText>4.8 Document References</w:delText>
        </w:r>
        <w:r w:rsidDel="004377E7">
          <w:rPr>
            <w:noProof/>
            <w:webHidden/>
          </w:rPr>
          <w:tab/>
        </w:r>
        <w:r w:rsidR="00147C8E" w:rsidDel="004377E7">
          <w:rPr>
            <w:noProof/>
            <w:webHidden/>
          </w:rPr>
          <w:delText>23</w:delText>
        </w:r>
      </w:del>
    </w:p>
    <w:p w14:paraId="1F4CF6CF" w14:textId="77777777" w:rsidR="007C4B93" w:rsidDel="004377E7" w:rsidRDefault="007C4B93">
      <w:pPr>
        <w:pStyle w:val="TOC3"/>
        <w:tabs>
          <w:tab w:val="right" w:leader="dot" w:pos="9350"/>
        </w:tabs>
        <w:rPr>
          <w:del w:id="496" w:author="Stefan Hagen" w:date="2017-03-11T23:24:00Z"/>
          <w:rFonts w:asciiTheme="minorHAnsi" w:eastAsiaTheme="minorEastAsia" w:hAnsiTheme="minorHAnsi" w:cstheme="minorBidi"/>
          <w:noProof/>
          <w:sz w:val="24"/>
        </w:rPr>
      </w:pPr>
      <w:del w:id="497" w:author="Stefan Hagen" w:date="2017-03-11T23:24:00Z">
        <w:r w:rsidRPr="004377E7" w:rsidDel="004377E7">
          <w:rPr>
            <w:noProof/>
            <w:rPrChange w:id="498" w:author="Stefan Hagen" w:date="2017-03-11T23:24:00Z">
              <w:rPr>
                <w:rStyle w:val="Hyperlink"/>
                <w:noProof/>
              </w:rPr>
            </w:rPrChange>
          </w:rPr>
          <w:delText>4.8.1 Document References – Reference</w:delText>
        </w:r>
        <w:r w:rsidDel="004377E7">
          <w:rPr>
            <w:noProof/>
            <w:webHidden/>
          </w:rPr>
          <w:tab/>
        </w:r>
        <w:r w:rsidR="00147C8E" w:rsidDel="004377E7">
          <w:rPr>
            <w:noProof/>
            <w:webHidden/>
          </w:rPr>
          <w:delText>24</w:delText>
        </w:r>
      </w:del>
    </w:p>
    <w:p w14:paraId="66A53146" w14:textId="77777777" w:rsidR="007C4B93" w:rsidDel="004377E7" w:rsidRDefault="007C4B93">
      <w:pPr>
        <w:pStyle w:val="TOC4"/>
        <w:tabs>
          <w:tab w:val="right" w:leader="dot" w:pos="9350"/>
        </w:tabs>
        <w:rPr>
          <w:del w:id="499" w:author="Stefan Hagen" w:date="2017-03-11T23:24:00Z"/>
          <w:rFonts w:asciiTheme="minorHAnsi" w:eastAsiaTheme="minorEastAsia" w:hAnsiTheme="minorHAnsi" w:cstheme="minorBidi"/>
          <w:noProof/>
          <w:sz w:val="24"/>
        </w:rPr>
      </w:pPr>
      <w:del w:id="500" w:author="Stefan Hagen" w:date="2017-03-11T23:24:00Z">
        <w:r w:rsidRPr="004377E7" w:rsidDel="004377E7">
          <w:rPr>
            <w:noProof/>
            <w:rPrChange w:id="501" w:author="Stefan Hagen" w:date="2017-03-11T23:24:00Z">
              <w:rPr>
                <w:rStyle w:val="Hyperlink"/>
                <w:noProof/>
              </w:rPr>
            </w:rPrChange>
          </w:rPr>
          <w:delText>4.8.1.1 Document References – Reference – URL</w:delText>
        </w:r>
        <w:r w:rsidDel="004377E7">
          <w:rPr>
            <w:noProof/>
            <w:webHidden/>
          </w:rPr>
          <w:tab/>
        </w:r>
        <w:r w:rsidR="00147C8E" w:rsidDel="004377E7">
          <w:rPr>
            <w:noProof/>
            <w:webHidden/>
          </w:rPr>
          <w:delText>24</w:delText>
        </w:r>
      </w:del>
    </w:p>
    <w:p w14:paraId="6A602E9B" w14:textId="77777777" w:rsidR="007C4B93" w:rsidDel="004377E7" w:rsidRDefault="007C4B93">
      <w:pPr>
        <w:pStyle w:val="TOC4"/>
        <w:tabs>
          <w:tab w:val="right" w:leader="dot" w:pos="9350"/>
        </w:tabs>
        <w:rPr>
          <w:del w:id="502" w:author="Stefan Hagen" w:date="2017-03-11T23:24:00Z"/>
          <w:rFonts w:asciiTheme="minorHAnsi" w:eastAsiaTheme="minorEastAsia" w:hAnsiTheme="minorHAnsi" w:cstheme="minorBidi"/>
          <w:noProof/>
          <w:sz w:val="24"/>
        </w:rPr>
      </w:pPr>
      <w:del w:id="503" w:author="Stefan Hagen" w:date="2017-03-11T23:24:00Z">
        <w:r w:rsidRPr="004377E7" w:rsidDel="004377E7">
          <w:rPr>
            <w:noProof/>
            <w:rPrChange w:id="504" w:author="Stefan Hagen" w:date="2017-03-11T23:24:00Z">
              <w:rPr>
                <w:rStyle w:val="Hyperlink"/>
                <w:noProof/>
              </w:rPr>
            </w:rPrChange>
          </w:rPr>
          <w:delText>4.8.1.2 Document References – Reference – Description</w:delText>
        </w:r>
        <w:r w:rsidDel="004377E7">
          <w:rPr>
            <w:noProof/>
            <w:webHidden/>
          </w:rPr>
          <w:tab/>
        </w:r>
        <w:r w:rsidR="00147C8E" w:rsidDel="004377E7">
          <w:rPr>
            <w:noProof/>
            <w:webHidden/>
          </w:rPr>
          <w:delText>24</w:delText>
        </w:r>
      </w:del>
    </w:p>
    <w:p w14:paraId="06E8EAE5" w14:textId="77777777" w:rsidR="007C4B93" w:rsidDel="004377E7" w:rsidRDefault="007C4B93">
      <w:pPr>
        <w:pStyle w:val="TOC2"/>
        <w:tabs>
          <w:tab w:val="right" w:leader="dot" w:pos="9350"/>
        </w:tabs>
        <w:rPr>
          <w:del w:id="505" w:author="Stefan Hagen" w:date="2017-03-11T23:24:00Z"/>
          <w:rFonts w:asciiTheme="minorHAnsi" w:eastAsiaTheme="minorEastAsia" w:hAnsiTheme="minorHAnsi" w:cstheme="minorBidi"/>
          <w:noProof/>
          <w:sz w:val="24"/>
        </w:rPr>
      </w:pPr>
      <w:del w:id="506" w:author="Stefan Hagen" w:date="2017-03-11T23:24:00Z">
        <w:r w:rsidRPr="004377E7" w:rsidDel="004377E7">
          <w:rPr>
            <w:noProof/>
            <w:rPrChange w:id="507" w:author="Stefan Hagen" w:date="2017-03-11T23:24:00Z">
              <w:rPr>
                <w:rStyle w:val="Hyperlink"/>
                <w:noProof/>
              </w:rPr>
            </w:rPrChange>
          </w:rPr>
          <w:delText>4.9 Acknowledgements</w:delText>
        </w:r>
        <w:r w:rsidDel="004377E7">
          <w:rPr>
            <w:noProof/>
            <w:webHidden/>
          </w:rPr>
          <w:tab/>
        </w:r>
        <w:r w:rsidR="00147C8E" w:rsidDel="004377E7">
          <w:rPr>
            <w:noProof/>
            <w:webHidden/>
          </w:rPr>
          <w:delText>25</w:delText>
        </w:r>
      </w:del>
    </w:p>
    <w:p w14:paraId="30880CF6" w14:textId="77777777" w:rsidR="007C4B93" w:rsidDel="004377E7" w:rsidRDefault="007C4B93">
      <w:pPr>
        <w:pStyle w:val="TOC3"/>
        <w:tabs>
          <w:tab w:val="right" w:leader="dot" w:pos="9350"/>
        </w:tabs>
        <w:rPr>
          <w:del w:id="508" w:author="Stefan Hagen" w:date="2017-03-11T23:24:00Z"/>
          <w:rFonts w:asciiTheme="minorHAnsi" w:eastAsiaTheme="minorEastAsia" w:hAnsiTheme="minorHAnsi" w:cstheme="minorBidi"/>
          <w:noProof/>
          <w:sz w:val="24"/>
        </w:rPr>
      </w:pPr>
      <w:del w:id="509" w:author="Stefan Hagen" w:date="2017-03-11T23:24:00Z">
        <w:r w:rsidRPr="004377E7" w:rsidDel="004377E7">
          <w:rPr>
            <w:noProof/>
            <w:rPrChange w:id="510" w:author="Stefan Hagen" w:date="2017-03-11T23:24:00Z">
              <w:rPr>
                <w:rStyle w:val="Hyperlink"/>
                <w:noProof/>
              </w:rPr>
            </w:rPrChange>
          </w:rPr>
          <w:delText>4.9.1 Acknowledgements – Acknowledgement</w:delText>
        </w:r>
        <w:r w:rsidDel="004377E7">
          <w:rPr>
            <w:noProof/>
            <w:webHidden/>
          </w:rPr>
          <w:tab/>
        </w:r>
        <w:r w:rsidR="00147C8E" w:rsidDel="004377E7">
          <w:rPr>
            <w:noProof/>
            <w:webHidden/>
          </w:rPr>
          <w:delText>25</w:delText>
        </w:r>
      </w:del>
    </w:p>
    <w:p w14:paraId="6E6614ED" w14:textId="77777777" w:rsidR="007C4B93" w:rsidDel="004377E7" w:rsidRDefault="007C4B93">
      <w:pPr>
        <w:pStyle w:val="TOC4"/>
        <w:tabs>
          <w:tab w:val="right" w:leader="dot" w:pos="9350"/>
        </w:tabs>
        <w:rPr>
          <w:del w:id="511" w:author="Stefan Hagen" w:date="2017-03-11T23:24:00Z"/>
          <w:rFonts w:asciiTheme="minorHAnsi" w:eastAsiaTheme="minorEastAsia" w:hAnsiTheme="minorHAnsi" w:cstheme="minorBidi"/>
          <w:noProof/>
          <w:sz w:val="24"/>
        </w:rPr>
      </w:pPr>
      <w:del w:id="512" w:author="Stefan Hagen" w:date="2017-03-11T23:24:00Z">
        <w:r w:rsidRPr="004377E7" w:rsidDel="004377E7">
          <w:rPr>
            <w:noProof/>
            <w:rPrChange w:id="513" w:author="Stefan Hagen" w:date="2017-03-11T23:24:00Z">
              <w:rPr>
                <w:rStyle w:val="Hyperlink"/>
                <w:noProof/>
              </w:rPr>
            </w:rPrChange>
          </w:rPr>
          <w:delText>4.9.1.1 Acknowledgements – Acknowledgement – Name</w:delText>
        </w:r>
        <w:r w:rsidDel="004377E7">
          <w:rPr>
            <w:noProof/>
            <w:webHidden/>
          </w:rPr>
          <w:tab/>
        </w:r>
        <w:r w:rsidR="00147C8E" w:rsidDel="004377E7">
          <w:rPr>
            <w:noProof/>
            <w:webHidden/>
          </w:rPr>
          <w:delText>26</w:delText>
        </w:r>
      </w:del>
    </w:p>
    <w:p w14:paraId="5D3DC6F3" w14:textId="77777777" w:rsidR="007C4B93" w:rsidDel="004377E7" w:rsidRDefault="007C4B93">
      <w:pPr>
        <w:pStyle w:val="TOC4"/>
        <w:tabs>
          <w:tab w:val="right" w:leader="dot" w:pos="9350"/>
        </w:tabs>
        <w:rPr>
          <w:del w:id="514" w:author="Stefan Hagen" w:date="2017-03-11T23:24:00Z"/>
          <w:rFonts w:asciiTheme="minorHAnsi" w:eastAsiaTheme="minorEastAsia" w:hAnsiTheme="minorHAnsi" w:cstheme="minorBidi"/>
          <w:noProof/>
          <w:sz w:val="24"/>
        </w:rPr>
      </w:pPr>
      <w:del w:id="515" w:author="Stefan Hagen" w:date="2017-03-11T23:24:00Z">
        <w:r w:rsidRPr="004377E7" w:rsidDel="004377E7">
          <w:rPr>
            <w:noProof/>
            <w:rPrChange w:id="516" w:author="Stefan Hagen" w:date="2017-03-11T23:24:00Z">
              <w:rPr>
                <w:rStyle w:val="Hyperlink"/>
                <w:noProof/>
              </w:rPr>
            </w:rPrChange>
          </w:rPr>
          <w:delText>4.9.1.2 Acknowledgements – Acknowledgement – Organization</w:delText>
        </w:r>
        <w:r w:rsidDel="004377E7">
          <w:rPr>
            <w:noProof/>
            <w:webHidden/>
          </w:rPr>
          <w:tab/>
        </w:r>
        <w:r w:rsidR="00147C8E" w:rsidDel="004377E7">
          <w:rPr>
            <w:noProof/>
            <w:webHidden/>
          </w:rPr>
          <w:delText>26</w:delText>
        </w:r>
      </w:del>
    </w:p>
    <w:p w14:paraId="2606460D" w14:textId="77777777" w:rsidR="007C4B93" w:rsidDel="004377E7" w:rsidRDefault="007C4B93">
      <w:pPr>
        <w:pStyle w:val="TOC4"/>
        <w:tabs>
          <w:tab w:val="right" w:leader="dot" w:pos="9350"/>
        </w:tabs>
        <w:rPr>
          <w:del w:id="517" w:author="Stefan Hagen" w:date="2017-03-11T23:24:00Z"/>
          <w:rFonts w:asciiTheme="minorHAnsi" w:eastAsiaTheme="minorEastAsia" w:hAnsiTheme="minorHAnsi" w:cstheme="minorBidi"/>
          <w:noProof/>
          <w:sz w:val="24"/>
        </w:rPr>
      </w:pPr>
      <w:del w:id="518" w:author="Stefan Hagen" w:date="2017-03-11T23:24:00Z">
        <w:r w:rsidRPr="004377E7" w:rsidDel="004377E7">
          <w:rPr>
            <w:noProof/>
            <w:rPrChange w:id="519" w:author="Stefan Hagen" w:date="2017-03-11T23:24:00Z">
              <w:rPr>
                <w:rStyle w:val="Hyperlink"/>
                <w:noProof/>
              </w:rPr>
            </w:rPrChange>
          </w:rPr>
          <w:delText>4.9.1.3 Acknowledgements – Acknowledgement – Description</w:delText>
        </w:r>
        <w:r w:rsidDel="004377E7">
          <w:rPr>
            <w:noProof/>
            <w:webHidden/>
          </w:rPr>
          <w:tab/>
        </w:r>
        <w:r w:rsidR="00147C8E" w:rsidDel="004377E7">
          <w:rPr>
            <w:noProof/>
            <w:webHidden/>
          </w:rPr>
          <w:delText>26</w:delText>
        </w:r>
      </w:del>
    </w:p>
    <w:p w14:paraId="59BA182B" w14:textId="77777777" w:rsidR="007C4B93" w:rsidDel="004377E7" w:rsidRDefault="007C4B93">
      <w:pPr>
        <w:pStyle w:val="TOC4"/>
        <w:tabs>
          <w:tab w:val="right" w:leader="dot" w:pos="9350"/>
        </w:tabs>
        <w:rPr>
          <w:del w:id="520" w:author="Stefan Hagen" w:date="2017-03-11T23:24:00Z"/>
          <w:rFonts w:asciiTheme="minorHAnsi" w:eastAsiaTheme="minorEastAsia" w:hAnsiTheme="minorHAnsi" w:cstheme="minorBidi"/>
          <w:noProof/>
          <w:sz w:val="24"/>
        </w:rPr>
      </w:pPr>
      <w:del w:id="521" w:author="Stefan Hagen" w:date="2017-03-11T23:24:00Z">
        <w:r w:rsidRPr="004377E7" w:rsidDel="004377E7">
          <w:rPr>
            <w:noProof/>
            <w:rPrChange w:id="522" w:author="Stefan Hagen" w:date="2017-03-11T23:24:00Z">
              <w:rPr>
                <w:rStyle w:val="Hyperlink"/>
                <w:noProof/>
              </w:rPr>
            </w:rPrChange>
          </w:rPr>
          <w:delText>4.9.1.4 Acknowledgements – Acknowledgement – URL</w:delText>
        </w:r>
        <w:r w:rsidDel="004377E7">
          <w:rPr>
            <w:noProof/>
            <w:webHidden/>
          </w:rPr>
          <w:tab/>
        </w:r>
        <w:r w:rsidR="00147C8E" w:rsidDel="004377E7">
          <w:rPr>
            <w:noProof/>
            <w:webHidden/>
          </w:rPr>
          <w:delText>27</w:delText>
        </w:r>
      </w:del>
    </w:p>
    <w:p w14:paraId="533E1358" w14:textId="77777777" w:rsidR="007C4B93" w:rsidDel="004377E7" w:rsidRDefault="007C4B93">
      <w:pPr>
        <w:pStyle w:val="TOC1"/>
        <w:rPr>
          <w:del w:id="523" w:author="Stefan Hagen" w:date="2017-03-11T23:24:00Z"/>
          <w:rFonts w:asciiTheme="minorHAnsi" w:eastAsiaTheme="minorEastAsia" w:hAnsiTheme="minorHAnsi" w:cstheme="minorBidi"/>
          <w:noProof/>
          <w:sz w:val="24"/>
        </w:rPr>
      </w:pPr>
      <w:del w:id="524" w:author="Stefan Hagen" w:date="2017-03-11T23:24:00Z">
        <w:r w:rsidRPr="004377E7" w:rsidDel="004377E7">
          <w:rPr>
            <w:noProof/>
            <w:rPrChange w:id="525" w:author="Stefan Hagen" w:date="2017-03-11T23:24:00Z">
              <w:rPr>
                <w:rStyle w:val="Hyperlink"/>
                <w:noProof/>
              </w:rPr>
            </w:rPrChange>
          </w:rPr>
          <w:delText>5</w:delText>
        </w:r>
        <w:r w:rsidDel="004377E7">
          <w:rPr>
            <w:rFonts w:asciiTheme="minorHAnsi" w:eastAsiaTheme="minorEastAsia" w:hAnsiTheme="minorHAnsi" w:cstheme="minorBidi"/>
            <w:noProof/>
            <w:sz w:val="24"/>
          </w:rPr>
          <w:tab/>
        </w:r>
        <w:r w:rsidRPr="004377E7" w:rsidDel="004377E7">
          <w:rPr>
            <w:noProof/>
            <w:rPrChange w:id="526" w:author="Stefan Hagen" w:date="2017-03-11T23:24:00Z">
              <w:rPr>
                <w:rStyle w:val="Hyperlink"/>
                <w:noProof/>
              </w:rPr>
            </w:rPrChange>
          </w:rPr>
          <w:delText>Product Tree Schema Elements</w:delText>
        </w:r>
        <w:r w:rsidDel="004377E7">
          <w:rPr>
            <w:noProof/>
            <w:webHidden/>
          </w:rPr>
          <w:tab/>
        </w:r>
        <w:r w:rsidR="00147C8E" w:rsidDel="004377E7">
          <w:rPr>
            <w:noProof/>
            <w:webHidden/>
          </w:rPr>
          <w:delText>28</w:delText>
        </w:r>
      </w:del>
    </w:p>
    <w:p w14:paraId="0F78FC20" w14:textId="77777777" w:rsidR="007C4B93" w:rsidDel="004377E7" w:rsidRDefault="007C4B93">
      <w:pPr>
        <w:pStyle w:val="TOC2"/>
        <w:tabs>
          <w:tab w:val="right" w:leader="dot" w:pos="9350"/>
        </w:tabs>
        <w:rPr>
          <w:del w:id="527" w:author="Stefan Hagen" w:date="2017-03-11T23:24:00Z"/>
          <w:rFonts w:asciiTheme="minorHAnsi" w:eastAsiaTheme="minorEastAsia" w:hAnsiTheme="minorHAnsi" w:cstheme="minorBidi"/>
          <w:noProof/>
          <w:sz w:val="24"/>
        </w:rPr>
      </w:pPr>
      <w:del w:id="528" w:author="Stefan Hagen" w:date="2017-03-11T23:24:00Z">
        <w:r w:rsidRPr="004377E7" w:rsidDel="004377E7">
          <w:rPr>
            <w:noProof/>
            <w:rPrChange w:id="529" w:author="Stefan Hagen" w:date="2017-03-11T23:24:00Z">
              <w:rPr>
                <w:rStyle w:val="Hyperlink"/>
                <w:noProof/>
              </w:rPr>
            </w:rPrChange>
          </w:rPr>
          <w:delText>5.1 Product Tree</w:delText>
        </w:r>
        <w:r w:rsidDel="004377E7">
          <w:rPr>
            <w:noProof/>
            <w:webHidden/>
          </w:rPr>
          <w:tab/>
        </w:r>
        <w:r w:rsidR="00147C8E" w:rsidDel="004377E7">
          <w:rPr>
            <w:noProof/>
            <w:webHidden/>
          </w:rPr>
          <w:delText>28</w:delText>
        </w:r>
      </w:del>
    </w:p>
    <w:p w14:paraId="2F6D1358" w14:textId="77777777" w:rsidR="007C4B93" w:rsidDel="004377E7" w:rsidRDefault="007C4B93">
      <w:pPr>
        <w:pStyle w:val="TOC3"/>
        <w:tabs>
          <w:tab w:val="right" w:leader="dot" w:pos="9350"/>
        </w:tabs>
        <w:rPr>
          <w:del w:id="530" w:author="Stefan Hagen" w:date="2017-03-11T23:24:00Z"/>
          <w:rFonts w:asciiTheme="minorHAnsi" w:eastAsiaTheme="minorEastAsia" w:hAnsiTheme="minorHAnsi" w:cstheme="minorBidi"/>
          <w:noProof/>
          <w:sz w:val="24"/>
        </w:rPr>
      </w:pPr>
      <w:del w:id="531" w:author="Stefan Hagen" w:date="2017-03-11T23:24:00Z">
        <w:r w:rsidRPr="004377E7" w:rsidDel="004377E7">
          <w:rPr>
            <w:noProof/>
            <w:rPrChange w:id="532" w:author="Stefan Hagen" w:date="2017-03-11T23:24:00Z">
              <w:rPr>
                <w:rStyle w:val="Hyperlink"/>
                <w:noProof/>
              </w:rPr>
            </w:rPrChange>
          </w:rPr>
          <w:delText>5.1.1 Product Tree – Branch</w:delText>
        </w:r>
        <w:r w:rsidDel="004377E7">
          <w:rPr>
            <w:noProof/>
            <w:webHidden/>
          </w:rPr>
          <w:tab/>
        </w:r>
        <w:r w:rsidR="00147C8E" w:rsidDel="004377E7">
          <w:rPr>
            <w:noProof/>
            <w:webHidden/>
          </w:rPr>
          <w:delText>30</w:delText>
        </w:r>
      </w:del>
    </w:p>
    <w:p w14:paraId="068BE7E5" w14:textId="77777777" w:rsidR="007C4B93" w:rsidDel="004377E7" w:rsidRDefault="007C4B93">
      <w:pPr>
        <w:pStyle w:val="TOC3"/>
        <w:tabs>
          <w:tab w:val="right" w:leader="dot" w:pos="9350"/>
        </w:tabs>
        <w:rPr>
          <w:del w:id="533" w:author="Stefan Hagen" w:date="2017-03-11T23:24:00Z"/>
          <w:rFonts w:asciiTheme="minorHAnsi" w:eastAsiaTheme="minorEastAsia" w:hAnsiTheme="minorHAnsi" w:cstheme="minorBidi"/>
          <w:noProof/>
          <w:sz w:val="24"/>
        </w:rPr>
      </w:pPr>
      <w:del w:id="534" w:author="Stefan Hagen" w:date="2017-03-11T23:24:00Z">
        <w:r w:rsidRPr="004377E7" w:rsidDel="004377E7">
          <w:rPr>
            <w:noProof/>
            <w:rPrChange w:id="535" w:author="Stefan Hagen" w:date="2017-03-11T23:24:00Z">
              <w:rPr>
                <w:rStyle w:val="Hyperlink"/>
                <w:noProof/>
              </w:rPr>
            </w:rPrChange>
          </w:rPr>
          <w:delText>5.1.2 Product Tree – Full Product Name</w:delText>
        </w:r>
        <w:r w:rsidDel="004377E7">
          <w:rPr>
            <w:noProof/>
            <w:webHidden/>
          </w:rPr>
          <w:tab/>
        </w:r>
        <w:r w:rsidR="00147C8E" w:rsidDel="004377E7">
          <w:rPr>
            <w:noProof/>
            <w:webHidden/>
          </w:rPr>
          <w:delText>32</w:delText>
        </w:r>
      </w:del>
    </w:p>
    <w:p w14:paraId="404BF643" w14:textId="77777777" w:rsidR="007C4B93" w:rsidDel="004377E7" w:rsidRDefault="007C4B93">
      <w:pPr>
        <w:pStyle w:val="TOC3"/>
        <w:tabs>
          <w:tab w:val="right" w:leader="dot" w:pos="9350"/>
        </w:tabs>
        <w:rPr>
          <w:del w:id="536" w:author="Stefan Hagen" w:date="2017-03-11T23:24:00Z"/>
          <w:rFonts w:asciiTheme="minorHAnsi" w:eastAsiaTheme="minorEastAsia" w:hAnsiTheme="minorHAnsi" w:cstheme="minorBidi"/>
          <w:noProof/>
          <w:sz w:val="24"/>
        </w:rPr>
      </w:pPr>
      <w:del w:id="537" w:author="Stefan Hagen" w:date="2017-03-11T23:24:00Z">
        <w:r w:rsidRPr="004377E7" w:rsidDel="004377E7">
          <w:rPr>
            <w:noProof/>
            <w:rPrChange w:id="538" w:author="Stefan Hagen" w:date="2017-03-11T23:24:00Z">
              <w:rPr>
                <w:rStyle w:val="Hyperlink"/>
                <w:noProof/>
              </w:rPr>
            </w:rPrChange>
          </w:rPr>
          <w:delText>5.1.3 Product Tree – Relationship</w:delText>
        </w:r>
        <w:r w:rsidDel="004377E7">
          <w:rPr>
            <w:noProof/>
            <w:webHidden/>
          </w:rPr>
          <w:tab/>
        </w:r>
        <w:r w:rsidR="00147C8E" w:rsidDel="004377E7">
          <w:rPr>
            <w:noProof/>
            <w:webHidden/>
          </w:rPr>
          <w:delText>33</w:delText>
        </w:r>
      </w:del>
    </w:p>
    <w:p w14:paraId="3D33396A" w14:textId="77777777" w:rsidR="007C4B93" w:rsidDel="004377E7" w:rsidRDefault="007C4B93">
      <w:pPr>
        <w:pStyle w:val="TOC3"/>
        <w:tabs>
          <w:tab w:val="right" w:leader="dot" w:pos="9350"/>
        </w:tabs>
        <w:rPr>
          <w:del w:id="539" w:author="Stefan Hagen" w:date="2017-03-11T23:24:00Z"/>
          <w:rFonts w:asciiTheme="minorHAnsi" w:eastAsiaTheme="minorEastAsia" w:hAnsiTheme="minorHAnsi" w:cstheme="minorBidi"/>
          <w:noProof/>
          <w:sz w:val="24"/>
        </w:rPr>
      </w:pPr>
      <w:del w:id="540" w:author="Stefan Hagen" w:date="2017-03-11T23:24:00Z">
        <w:r w:rsidRPr="004377E7" w:rsidDel="004377E7">
          <w:rPr>
            <w:noProof/>
            <w:rPrChange w:id="541" w:author="Stefan Hagen" w:date="2017-03-11T23:24:00Z">
              <w:rPr>
                <w:rStyle w:val="Hyperlink"/>
                <w:noProof/>
              </w:rPr>
            </w:rPrChange>
          </w:rPr>
          <w:delText>5.1.4 Product Tree – Product Groups</w:delText>
        </w:r>
        <w:r w:rsidDel="004377E7">
          <w:rPr>
            <w:noProof/>
            <w:webHidden/>
          </w:rPr>
          <w:tab/>
        </w:r>
        <w:r w:rsidR="00147C8E" w:rsidDel="004377E7">
          <w:rPr>
            <w:noProof/>
            <w:webHidden/>
          </w:rPr>
          <w:delText>35</w:delText>
        </w:r>
      </w:del>
    </w:p>
    <w:p w14:paraId="712E5F83" w14:textId="77777777" w:rsidR="007C4B93" w:rsidDel="004377E7" w:rsidRDefault="007C4B93">
      <w:pPr>
        <w:pStyle w:val="TOC4"/>
        <w:tabs>
          <w:tab w:val="right" w:leader="dot" w:pos="9350"/>
        </w:tabs>
        <w:rPr>
          <w:del w:id="542" w:author="Stefan Hagen" w:date="2017-03-11T23:24:00Z"/>
          <w:rFonts w:asciiTheme="minorHAnsi" w:eastAsiaTheme="minorEastAsia" w:hAnsiTheme="minorHAnsi" w:cstheme="minorBidi"/>
          <w:noProof/>
          <w:sz w:val="24"/>
        </w:rPr>
      </w:pPr>
      <w:del w:id="543" w:author="Stefan Hagen" w:date="2017-03-11T23:24:00Z">
        <w:r w:rsidRPr="004377E7" w:rsidDel="004377E7">
          <w:rPr>
            <w:noProof/>
            <w:rPrChange w:id="544" w:author="Stefan Hagen" w:date="2017-03-11T23:24:00Z">
              <w:rPr>
                <w:rStyle w:val="Hyperlink"/>
                <w:noProof/>
              </w:rPr>
            </w:rPrChange>
          </w:rPr>
          <w:delText>5.1.4.1 Product Tree – Product Groups – Group</w:delText>
        </w:r>
        <w:r w:rsidDel="004377E7">
          <w:rPr>
            <w:noProof/>
            <w:webHidden/>
          </w:rPr>
          <w:tab/>
        </w:r>
        <w:r w:rsidR="00147C8E" w:rsidDel="004377E7">
          <w:rPr>
            <w:noProof/>
            <w:webHidden/>
          </w:rPr>
          <w:delText>36</w:delText>
        </w:r>
      </w:del>
    </w:p>
    <w:p w14:paraId="1B1313C9" w14:textId="77777777" w:rsidR="007C4B93" w:rsidDel="004377E7" w:rsidRDefault="007C4B93">
      <w:pPr>
        <w:pStyle w:val="TOC5"/>
        <w:tabs>
          <w:tab w:val="right" w:leader="dot" w:pos="9350"/>
        </w:tabs>
        <w:rPr>
          <w:del w:id="545" w:author="Stefan Hagen" w:date="2017-03-11T23:24:00Z"/>
          <w:rFonts w:asciiTheme="minorHAnsi" w:eastAsiaTheme="minorEastAsia" w:hAnsiTheme="minorHAnsi" w:cstheme="minorBidi"/>
          <w:noProof/>
          <w:sz w:val="24"/>
        </w:rPr>
      </w:pPr>
      <w:del w:id="546" w:author="Stefan Hagen" w:date="2017-03-11T23:24:00Z">
        <w:r w:rsidRPr="004377E7" w:rsidDel="004377E7">
          <w:rPr>
            <w:noProof/>
            <w:rPrChange w:id="547" w:author="Stefan Hagen" w:date="2017-03-11T23:24:00Z">
              <w:rPr>
                <w:rStyle w:val="Hyperlink"/>
                <w:noProof/>
              </w:rPr>
            </w:rPrChange>
          </w:rPr>
          <w:delText>5.1.4.1.1 Product Tree – Product Groups – Group – Description</w:delText>
        </w:r>
        <w:r w:rsidDel="004377E7">
          <w:rPr>
            <w:noProof/>
            <w:webHidden/>
          </w:rPr>
          <w:tab/>
        </w:r>
        <w:r w:rsidR="00147C8E" w:rsidDel="004377E7">
          <w:rPr>
            <w:noProof/>
            <w:webHidden/>
          </w:rPr>
          <w:delText>36</w:delText>
        </w:r>
      </w:del>
    </w:p>
    <w:p w14:paraId="45EACEC6" w14:textId="77777777" w:rsidR="007C4B93" w:rsidDel="004377E7" w:rsidRDefault="007C4B93">
      <w:pPr>
        <w:pStyle w:val="TOC5"/>
        <w:tabs>
          <w:tab w:val="right" w:leader="dot" w:pos="9350"/>
        </w:tabs>
        <w:rPr>
          <w:del w:id="548" w:author="Stefan Hagen" w:date="2017-03-11T23:24:00Z"/>
          <w:rFonts w:asciiTheme="minorHAnsi" w:eastAsiaTheme="minorEastAsia" w:hAnsiTheme="minorHAnsi" w:cstheme="minorBidi"/>
          <w:noProof/>
          <w:sz w:val="24"/>
        </w:rPr>
      </w:pPr>
      <w:del w:id="549" w:author="Stefan Hagen" w:date="2017-03-11T23:24:00Z">
        <w:r w:rsidRPr="004377E7" w:rsidDel="004377E7">
          <w:rPr>
            <w:noProof/>
            <w:rPrChange w:id="550" w:author="Stefan Hagen" w:date="2017-03-11T23:24:00Z">
              <w:rPr>
                <w:rStyle w:val="Hyperlink"/>
                <w:noProof/>
              </w:rPr>
            </w:rPrChange>
          </w:rPr>
          <w:delText>5.1.4.1.2 Product Tree – Product Groups – Group – Product ID</w:delText>
        </w:r>
        <w:r w:rsidDel="004377E7">
          <w:rPr>
            <w:noProof/>
            <w:webHidden/>
          </w:rPr>
          <w:tab/>
        </w:r>
        <w:r w:rsidR="00147C8E" w:rsidDel="004377E7">
          <w:rPr>
            <w:noProof/>
            <w:webHidden/>
          </w:rPr>
          <w:delText>37</w:delText>
        </w:r>
      </w:del>
    </w:p>
    <w:p w14:paraId="5C0B6A14" w14:textId="77777777" w:rsidR="007C4B93" w:rsidDel="004377E7" w:rsidRDefault="007C4B93">
      <w:pPr>
        <w:pStyle w:val="TOC1"/>
        <w:rPr>
          <w:del w:id="551" w:author="Stefan Hagen" w:date="2017-03-11T23:24:00Z"/>
          <w:rFonts w:asciiTheme="minorHAnsi" w:eastAsiaTheme="minorEastAsia" w:hAnsiTheme="minorHAnsi" w:cstheme="minorBidi"/>
          <w:noProof/>
          <w:sz w:val="24"/>
        </w:rPr>
      </w:pPr>
      <w:del w:id="552" w:author="Stefan Hagen" w:date="2017-03-11T23:24:00Z">
        <w:r w:rsidRPr="004377E7" w:rsidDel="004377E7">
          <w:rPr>
            <w:noProof/>
            <w:rPrChange w:id="553" w:author="Stefan Hagen" w:date="2017-03-11T23:24:00Z">
              <w:rPr>
                <w:rStyle w:val="Hyperlink"/>
                <w:noProof/>
              </w:rPr>
            </w:rPrChange>
          </w:rPr>
          <w:delText>6</w:delText>
        </w:r>
        <w:r w:rsidDel="004377E7">
          <w:rPr>
            <w:rFonts w:asciiTheme="minorHAnsi" w:eastAsiaTheme="minorEastAsia" w:hAnsiTheme="minorHAnsi" w:cstheme="minorBidi"/>
            <w:noProof/>
            <w:sz w:val="24"/>
          </w:rPr>
          <w:tab/>
        </w:r>
        <w:r w:rsidRPr="004377E7" w:rsidDel="004377E7">
          <w:rPr>
            <w:noProof/>
            <w:rPrChange w:id="554" w:author="Stefan Hagen" w:date="2017-03-11T23:24:00Z">
              <w:rPr>
                <w:rStyle w:val="Hyperlink"/>
                <w:noProof/>
              </w:rPr>
            </w:rPrChange>
          </w:rPr>
          <w:delText>Vulnerability Schema Elements</w:delText>
        </w:r>
        <w:r w:rsidDel="004377E7">
          <w:rPr>
            <w:noProof/>
            <w:webHidden/>
          </w:rPr>
          <w:tab/>
        </w:r>
        <w:r w:rsidR="00147C8E" w:rsidDel="004377E7">
          <w:rPr>
            <w:noProof/>
            <w:webHidden/>
          </w:rPr>
          <w:delText>38</w:delText>
        </w:r>
      </w:del>
    </w:p>
    <w:p w14:paraId="3CF16D8A" w14:textId="77777777" w:rsidR="007C4B93" w:rsidDel="004377E7" w:rsidRDefault="007C4B93">
      <w:pPr>
        <w:pStyle w:val="TOC2"/>
        <w:tabs>
          <w:tab w:val="right" w:leader="dot" w:pos="9350"/>
        </w:tabs>
        <w:rPr>
          <w:del w:id="555" w:author="Stefan Hagen" w:date="2017-03-11T23:24:00Z"/>
          <w:rFonts w:asciiTheme="minorHAnsi" w:eastAsiaTheme="minorEastAsia" w:hAnsiTheme="minorHAnsi" w:cstheme="minorBidi"/>
          <w:noProof/>
          <w:sz w:val="24"/>
        </w:rPr>
      </w:pPr>
      <w:del w:id="556" w:author="Stefan Hagen" w:date="2017-03-11T23:24:00Z">
        <w:r w:rsidRPr="004377E7" w:rsidDel="004377E7">
          <w:rPr>
            <w:noProof/>
            <w:rPrChange w:id="557" w:author="Stefan Hagen" w:date="2017-03-11T23:24:00Z">
              <w:rPr>
                <w:rStyle w:val="Hyperlink"/>
                <w:noProof/>
              </w:rPr>
            </w:rPrChange>
          </w:rPr>
          <w:delText>6.1 Vulnerability</w:delText>
        </w:r>
        <w:r w:rsidDel="004377E7">
          <w:rPr>
            <w:noProof/>
            <w:webHidden/>
          </w:rPr>
          <w:tab/>
        </w:r>
        <w:r w:rsidR="00147C8E" w:rsidDel="004377E7">
          <w:rPr>
            <w:noProof/>
            <w:webHidden/>
          </w:rPr>
          <w:delText>38</w:delText>
        </w:r>
      </w:del>
    </w:p>
    <w:p w14:paraId="15040CAB" w14:textId="77777777" w:rsidR="007C4B93" w:rsidDel="004377E7" w:rsidRDefault="007C4B93">
      <w:pPr>
        <w:pStyle w:val="TOC2"/>
        <w:tabs>
          <w:tab w:val="right" w:leader="dot" w:pos="9350"/>
        </w:tabs>
        <w:rPr>
          <w:del w:id="558" w:author="Stefan Hagen" w:date="2017-03-11T23:24:00Z"/>
          <w:rFonts w:asciiTheme="minorHAnsi" w:eastAsiaTheme="minorEastAsia" w:hAnsiTheme="minorHAnsi" w:cstheme="minorBidi"/>
          <w:noProof/>
          <w:sz w:val="24"/>
        </w:rPr>
      </w:pPr>
      <w:del w:id="559" w:author="Stefan Hagen" w:date="2017-03-11T23:24:00Z">
        <w:r w:rsidRPr="004377E7" w:rsidDel="004377E7">
          <w:rPr>
            <w:noProof/>
            <w:rPrChange w:id="560" w:author="Stefan Hagen" w:date="2017-03-11T23:24:00Z">
              <w:rPr>
                <w:rStyle w:val="Hyperlink"/>
                <w:noProof/>
              </w:rPr>
            </w:rPrChange>
          </w:rPr>
          <w:delText>6.2 Vulnerability – Title</w:delText>
        </w:r>
        <w:r w:rsidDel="004377E7">
          <w:rPr>
            <w:noProof/>
            <w:webHidden/>
          </w:rPr>
          <w:tab/>
        </w:r>
        <w:r w:rsidR="00147C8E" w:rsidDel="004377E7">
          <w:rPr>
            <w:noProof/>
            <w:webHidden/>
          </w:rPr>
          <w:delText>40</w:delText>
        </w:r>
      </w:del>
    </w:p>
    <w:p w14:paraId="5766C52D" w14:textId="77777777" w:rsidR="007C4B93" w:rsidDel="004377E7" w:rsidRDefault="007C4B93">
      <w:pPr>
        <w:pStyle w:val="TOC2"/>
        <w:tabs>
          <w:tab w:val="right" w:leader="dot" w:pos="9350"/>
        </w:tabs>
        <w:rPr>
          <w:del w:id="561" w:author="Stefan Hagen" w:date="2017-03-11T23:24:00Z"/>
          <w:rFonts w:asciiTheme="minorHAnsi" w:eastAsiaTheme="minorEastAsia" w:hAnsiTheme="minorHAnsi" w:cstheme="minorBidi"/>
          <w:noProof/>
          <w:sz w:val="24"/>
        </w:rPr>
      </w:pPr>
      <w:del w:id="562" w:author="Stefan Hagen" w:date="2017-03-11T23:24:00Z">
        <w:r w:rsidRPr="004377E7" w:rsidDel="004377E7">
          <w:rPr>
            <w:noProof/>
            <w:rPrChange w:id="563" w:author="Stefan Hagen" w:date="2017-03-11T23:24:00Z">
              <w:rPr>
                <w:rStyle w:val="Hyperlink"/>
                <w:noProof/>
              </w:rPr>
            </w:rPrChange>
          </w:rPr>
          <w:delText>6.3 Vulnerability – ID</w:delText>
        </w:r>
        <w:r w:rsidDel="004377E7">
          <w:rPr>
            <w:noProof/>
            <w:webHidden/>
          </w:rPr>
          <w:tab/>
        </w:r>
        <w:r w:rsidR="00147C8E" w:rsidDel="004377E7">
          <w:rPr>
            <w:noProof/>
            <w:webHidden/>
          </w:rPr>
          <w:delText>40</w:delText>
        </w:r>
      </w:del>
    </w:p>
    <w:p w14:paraId="1CA72D03" w14:textId="77777777" w:rsidR="007C4B93" w:rsidDel="004377E7" w:rsidRDefault="007C4B93">
      <w:pPr>
        <w:pStyle w:val="TOC2"/>
        <w:tabs>
          <w:tab w:val="right" w:leader="dot" w:pos="9350"/>
        </w:tabs>
        <w:rPr>
          <w:del w:id="564" w:author="Stefan Hagen" w:date="2017-03-11T23:24:00Z"/>
          <w:rFonts w:asciiTheme="minorHAnsi" w:eastAsiaTheme="minorEastAsia" w:hAnsiTheme="minorHAnsi" w:cstheme="minorBidi"/>
          <w:noProof/>
          <w:sz w:val="24"/>
        </w:rPr>
      </w:pPr>
      <w:del w:id="565" w:author="Stefan Hagen" w:date="2017-03-11T23:24:00Z">
        <w:r w:rsidRPr="004377E7" w:rsidDel="004377E7">
          <w:rPr>
            <w:noProof/>
            <w:rPrChange w:id="566" w:author="Stefan Hagen" w:date="2017-03-11T23:24:00Z">
              <w:rPr>
                <w:rStyle w:val="Hyperlink"/>
                <w:noProof/>
              </w:rPr>
            </w:rPrChange>
          </w:rPr>
          <w:delText>6.4 Vulnerability – Notes</w:delText>
        </w:r>
        <w:r w:rsidDel="004377E7">
          <w:rPr>
            <w:noProof/>
            <w:webHidden/>
          </w:rPr>
          <w:tab/>
        </w:r>
        <w:r w:rsidR="00147C8E" w:rsidDel="004377E7">
          <w:rPr>
            <w:noProof/>
            <w:webHidden/>
          </w:rPr>
          <w:delText>41</w:delText>
        </w:r>
      </w:del>
    </w:p>
    <w:p w14:paraId="54768183" w14:textId="77777777" w:rsidR="007C4B93" w:rsidDel="004377E7" w:rsidRDefault="007C4B93">
      <w:pPr>
        <w:pStyle w:val="TOC3"/>
        <w:tabs>
          <w:tab w:val="right" w:leader="dot" w:pos="9350"/>
        </w:tabs>
        <w:rPr>
          <w:del w:id="567" w:author="Stefan Hagen" w:date="2017-03-11T23:24:00Z"/>
          <w:rFonts w:asciiTheme="minorHAnsi" w:eastAsiaTheme="minorEastAsia" w:hAnsiTheme="minorHAnsi" w:cstheme="minorBidi"/>
          <w:noProof/>
          <w:sz w:val="24"/>
        </w:rPr>
      </w:pPr>
      <w:del w:id="568" w:author="Stefan Hagen" w:date="2017-03-11T23:24:00Z">
        <w:r w:rsidRPr="004377E7" w:rsidDel="004377E7">
          <w:rPr>
            <w:noProof/>
            <w:rPrChange w:id="569" w:author="Stefan Hagen" w:date="2017-03-11T23:24:00Z">
              <w:rPr>
                <w:rStyle w:val="Hyperlink"/>
                <w:noProof/>
              </w:rPr>
            </w:rPrChange>
          </w:rPr>
          <w:delText>6.4.1 Vulnerability – Notes – Note</w:delText>
        </w:r>
        <w:r w:rsidDel="004377E7">
          <w:rPr>
            <w:noProof/>
            <w:webHidden/>
          </w:rPr>
          <w:tab/>
        </w:r>
        <w:r w:rsidR="00147C8E" w:rsidDel="004377E7">
          <w:rPr>
            <w:noProof/>
            <w:webHidden/>
          </w:rPr>
          <w:delText>41</w:delText>
        </w:r>
      </w:del>
    </w:p>
    <w:p w14:paraId="61536BFC" w14:textId="77777777" w:rsidR="007C4B93" w:rsidDel="004377E7" w:rsidRDefault="007C4B93">
      <w:pPr>
        <w:pStyle w:val="TOC2"/>
        <w:tabs>
          <w:tab w:val="right" w:leader="dot" w:pos="9350"/>
        </w:tabs>
        <w:rPr>
          <w:del w:id="570" w:author="Stefan Hagen" w:date="2017-03-11T23:24:00Z"/>
          <w:rFonts w:asciiTheme="minorHAnsi" w:eastAsiaTheme="minorEastAsia" w:hAnsiTheme="minorHAnsi" w:cstheme="minorBidi"/>
          <w:noProof/>
          <w:sz w:val="24"/>
        </w:rPr>
      </w:pPr>
      <w:del w:id="571" w:author="Stefan Hagen" w:date="2017-03-11T23:24:00Z">
        <w:r w:rsidRPr="004377E7" w:rsidDel="004377E7">
          <w:rPr>
            <w:noProof/>
            <w:rPrChange w:id="572" w:author="Stefan Hagen" w:date="2017-03-11T23:24:00Z">
              <w:rPr>
                <w:rStyle w:val="Hyperlink"/>
                <w:noProof/>
              </w:rPr>
            </w:rPrChange>
          </w:rPr>
          <w:delText>6.5 Vulnerability – Discovery Date</w:delText>
        </w:r>
        <w:r w:rsidDel="004377E7">
          <w:rPr>
            <w:noProof/>
            <w:webHidden/>
          </w:rPr>
          <w:tab/>
        </w:r>
        <w:r w:rsidR="00147C8E" w:rsidDel="004377E7">
          <w:rPr>
            <w:noProof/>
            <w:webHidden/>
          </w:rPr>
          <w:delText>42</w:delText>
        </w:r>
      </w:del>
    </w:p>
    <w:p w14:paraId="586283E1" w14:textId="77777777" w:rsidR="007C4B93" w:rsidDel="004377E7" w:rsidRDefault="007C4B93">
      <w:pPr>
        <w:pStyle w:val="TOC2"/>
        <w:tabs>
          <w:tab w:val="right" w:leader="dot" w:pos="9350"/>
        </w:tabs>
        <w:rPr>
          <w:del w:id="573" w:author="Stefan Hagen" w:date="2017-03-11T23:24:00Z"/>
          <w:rFonts w:asciiTheme="minorHAnsi" w:eastAsiaTheme="minorEastAsia" w:hAnsiTheme="minorHAnsi" w:cstheme="minorBidi"/>
          <w:noProof/>
          <w:sz w:val="24"/>
        </w:rPr>
      </w:pPr>
      <w:del w:id="574" w:author="Stefan Hagen" w:date="2017-03-11T23:24:00Z">
        <w:r w:rsidRPr="004377E7" w:rsidDel="004377E7">
          <w:rPr>
            <w:noProof/>
            <w:rPrChange w:id="575" w:author="Stefan Hagen" w:date="2017-03-11T23:24:00Z">
              <w:rPr>
                <w:rStyle w:val="Hyperlink"/>
                <w:noProof/>
              </w:rPr>
            </w:rPrChange>
          </w:rPr>
          <w:delText>6.6 Vulnerability – Release Date</w:delText>
        </w:r>
        <w:r w:rsidDel="004377E7">
          <w:rPr>
            <w:noProof/>
            <w:webHidden/>
          </w:rPr>
          <w:tab/>
        </w:r>
        <w:r w:rsidR="00147C8E" w:rsidDel="004377E7">
          <w:rPr>
            <w:noProof/>
            <w:webHidden/>
          </w:rPr>
          <w:delText>42</w:delText>
        </w:r>
      </w:del>
    </w:p>
    <w:p w14:paraId="566A26B4" w14:textId="77777777" w:rsidR="007C4B93" w:rsidDel="004377E7" w:rsidRDefault="007C4B93">
      <w:pPr>
        <w:pStyle w:val="TOC2"/>
        <w:tabs>
          <w:tab w:val="right" w:leader="dot" w:pos="9350"/>
        </w:tabs>
        <w:rPr>
          <w:del w:id="576" w:author="Stefan Hagen" w:date="2017-03-11T23:24:00Z"/>
          <w:rFonts w:asciiTheme="minorHAnsi" w:eastAsiaTheme="minorEastAsia" w:hAnsiTheme="minorHAnsi" w:cstheme="minorBidi"/>
          <w:noProof/>
          <w:sz w:val="24"/>
        </w:rPr>
      </w:pPr>
      <w:del w:id="577" w:author="Stefan Hagen" w:date="2017-03-11T23:24:00Z">
        <w:r w:rsidRPr="004377E7" w:rsidDel="004377E7">
          <w:rPr>
            <w:noProof/>
            <w:rPrChange w:id="578" w:author="Stefan Hagen" w:date="2017-03-11T23:24:00Z">
              <w:rPr>
                <w:rStyle w:val="Hyperlink"/>
                <w:noProof/>
              </w:rPr>
            </w:rPrChange>
          </w:rPr>
          <w:delText>6.7 Vulnerability – Involvements</w:delText>
        </w:r>
        <w:r w:rsidDel="004377E7">
          <w:rPr>
            <w:noProof/>
            <w:webHidden/>
          </w:rPr>
          <w:tab/>
        </w:r>
        <w:r w:rsidR="00147C8E" w:rsidDel="004377E7">
          <w:rPr>
            <w:noProof/>
            <w:webHidden/>
          </w:rPr>
          <w:delText>42</w:delText>
        </w:r>
      </w:del>
    </w:p>
    <w:p w14:paraId="415BAAAC" w14:textId="77777777" w:rsidR="007C4B93" w:rsidDel="004377E7" w:rsidRDefault="007C4B93">
      <w:pPr>
        <w:pStyle w:val="TOC3"/>
        <w:tabs>
          <w:tab w:val="right" w:leader="dot" w:pos="9350"/>
        </w:tabs>
        <w:rPr>
          <w:del w:id="579" w:author="Stefan Hagen" w:date="2017-03-11T23:24:00Z"/>
          <w:rFonts w:asciiTheme="minorHAnsi" w:eastAsiaTheme="minorEastAsia" w:hAnsiTheme="minorHAnsi" w:cstheme="minorBidi"/>
          <w:noProof/>
          <w:sz w:val="24"/>
        </w:rPr>
      </w:pPr>
      <w:del w:id="580" w:author="Stefan Hagen" w:date="2017-03-11T23:24:00Z">
        <w:r w:rsidRPr="004377E7" w:rsidDel="004377E7">
          <w:rPr>
            <w:noProof/>
            <w:rPrChange w:id="581" w:author="Stefan Hagen" w:date="2017-03-11T23:24:00Z">
              <w:rPr>
                <w:rStyle w:val="Hyperlink"/>
                <w:noProof/>
              </w:rPr>
            </w:rPrChange>
          </w:rPr>
          <w:delText>6.7.1 Vulnerability – Involvements – Involvement</w:delText>
        </w:r>
        <w:r w:rsidDel="004377E7">
          <w:rPr>
            <w:noProof/>
            <w:webHidden/>
          </w:rPr>
          <w:tab/>
        </w:r>
        <w:r w:rsidR="00147C8E" w:rsidDel="004377E7">
          <w:rPr>
            <w:noProof/>
            <w:webHidden/>
          </w:rPr>
          <w:delText>43</w:delText>
        </w:r>
      </w:del>
    </w:p>
    <w:p w14:paraId="74AF55CF" w14:textId="77777777" w:rsidR="007C4B93" w:rsidDel="004377E7" w:rsidRDefault="007C4B93">
      <w:pPr>
        <w:pStyle w:val="TOC4"/>
        <w:tabs>
          <w:tab w:val="right" w:leader="dot" w:pos="9350"/>
        </w:tabs>
        <w:rPr>
          <w:del w:id="582" w:author="Stefan Hagen" w:date="2017-03-11T23:24:00Z"/>
          <w:rFonts w:asciiTheme="minorHAnsi" w:eastAsiaTheme="minorEastAsia" w:hAnsiTheme="minorHAnsi" w:cstheme="minorBidi"/>
          <w:noProof/>
          <w:sz w:val="24"/>
        </w:rPr>
      </w:pPr>
      <w:del w:id="583" w:author="Stefan Hagen" w:date="2017-03-11T23:24:00Z">
        <w:r w:rsidRPr="004377E7" w:rsidDel="004377E7">
          <w:rPr>
            <w:noProof/>
            <w:rPrChange w:id="584" w:author="Stefan Hagen" w:date="2017-03-11T23:24:00Z">
              <w:rPr>
                <w:rStyle w:val="Hyperlink"/>
                <w:noProof/>
              </w:rPr>
            </w:rPrChange>
          </w:rPr>
          <w:delText>6.7.1.1 Vulnerability – Involvements – Involvement – Description</w:delText>
        </w:r>
        <w:r w:rsidDel="004377E7">
          <w:rPr>
            <w:noProof/>
            <w:webHidden/>
          </w:rPr>
          <w:tab/>
        </w:r>
        <w:r w:rsidR="00147C8E" w:rsidDel="004377E7">
          <w:rPr>
            <w:noProof/>
            <w:webHidden/>
          </w:rPr>
          <w:delText>44</w:delText>
        </w:r>
      </w:del>
    </w:p>
    <w:p w14:paraId="057BD16D" w14:textId="77777777" w:rsidR="007C4B93" w:rsidDel="004377E7" w:rsidRDefault="007C4B93">
      <w:pPr>
        <w:pStyle w:val="TOC2"/>
        <w:tabs>
          <w:tab w:val="right" w:leader="dot" w:pos="9350"/>
        </w:tabs>
        <w:rPr>
          <w:del w:id="585" w:author="Stefan Hagen" w:date="2017-03-11T23:24:00Z"/>
          <w:rFonts w:asciiTheme="minorHAnsi" w:eastAsiaTheme="minorEastAsia" w:hAnsiTheme="minorHAnsi" w:cstheme="minorBidi"/>
          <w:noProof/>
          <w:sz w:val="24"/>
        </w:rPr>
      </w:pPr>
      <w:del w:id="586" w:author="Stefan Hagen" w:date="2017-03-11T23:24:00Z">
        <w:r w:rsidRPr="004377E7" w:rsidDel="004377E7">
          <w:rPr>
            <w:noProof/>
            <w:rPrChange w:id="587" w:author="Stefan Hagen" w:date="2017-03-11T23:24:00Z">
              <w:rPr>
                <w:rStyle w:val="Hyperlink"/>
                <w:noProof/>
              </w:rPr>
            </w:rPrChange>
          </w:rPr>
          <w:delText>6.8 Vulnerability – CVE</w:delText>
        </w:r>
        <w:r w:rsidDel="004377E7">
          <w:rPr>
            <w:noProof/>
            <w:webHidden/>
          </w:rPr>
          <w:tab/>
        </w:r>
        <w:r w:rsidR="00147C8E" w:rsidDel="004377E7">
          <w:rPr>
            <w:noProof/>
            <w:webHidden/>
          </w:rPr>
          <w:delText>45</w:delText>
        </w:r>
      </w:del>
    </w:p>
    <w:p w14:paraId="7A1DF35F" w14:textId="77777777" w:rsidR="007C4B93" w:rsidDel="004377E7" w:rsidRDefault="007C4B93">
      <w:pPr>
        <w:pStyle w:val="TOC2"/>
        <w:tabs>
          <w:tab w:val="right" w:leader="dot" w:pos="9350"/>
        </w:tabs>
        <w:rPr>
          <w:del w:id="588" w:author="Stefan Hagen" w:date="2017-03-11T23:24:00Z"/>
          <w:rFonts w:asciiTheme="minorHAnsi" w:eastAsiaTheme="minorEastAsia" w:hAnsiTheme="minorHAnsi" w:cstheme="minorBidi"/>
          <w:noProof/>
          <w:sz w:val="24"/>
        </w:rPr>
      </w:pPr>
      <w:del w:id="589" w:author="Stefan Hagen" w:date="2017-03-11T23:24:00Z">
        <w:r w:rsidRPr="004377E7" w:rsidDel="004377E7">
          <w:rPr>
            <w:noProof/>
            <w:rPrChange w:id="590" w:author="Stefan Hagen" w:date="2017-03-11T23:24:00Z">
              <w:rPr>
                <w:rStyle w:val="Hyperlink"/>
                <w:noProof/>
              </w:rPr>
            </w:rPrChange>
          </w:rPr>
          <w:delText>6.9 Vulnerability – CWE</w:delText>
        </w:r>
        <w:r w:rsidDel="004377E7">
          <w:rPr>
            <w:noProof/>
            <w:webHidden/>
          </w:rPr>
          <w:tab/>
        </w:r>
        <w:r w:rsidR="00147C8E" w:rsidDel="004377E7">
          <w:rPr>
            <w:noProof/>
            <w:webHidden/>
          </w:rPr>
          <w:delText>45</w:delText>
        </w:r>
      </w:del>
    </w:p>
    <w:p w14:paraId="6A0E8D3A" w14:textId="77777777" w:rsidR="007C4B93" w:rsidDel="004377E7" w:rsidRDefault="007C4B93">
      <w:pPr>
        <w:pStyle w:val="TOC2"/>
        <w:tabs>
          <w:tab w:val="right" w:leader="dot" w:pos="9350"/>
        </w:tabs>
        <w:rPr>
          <w:del w:id="591" w:author="Stefan Hagen" w:date="2017-03-11T23:24:00Z"/>
          <w:rFonts w:asciiTheme="minorHAnsi" w:eastAsiaTheme="minorEastAsia" w:hAnsiTheme="minorHAnsi" w:cstheme="minorBidi"/>
          <w:noProof/>
          <w:sz w:val="24"/>
        </w:rPr>
      </w:pPr>
      <w:del w:id="592" w:author="Stefan Hagen" w:date="2017-03-11T23:24:00Z">
        <w:r w:rsidRPr="004377E7" w:rsidDel="004377E7">
          <w:rPr>
            <w:noProof/>
            <w:rPrChange w:id="593" w:author="Stefan Hagen" w:date="2017-03-11T23:24:00Z">
              <w:rPr>
                <w:rStyle w:val="Hyperlink"/>
                <w:noProof/>
              </w:rPr>
            </w:rPrChange>
          </w:rPr>
          <w:delText>6.10 Vulnerability – Product Statuses</w:delText>
        </w:r>
        <w:r w:rsidDel="004377E7">
          <w:rPr>
            <w:noProof/>
            <w:webHidden/>
          </w:rPr>
          <w:tab/>
        </w:r>
        <w:r w:rsidR="00147C8E" w:rsidDel="004377E7">
          <w:rPr>
            <w:noProof/>
            <w:webHidden/>
          </w:rPr>
          <w:delText>46</w:delText>
        </w:r>
      </w:del>
    </w:p>
    <w:p w14:paraId="4B4CE4E1" w14:textId="77777777" w:rsidR="007C4B93" w:rsidDel="004377E7" w:rsidRDefault="007C4B93">
      <w:pPr>
        <w:pStyle w:val="TOC3"/>
        <w:tabs>
          <w:tab w:val="right" w:leader="dot" w:pos="9350"/>
        </w:tabs>
        <w:rPr>
          <w:del w:id="594" w:author="Stefan Hagen" w:date="2017-03-11T23:24:00Z"/>
          <w:rFonts w:asciiTheme="minorHAnsi" w:eastAsiaTheme="minorEastAsia" w:hAnsiTheme="minorHAnsi" w:cstheme="minorBidi"/>
          <w:noProof/>
          <w:sz w:val="24"/>
        </w:rPr>
      </w:pPr>
      <w:del w:id="595" w:author="Stefan Hagen" w:date="2017-03-11T23:24:00Z">
        <w:r w:rsidRPr="004377E7" w:rsidDel="004377E7">
          <w:rPr>
            <w:noProof/>
            <w:rPrChange w:id="596" w:author="Stefan Hagen" w:date="2017-03-11T23:24:00Z">
              <w:rPr>
                <w:rStyle w:val="Hyperlink"/>
                <w:noProof/>
              </w:rPr>
            </w:rPrChange>
          </w:rPr>
          <w:delText>6.10.1 Vulnerability – Product Statuses – Status</w:delText>
        </w:r>
        <w:r w:rsidDel="004377E7">
          <w:rPr>
            <w:noProof/>
            <w:webHidden/>
          </w:rPr>
          <w:tab/>
        </w:r>
        <w:r w:rsidR="00147C8E" w:rsidDel="004377E7">
          <w:rPr>
            <w:noProof/>
            <w:webHidden/>
          </w:rPr>
          <w:delText>46</w:delText>
        </w:r>
      </w:del>
    </w:p>
    <w:p w14:paraId="5FF55A69" w14:textId="77777777" w:rsidR="007C4B93" w:rsidDel="004377E7" w:rsidRDefault="007C4B93">
      <w:pPr>
        <w:pStyle w:val="TOC4"/>
        <w:tabs>
          <w:tab w:val="right" w:leader="dot" w:pos="9350"/>
        </w:tabs>
        <w:rPr>
          <w:del w:id="597" w:author="Stefan Hagen" w:date="2017-03-11T23:24:00Z"/>
          <w:rFonts w:asciiTheme="minorHAnsi" w:eastAsiaTheme="minorEastAsia" w:hAnsiTheme="minorHAnsi" w:cstheme="minorBidi"/>
          <w:noProof/>
          <w:sz w:val="24"/>
        </w:rPr>
      </w:pPr>
      <w:del w:id="598" w:author="Stefan Hagen" w:date="2017-03-11T23:24:00Z">
        <w:r w:rsidRPr="004377E7" w:rsidDel="004377E7">
          <w:rPr>
            <w:noProof/>
            <w:rPrChange w:id="599" w:author="Stefan Hagen" w:date="2017-03-11T23:24:00Z">
              <w:rPr>
                <w:rStyle w:val="Hyperlink"/>
                <w:noProof/>
              </w:rPr>
            </w:rPrChange>
          </w:rPr>
          <w:delText>6.10.1.1 Vulnerability – Product Statuses – Status – Product ID</w:delText>
        </w:r>
        <w:r w:rsidDel="004377E7">
          <w:rPr>
            <w:noProof/>
            <w:webHidden/>
          </w:rPr>
          <w:tab/>
        </w:r>
        <w:r w:rsidR="00147C8E" w:rsidDel="004377E7">
          <w:rPr>
            <w:noProof/>
            <w:webHidden/>
          </w:rPr>
          <w:delText>47</w:delText>
        </w:r>
      </w:del>
    </w:p>
    <w:p w14:paraId="629A63B5" w14:textId="77777777" w:rsidR="007C4B93" w:rsidDel="004377E7" w:rsidRDefault="007C4B93">
      <w:pPr>
        <w:pStyle w:val="TOC2"/>
        <w:tabs>
          <w:tab w:val="right" w:leader="dot" w:pos="9350"/>
        </w:tabs>
        <w:rPr>
          <w:del w:id="600" w:author="Stefan Hagen" w:date="2017-03-11T23:24:00Z"/>
          <w:rFonts w:asciiTheme="minorHAnsi" w:eastAsiaTheme="minorEastAsia" w:hAnsiTheme="minorHAnsi" w:cstheme="minorBidi"/>
          <w:noProof/>
          <w:sz w:val="24"/>
        </w:rPr>
      </w:pPr>
      <w:del w:id="601" w:author="Stefan Hagen" w:date="2017-03-11T23:24:00Z">
        <w:r w:rsidRPr="004377E7" w:rsidDel="004377E7">
          <w:rPr>
            <w:noProof/>
            <w:rPrChange w:id="602" w:author="Stefan Hagen" w:date="2017-03-11T23:24:00Z">
              <w:rPr>
                <w:rStyle w:val="Hyperlink"/>
                <w:noProof/>
              </w:rPr>
            </w:rPrChange>
          </w:rPr>
          <w:delText>6.11 Vulnerability – Threats</w:delText>
        </w:r>
        <w:r w:rsidDel="004377E7">
          <w:rPr>
            <w:noProof/>
            <w:webHidden/>
          </w:rPr>
          <w:tab/>
        </w:r>
        <w:r w:rsidR="00147C8E" w:rsidDel="004377E7">
          <w:rPr>
            <w:noProof/>
            <w:webHidden/>
          </w:rPr>
          <w:delText>47</w:delText>
        </w:r>
      </w:del>
    </w:p>
    <w:p w14:paraId="57EFF05E" w14:textId="77777777" w:rsidR="007C4B93" w:rsidDel="004377E7" w:rsidRDefault="007C4B93">
      <w:pPr>
        <w:pStyle w:val="TOC3"/>
        <w:tabs>
          <w:tab w:val="right" w:leader="dot" w:pos="9350"/>
        </w:tabs>
        <w:rPr>
          <w:del w:id="603" w:author="Stefan Hagen" w:date="2017-03-11T23:24:00Z"/>
          <w:rFonts w:asciiTheme="minorHAnsi" w:eastAsiaTheme="minorEastAsia" w:hAnsiTheme="minorHAnsi" w:cstheme="minorBidi"/>
          <w:noProof/>
          <w:sz w:val="24"/>
        </w:rPr>
      </w:pPr>
      <w:del w:id="604" w:author="Stefan Hagen" w:date="2017-03-11T23:24:00Z">
        <w:r w:rsidRPr="004377E7" w:rsidDel="004377E7">
          <w:rPr>
            <w:noProof/>
            <w:rPrChange w:id="605" w:author="Stefan Hagen" w:date="2017-03-11T23:24:00Z">
              <w:rPr>
                <w:rStyle w:val="Hyperlink"/>
                <w:noProof/>
              </w:rPr>
            </w:rPrChange>
          </w:rPr>
          <w:delText>6.11.1 Vulnerability – Threats – Threat</w:delText>
        </w:r>
        <w:r w:rsidDel="004377E7">
          <w:rPr>
            <w:noProof/>
            <w:webHidden/>
          </w:rPr>
          <w:tab/>
        </w:r>
        <w:r w:rsidR="00147C8E" w:rsidDel="004377E7">
          <w:rPr>
            <w:noProof/>
            <w:webHidden/>
          </w:rPr>
          <w:delText>48</w:delText>
        </w:r>
      </w:del>
    </w:p>
    <w:p w14:paraId="2AE52948" w14:textId="77777777" w:rsidR="007C4B93" w:rsidDel="004377E7" w:rsidRDefault="007C4B93">
      <w:pPr>
        <w:pStyle w:val="TOC4"/>
        <w:tabs>
          <w:tab w:val="right" w:leader="dot" w:pos="9350"/>
        </w:tabs>
        <w:rPr>
          <w:del w:id="606" w:author="Stefan Hagen" w:date="2017-03-11T23:24:00Z"/>
          <w:rFonts w:asciiTheme="minorHAnsi" w:eastAsiaTheme="minorEastAsia" w:hAnsiTheme="minorHAnsi" w:cstheme="minorBidi"/>
          <w:noProof/>
          <w:sz w:val="24"/>
        </w:rPr>
      </w:pPr>
      <w:del w:id="607" w:author="Stefan Hagen" w:date="2017-03-11T23:24:00Z">
        <w:r w:rsidRPr="004377E7" w:rsidDel="004377E7">
          <w:rPr>
            <w:noProof/>
            <w:rPrChange w:id="608" w:author="Stefan Hagen" w:date="2017-03-11T23:24:00Z">
              <w:rPr>
                <w:rStyle w:val="Hyperlink"/>
                <w:noProof/>
              </w:rPr>
            </w:rPrChange>
          </w:rPr>
          <w:delText>6.11.1.1 Vulnerability – Threats – Threat – Description</w:delText>
        </w:r>
        <w:r w:rsidDel="004377E7">
          <w:rPr>
            <w:noProof/>
            <w:webHidden/>
          </w:rPr>
          <w:tab/>
        </w:r>
        <w:r w:rsidR="00147C8E" w:rsidDel="004377E7">
          <w:rPr>
            <w:noProof/>
            <w:webHidden/>
          </w:rPr>
          <w:delText>49</w:delText>
        </w:r>
      </w:del>
    </w:p>
    <w:p w14:paraId="346D6E8C" w14:textId="77777777" w:rsidR="007C4B93" w:rsidDel="004377E7" w:rsidRDefault="007C4B93">
      <w:pPr>
        <w:pStyle w:val="TOC4"/>
        <w:tabs>
          <w:tab w:val="right" w:leader="dot" w:pos="9350"/>
        </w:tabs>
        <w:rPr>
          <w:del w:id="609" w:author="Stefan Hagen" w:date="2017-03-11T23:24:00Z"/>
          <w:rFonts w:asciiTheme="minorHAnsi" w:eastAsiaTheme="minorEastAsia" w:hAnsiTheme="minorHAnsi" w:cstheme="minorBidi"/>
          <w:noProof/>
          <w:sz w:val="24"/>
        </w:rPr>
      </w:pPr>
      <w:del w:id="610" w:author="Stefan Hagen" w:date="2017-03-11T23:24:00Z">
        <w:r w:rsidRPr="004377E7" w:rsidDel="004377E7">
          <w:rPr>
            <w:noProof/>
            <w:rPrChange w:id="611" w:author="Stefan Hagen" w:date="2017-03-11T23:24:00Z">
              <w:rPr>
                <w:rStyle w:val="Hyperlink"/>
                <w:noProof/>
              </w:rPr>
            </w:rPrChange>
          </w:rPr>
          <w:delText>6.11.1.2 Vulnerability – Threats – Threat – Product ID</w:delText>
        </w:r>
        <w:r w:rsidDel="004377E7">
          <w:rPr>
            <w:noProof/>
            <w:webHidden/>
          </w:rPr>
          <w:tab/>
        </w:r>
        <w:r w:rsidR="00147C8E" w:rsidDel="004377E7">
          <w:rPr>
            <w:noProof/>
            <w:webHidden/>
          </w:rPr>
          <w:delText>49</w:delText>
        </w:r>
      </w:del>
    </w:p>
    <w:p w14:paraId="6536BDF5" w14:textId="77777777" w:rsidR="007C4B93" w:rsidDel="004377E7" w:rsidRDefault="007C4B93">
      <w:pPr>
        <w:pStyle w:val="TOC4"/>
        <w:tabs>
          <w:tab w:val="right" w:leader="dot" w:pos="9350"/>
        </w:tabs>
        <w:rPr>
          <w:del w:id="612" w:author="Stefan Hagen" w:date="2017-03-11T23:24:00Z"/>
          <w:rFonts w:asciiTheme="minorHAnsi" w:eastAsiaTheme="minorEastAsia" w:hAnsiTheme="minorHAnsi" w:cstheme="minorBidi"/>
          <w:noProof/>
          <w:sz w:val="24"/>
        </w:rPr>
      </w:pPr>
      <w:del w:id="613" w:author="Stefan Hagen" w:date="2017-03-11T23:24:00Z">
        <w:r w:rsidRPr="004377E7" w:rsidDel="004377E7">
          <w:rPr>
            <w:noProof/>
            <w:rPrChange w:id="614" w:author="Stefan Hagen" w:date="2017-03-11T23:24:00Z">
              <w:rPr>
                <w:rStyle w:val="Hyperlink"/>
                <w:noProof/>
              </w:rPr>
            </w:rPrChange>
          </w:rPr>
          <w:delText>6.11.1.3 Vulnerability – Threats – Threat – Group ID</w:delText>
        </w:r>
        <w:r w:rsidDel="004377E7">
          <w:rPr>
            <w:noProof/>
            <w:webHidden/>
          </w:rPr>
          <w:tab/>
        </w:r>
        <w:r w:rsidR="00147C8E" w:rsidDel="004377E7">
          <w:rPr>
            <w:noProof/>
            <w:webHidden/>
          </w:rPr>
          <w:delText>50</w:delText>
        </w:r>
      </w:del>
    </w:p>
    <w:p w14:paraId="00225CB0" w14:textId="77777777" w:rsidR="007C4B93" w:rsidDel="004377E7" w:rsidRDefault="007C4B93">
      <w:pPr>
        <w:pStyle w:val="TOC2"/>
        <w:tabs>
          <w:tab w:val="right" w:leader="dot" w:pos="9350"/>
        </w:tabs>
        <w:rPr>
          <w:del w:id="615" w:author="Stefan Hagen" w:date="2017-03-11T23:24:00Z"/>
          <w:rFonts w:asciiTheme="minorHAnsi" w:eastAsiaTheme="minorEastAsia" w:hAnsiTheme="minorHAnsi" w:cstheme="minorBidi"/>
          <w:noProof/>
          <w:sz w:val="24"/>
        </w:rPr>
      </w:pPr>
      <w:del w:id="616" w:author="Stefan Hagen" w:date="2017-03-11T23:24:00Z">
        <w:r w:rsidRPr="004377E7" w:rsidDel="004377E7">
          <w:rPr>
            <w:noProof/>
            <w:rPrChange w:id="617" w:author="Stefan Hagen" w:date="2017-03-11T23:24:00Z">
              <w:rPr>
                <w:rStyle w:val="Hyperlink"/>
                <w:noProof/>
              </w:rPr>
            </w:rPrChange>
          </w:rPr>
          <w:delText>6.12 Vulnerability – CVSS Score Sets</w:delText>
        </w:r>
        <w:r w:rsidDel="004377E7">
          <w:rPr>
            <w:noProof/>
            <w:webHidden/>
          </w:rPr>
          <w:tab/>
        </w:r>
        <w:r w:rsidR="00147C8E" w:rsidDel="004377E7">
          <w:rPr>
            <w:noProof/>
            <w:webHidden/>
          </w:rPr>
          <w:delText>50</w:delText>
        </w:r>
      </w:del>
    </w:p>
    <w:p w14:paraId="414A8901" w14:textId="77777777" w:rsidR="007C4B93" w:rsidDel="004377E7" w:rsidRDefault="007C4B93">
      <w:pPr>
        <w:pStyle w:val="TOC3"/>
        <w:tabs>
          <w:tab w:val="right" w:leader="dot" w:pos="9350"/>
        </w:tabs>
        <w:rPr>
          <w:del w:id="618" w:author="Stefan Hagen" w:date="2017-03-11T23:24:00Z"/>
          <w:rFonts w:asciiTheme="minorHAnsi" w:eastAsiaTheme="minorEastAsia" w:hAnsiTheme="minorHAnsi" w:cstheme="minorBidi"/>
          <w:noProof/>
          <w:sz w:val="24"/>
        </w:rPr>
      </w:pPr>
      <w:del w:id="619" w:author="Stefan Hagen" w:date="2017-03-11T23:24:00Z">
        <w:r w:rsidRPr="004377E7" w:rsidDel="004377E7">
          <w:rPr>
            <w:noProof/>
            <w:rPrChange w:id="620" w:author="Stefan Hagen" w:date="2017-03-11T23:24:00Z">
              <w:rPr>
                <w:rStyle w:val="Hyperlink"/>
                <w:noProof/>
              </w:rPr>
            </w:rPrChange>
          </w:rPr>
          <w:delText>6.12.1 Vulnerability – CVSS Score Sets – Score Set V2</w:delText>
        </w:r>
        <w:r w:rsidDel="004377E7">
          <w:rPr>
            <w:noProof/>
            <w:webHidden/>
          </w:rPr>
          <w:tab/>
        </w:r>
        <w:r w:rsidR="00147C8E" w:rsidDel="004377E7">
          <w:rPr>
            <w:noProof/>
            <w:webHidden/>
          </w:rPr>
          <w:delText>50</w:delText>
        </w:r>
      </w:del>
    </w:p>
    <w:p w14:paraId="6376C6A0" w14:textId="77777777" w:rsidR="007C4B93" w:rsidDel="004377E7" w:rsidRDefault="007C4B93">
      <w:pPr>
        <w:pStyle w:val="TOC4"/>
        <w:tabs>
          <w:tab w:val="right" w:leader="dot" w:pos="9350"/>
        </w:tabs>
        <w:rPr>
          <w:del w:id="621" w:author="Stefan Hagen" w:date="2017-03-11T23:24:00Z"/>
          <w:rFonts w:asciiTheme="minorHAnsi" w:eastAsiaTheme="minorEastAsia" w:hAnsiTheme="minorHAnsi" w:cstheme="minorBidi"/>
          <w:noProof/>
          <w:sz w:val="24"/>
        </w:rPr>
      </w:pPr>
      <w:del w:id="622" w:author="Stefan Hagen" w:date="2017-03-11T23:24:00Z">
        <w:r w:rsidRPr="004377E7" w:rsidDel="004377E7">
          <w:rPr>
            <w:noProof/>
            <w:rPrChange w:id="623" w:author="Stefan Hagen" w:date="2017-03-11T23:24:00Z">
              <w:rPr>
                <w:rStyle w:val="Hyperlink"/>
                <w:noProof/>
              </w:rPr>
            </w:rPrChange>
          </w:rPr>
          <w:delText>6.12.1.1 Vulnerability – CVSS Score Sets – Score Set V2 – Base Score V2</w:delText>
        </w:r>
        <w:r w:rsidDel="004377E7">
          <w:rPr>
            <w:noProof/>
            <w:webHidden/>
          </w:rPr>
          <w:tab/>
        </w:r>
        <w:r w:rsidR="00147C8E" w:rsidDel="004377E7">
          <w:rPr>
            <w:noProof/>
            <w:webHidden/>
          </w:rPr>
          <w:delText>51</w:delText>
        </w:r>
      </w:del>
    </w:p>
    <w:p w14:paraId="5EAED97D" w14:textId="77777777" w:rsidR="007C4B93" w:rsidDel="004377E7" w:rsidRDefault="007C4B93">
      <w:pPr>
        <w:pStyle w:val="TOC4"/>
        <w:tabs>
          <w:tab w:val="right" w:leader="dot" w:pos="9350"/>
        </w:tabs>
        <w:rPr>
          <w:del w:id="624" w:author="Stefan Hagen" w:date="2017-03-11T23:24:00Z"/>
          <w:rFonts w:asciiTheme="minorHAnsi" w:eastAsiaTheme="minorEastAsia" w:hAnsiTheme="minorHAnsi" w:cstheme="minorBidi"/>
          <w:noProof/>
          <w:sz w:val="24"/>
        </w:rPr>
      </w:pPr>
      <w:del w:id="625" w:author="Stefan Hagen" w:date="2017-03-11T23:24:00Z">
        <w:r w:rsidRPr="004377E7" w:rsidDel="004377E7">
          <w:rPr>
            <w:noProof/>
            <w:rPrChange w:id="626" w:author="Stefan Hagen" w:date="2017-03-11T23:24:00Z">
              <w:rPr>
                <w:rStyle w:val="Hyperlink"/>
                <w:noProof/>
              </w:rPr>
            </w:rPrChange>
          </w:rPr>
          <w:delText>6.12.1.2 Vulnerability – CVSS Score Sets – Score Set V2 – Temporal Score V2</w:delText>
        </w:r>
        <w:r w:rsidDel="004377E7">
          <w:rPr>
            <w:noProof/>
            <w:webHidden/>
          </w:rPr>
          <w:tab/>
        </w:r>
        <w:r w:rsidR="00147C8E" w:rsidDel="004377E7">
          <w:rPr>
            <w:noProof/>
            <w:webHidden/>
          </w:rPr>
          <w:delText>51</w:delText>
        </w:r>
      </w:del>
    </w:p>
    <w:p w14:paraId="74DA89CB" w14:textId="77777777" w:rsidR="007C4B93" w:rsidDel="004377E7" w:rsidRDefault="007C4B93">
      <w:pPr>
        <w:pStyle w:val="TOC4"/>
        <w:tabs>
          <w:tab w:val="right" w:leader="dot" w:pos="9350"/>
        </w:tabs>
        <w:rPr>
          <w:del w:id="627" w:author="Stefan Hagen" w:date="2017-03-11T23:24:00Z"/>
          <w:rFonts w:asciiTheme="minorHAnsi" w:eastAsiaTheme="minorEastAsia" w:hAnsiTheme="minorHAnsi" w:cstheme="minorBidi"/>
          <w:noProof/>
          <w:sz w:val="24"/>
        </w:rPr>
      </w:pPr>
      <w:del w:id="628" w:author="Stefan Hagen" w:date="2017-03-11T23:24:00Z">
        <w:r w:rsidRPr="004377E7" w:rsidDel="004377E7">
          <w:rPr>
            <w:noProof/>
            <w:rPrChange w:id="629" w:author="Stefan Hagen" w:date="2017-03-11T23:24:00Z">
              <w:rPr>
                <w:rStyle w:val="Hyperlink"/>
                <w:noProof/>
              </w:rPr>
            </w:rPrChange>
          </w:rPr>
          <w:delText>6.12.1.3 Vulnerability – CVSS Score Sets – Score Set V2 – Environmental ScoreV2</w:delText>
        </w:r>
        <w:r w:rsidDel="004377E7">
          <w:rPr>
            <w:noProof/>
            <w:webHidden/>
          </w:rPr>
          <w:tab/>
        </w:r>
        <w:r w:rsidR="00147C8E" w:rsidDel="004377E7">
          <w:rPr>
            <w:noProof/>
            <w:webHidden/>
          </w:rPr>
          <w:delText>51</w:delText>
        </w:r>
      </w:del>
    </w:p>
    <w:p w14:paraId="7EE51479" w14:textId="77777777" w:rsidR="007C4B93" w:rsidDel="004377E7" w:rsidRDefault="007C4B93">
      <w:pPr>
        <w:pStyle w:val="TOC4"/>
        <w:tabs>
          <w:tab w:val="right" w:leader="dot" w:pos="9350"/>
        </w:tabs>
        <w:rPr>
          <w:del w:id="630" w:author="Stefan Hagen" w:date="2017-03-11T23:24:00Z"/>
          <w:rFonts w:asciiTheme="minorHAnsi" w:eastAsiaTheme="minorEastAsia" w:hAnsiTheme="minorHAnsi" w:cstheme="minorBidi"/>
          <w:noProof/>
          <w:sz w:val="24"/>
        </w:rPr>
      </w:pPr>
      <w:del w:id="631" w:author="Stefan Hagen" w:date="2017-03-11T23:24:00Z">
        <w:r w:rsidRPr="004377E7" w:rsidDel="004377E7">
          <w:rPr>
            <w:noProof/>
            <w:rPrChange w:id="632" w:author="Stefan Hagen" w:date="2017-03-11T23:24:00Z">
              <w:rPr>
                <w:rStyle w:val="Hyperlink"/>
                <w:noProof/>
              </w:rPr>
            </w:rPrChange>
          </w:rPr>
          <w:delText>6.12.1.4 Vulnerability – CVSS Score Sets – Score Set V2 – Vector V2</w:delText>
        </w:r>
        <w:r w:rsidDel="004377E7">
          <w:rPr>
            <w:noProof/>
            <w:webHidden/>
          </w:rPr>
          <w:tab/>
        </w:r>
        <w:r w:rsidR="00147C8E" w:rsidDel="004377E7">
          <w:rPr>
            <w:noProof/>
            <w:webHidden/>
          </w:rPr>
          <w:delText>51</w:delText>
        </w:r>
      </w:del>
    </w:p>
    <w:p w14:paraId="354F5D2B" w14:textId="77777777" w:rsidR="007C4B93" w:rsidDel="004377E7" w:rsidRDefault="007C4B93">
      <w:pPr>
        <w:pStyle w:val="TOC4"/>
        <w:tabs>
          <w:tab w:val="right" w:leader="dot" w:pos="9350"/>
        </w:tabs>
        <w:rPr>
          <w:del w:id="633" w:author="Stefan Hagen" w:date="2017-03-11T23:24:00Z"/>
          <w:rFonts w:asciiTheme="minorHAnsi" w:eastAsiaTheme="minorEastAsia" w:hAnsiTheme="minorHAnsi" w:cstheme="minorBidi"/>
          <w:noProof/>
          <w:sz w:val="24"/>
        </w:rPr>
      </w:pPr>
      <w:del w:id="634" w:author="Stefan Hagen" w:date="2017-03-11T23:24:00Z">
        <w:r w:rsidRPr="004377E7" w:rsidDel="004377E7">
          <w:rPr>
            <w:noProof/>
            <w:rPrChange w:id="635" w:author="Stefan Hagen" w:date="2017-03-11T23:24:00Z">
              <w:rPr>
                <w:rStyle w:val="Hyperlink"/>
                <w:noProof/>
              </w:rPr>
            </w:rPrChange>
          </w:rPr>
          <w:delText>6.12.1.5 Vulnerability – CVSS Score Sets – Score Set V2 – Product ID</w:delText>
        </w:r>
        <w:r w:rsidDel="004377E7">
          <w:rPr>
            <w:noProof/>
            <w:webHidden/>
          </w:rPr>
          <w:tab/>
        </w:r>
        <w:r w:rsidR="00147C8E" w:rsidDel="004377E7">
          <w:rPr>
            <w:noProof/>
            <w:webHidden/>
          </w:rPr>
          <w:delText>52</w:delText>
        </w:r>
      </w:del>
    </w:p>
    <w:p w14:paraId="40B61429" w14:textId="77777777" w:rsidR="007C4B93" w:rsidDel="004377E7" w:rsidRDefault="007C4B93">
      <w:pPr>
        <w:pStyle w:val="TOC3"/>
        <w:tabs>
          <w:tab w:val="right" w:leader="dot" w:pos="9350"/>
        </w:tabs>
        <w:rPr>
          <w:del w:id="636" w:author="Stefan Hagen" w:date="2017-03-11T23:24:00Z"/>
          <w:rFonts w:asciiTheme="minorHAnsi" w:eastAsiaTheme="minorEastAsia" w:hAnsiTheme="minorHAnsi" w:cstheme="minorBidi"/>
          <w:noProof/>
          <w:sz w:val="24"/>
        </w:rPr>
      </w:pPr>
      <w:del w:id="637" w:author="Stefan Hagen" w:date="2017-03-11T23:24:00Z">
        <w:r w:rsidRPr="004377E7" w:rsidDel="004377E7">
          <w:rPr>
            <w:noProof/>
            <w:rPrChange w:id="638" w:author="Stefan Hagen" w:date="2017-03-11T23:24:00Z">
              <w:rPr>
                <w:rStyle w:val="Hyperlink"/>
                <w:noProof/>
              </w:rPr>
            </w:rPrChange>
          </w:rPr>
          <w:delText>6.12.2 Vulnerability – CVSS Score Sets – Score Set V3</w:delText>
        </w:r>
        <w:r w:rsidDel="004377E7">
          <w:rPr>
            <w:noProof/>
            <w:webHidden/>
          </w:rPr>
          <w:tab/>
        </w:r>
        <w:r w:rsidR="00147C8E" w:rsidDel="004377E7">
          <w:rPr>
            <w:noProof/>
            <w:webHidden/>
          </w:rPr>
          <w:delText>52</w:delText>
        </w:r>
      </w:del>
    </w:p>
    <w:p w14:paraId="2430450F" w14:textId="77777777" w:rsidR="007C4B93" w:rsidDel="004377E7" w:rsidRDefault="007C4B93">
      <w:pPr>
        <w:pStyle w:val="TOC4"/>
        <w:tabs>
          <w:tab w:val="right" w:leader="dot" w:pos="9350"/>
        </w:tabs>
        <w:rPr>
          <w:del w:id="639" w:author="Stefan Hagen" w:date="2017-03-11T23:24:00Z"/>
          <w:rFonts w:asciiTheme="minorHAnsi" w:eastAsiaTheme="minorEastAsia" w:hAnsiTheme="minorHAnsi" w:cstheme="minorBidi"/>
          <w:noProof/>
          <w:sz w:val="24"/>
        </w:rPr>
      </w:pPr>
      <w:del w:id="640" w:author="Stefan Hagen" w:date="2017-03-11T23:24:00Z">
        <w:r w:rsidRPr="004377E7" w:rsidDel="004377E7">
          <w:rPr>
            <w:noProof/>
            <w:rPrChange w:id="641" w:author="Stefan Hagen" w:date="2017-03-11T23:24:00Z">
              <w:rPr>
                <w:rStyle w:val="Hyperlink"/>
                <w:noProof/>
              </w:rPr>
            </w:rPrChange>
          </w:rPr>
          <w:delText>6.12.2.1 Vulnerability – CVSS Score Sets – Score Set V3 – Base Score V3</w:delText>
        </w:r>
        <w:r w:rsidDel="004377E7">
          <w:rPr>
            <w:noProof/>
            <w:webHidden/>
          </w:rPr>
          <w:tab/>
        </w:r>
        <w:r w:rsidR="00147C8E" w:rsidDel="004377E7">
          <w:rPr>
            <w:noProof/>
            <w:webHidden/>
          </w:rPr>
          <w:delText>53</w:delText>
        </w:r>
      </w:del>
    </w:p>
    <w:p w14:paraId="6AD613F5" w14:textId="77777777" w:rsidR="007C4B93" w:rsidDel="004377E7" w:rsidRDefault="007C4B93">
      <w:pPr>
        <w:pStyle w:val="TOC4"/>
        <w:tabs>
          <w:tab w:val="right" w:leader="dot" w:pos="9350"/>
        </w:tabs>
        <w:rPr>
          <w:del w:id="642" w:author="Stefan Hagen" w:date="2017-03-11T23:24:00Z"/>
          <w:rFonts w:asciiTheme="minorHAnsi" w:eastAsiaTheme="minorEastAsia" w:hAnsiTheme="minorHAnsi" w:cstheme="minorBidi"/>
          <w:noProof/>
          <w:sz w:val="24"/>
        </w:rPr>
      </w:pPr>
      <w:del w:id="643" w:author="Stefan Hagen" w:date="2017-03-11T23:24:00Z">
        <w:r w:rsidRPr="004377E7" w:rsidDel="004377E7">
          <w:rPr>
            <w:noProof/>
            <w:rPrChange w:id="644" w:author="Stefan Hagen" w:date="2017-03-11T23:24:00Z">
              <w:rPr>
                <w:rStyle w:val="Hyperlink"/>
                <w:noProof/>
              </w:rPr>
            </w:rPrChange>
          </w:rPr>
          <w:delText>6.12.2.2 Vulnerability – CVSS Score Sets – Score Set V3 – Temporal Score V3</w:delText>
        </w:r>
        <w:r w:rsidDel="004377E7">
          <w:rPr>
            <w:noProof/>
            <w:webHidden/>
          </w:rPr>
          <w:tab/>
        </w:r>
        <w:r w:rsidR="00147C8E" w:rsidDel="004377E7">
          <w:rPr>
            <w:noProof/>
            <w:webHidden/>
          </w:rPr>
          <w:delText>53</w:delText>
        </w:r>
      </w:del>
    </w:p>
    <w:p w14:paraId="31C89118" w14:textId="77777777" w:rsidR="007C4B93" w:rsidDel="004377E7" w:rsidRDefault="007C4B93">
      <w:pPr>
        <w:pStyle w:val="TOC4"/>
        <w:tabs>
          <w:tab w:val="right" w:leader="dot" w:pos="9350"/>
        </w:tabs>
        <w:rPr>
          <w:del w:id="645" w:author="Stefan Hagen" w:date="2017-03-11T23:24:00Z"/>
          <w:rFonts w:asciiTheme="minorHAnsi" w:eastAsiaTheme="minorEastAsia" w:hAnsiTheme="minorHAnsi" w:cstheme="minorBidi"/>
          <w:noProof/>
          <w:sz w:val="24"/>
        </w:rPr>
      </w:pPr>
      <w:del w:id="646" w:author="Stefan Hagen" w:date="2017-03-11T23:24:00Z">
        <w:r w:rsidRPr="004377E7" w:rsidDel="004377E7">
          <w:rPr>
            <w:noProof/>
            <w:rPrChange w:id="647" w:author="Stefan Hagen" w:date="2017-03-11T23:24:00Z">
              <w:rPr>
                <w:rStyle w:val="Hyperlink"/>
                <w:noProof/>
              </w:rPr>
            </w:rPrChange>
          </w:rPr>
          <w:delText>6.12.2.3 Vulnerability – CVSS Score Sets – Score Set V3 – Environmental ScoreV3</w:delText>
        </w:r>
        <w:r w:rsidDel="004377E7">
          <w:rPr>
            <w:noProof/>
            <w:webHidden/>
          </w:rPr>
          <w:tab/>
        </w:r>
        <w:r w:rsidR="00147C8E" w:rsidDel="004377E7">
          <w:rPr>
            <w:noProof/>
            <w:webHidden/>
          </w:rPr>
          <w:delText>53</w:delText>
        </w:r>
      </w:del>
    </w:p>
    <w:p w14:paraId="76731F8E" w14:textId="77777777" w:rsidR="007C4B93" w:rsidDel="004377E7" w:rsidRDefault="007C4B93">
      <w:pPr>
        <w:pStyle w:val="TOC4"/>
        <w:tabs>
          <w:tab w:val="right" w:leader="dot" w:pos="9350"/>
        </w:tabs>
        <w:rPr>
          <w:del w:id="648" w:author="Stefan Hagen" w:date="2017-03-11T23:24:00Z"/>
          <w:rFonts w:asciiTheme="minorHAnsi" w:eastAsiaTheme="minorEastAsia" w:hAnsiTheme="minorHAnsi" w:cstheme="minorBidi"/>
          <w:noProof/>
          <w:sz w:val="24"/>
        </w:rPr>
      </w:pPr>
      <w:del w:id="649" w:author="Stefan Hagen" w:date="2017-03-11T23:24:00Z">
        <w:r w:rsidRPr="004377E7" w:rsidDel="004377E7">
          <w:rPr>
            <w:noProof/>
            <w:rPrChange w:id="650" w:author="Stefan Hagen" w:date="2017-03-11T23:24:00Z">
              <w:rPr>
                <w:rStyle w:val="Hyperlink"/>
                <w:noProof/>
              </w:rPr>
            </w:rPrChange>
          </w:rPr>
          <w:delText>6.12.2.4 Vulnerability – CVSS Score Sets – Score Set V3 – Vector V3</w:delText>
        </w:r>
        <w:r w:rsidDel="004377E7">
          <w:rPr>
            <w:noProof/>
            <w:webHidden/>
          </w:rPr>
          <w:tab/>
        </w:r>
        <w:r w:rsidR="00147C8E" w:rsidDel="004377E7">
          <w:rPr>
            <w:noProof/>
            <w:webHidden/>
          </w:rPr>
          <w:delText>53</w:delText>
        </w:r>
      </w:del>
    </w:p>
    <w:p w14:paraId="398E829F" w14:textId="77777777" w:rsidR="007C4B93" w:rsidDel="004377E7" w:rsidRDefault="007C4B93">
      <w:pPr>
        <w:pStyle w:val="TOC4"/>
        <w:tabs>
          <w:tab w:val="right" w:leader="dot" w:pos="9350"/>
        </w:tabs>
        <w:rPr>
          <w:del w:id="651" w:author="Stefan Hagen" w:date="2017-03-11T23:24:00Z"/>
          <w:rFonts w:asciiTheme="minorHAnsi" w:eastAsiaTheme="minorEastAsia" w:hAnsiTheme="minorHAnsi" w:cstheme="minorBidi"/>
          <w:noProof/>
          <w:sz w:val="24"/>
        </w:rPr>
      </w:pPr>
      <w:del w:id="652" w:author="Stefan Hagen" w:date="2017-03-11T23:24:00Z">
        <w:r w:rsidRPr="004377E7" w:rsidDel="004377E7">
          <w:rPr>
            <w:noProof/>
            <w:rPrChange w:id="653" w:author="Stefan Hagen" w:date="2017-03-11T23:24:00Z">
              <w:rPr>
                <w:rStyle w:val="Hyperlink"/>
                <w:noProof/>
              </w:rPr>
            </w:rPrChange>
          </w:rPr>
          <w:delText>6.12.2.5 Vulnerability – CVSS Score Sets – Score Set V3 – Product ID</w:delText>
        </w:r>
        <w:r w:rsidDel="004377E7">
          <w:rPr>
            <w:noProof/>
            <w:webHidden/>
          </w:rPr>
          <w:tab/>
        </w:r>
        <w:r w:rsidR="00147C8E" w:rsidDel="004377E7">
          <w:rPr>
            <w:noProof/>
            <w:webHidden/>
          </w:rPr>
          <w:delText>54</w:delText>
        </w:r>
      </w:del>
    </w:p>
    <w:p w14:paraId="2B35E74D" w14:textId="77777777" w:rsidR="007C4B93" w:rsidDel="004377E7" w:rsidRDefault="007C4B93">
      <w:pPr>
        <w:pStyle w:val="TOC2"/>
        <w:tabs>
          <w:tab w:val="right" w:leader="dot" w:pos="9350"/>
        </w:tabs>
        <w:rPr>
          <w:del w:id="654" w:author="Stefan Hagen" w:date="2017-03-11T23:24:00Z"/>
          <w:rFonts w:asciiTheme="minorHAnsi" w:eastAsiaTheme="minorEastAsia" w:hAnsiTheme="minorHAnsi" w:cstheme="minorBidi"/>
          <w:noProof/>
          <w:sz w:val="24"/>
        </w:rPr>
      </w:pPr>
      <w:del w:id="655" w:author="Stefan Hagen" w:date="2017-03-11T23:24:00Z">
        <w:r w:rsidRPr="004377E7" w:rsidDel="004377E7">
          <w:rPr>
            <w:noProof/>
            <w:rPrChange w:id="656" w:author="Stefan Hagen" w:date="2017-03-11T23:24:00Z">
              <w:rPr>
                <w:rStyle w:val="Hyperlink"/>
                <w:noProof/>
              </w:rPr>
            </w:rPrChange>
          </w:rPr>
          <w:delText>6.13 Vulnerability – Remediations</w:delText>
        </w:r>
        <w:r w:rsidDel="004377E7">
          <w:rPr>
            <w:noProof/>
            <w:webHidden/>
          </w:rPr>
          <w:tab/>
        </w:r>
        <w:r w:rsidR="00147C8E" w:rsidDel="004377E7">
          <w:rPr>
            <w:noProof/>
            <w:webHidden/>
          </w:rPr>
          <w:delText>54</w:delText>
        </w:r>
      </w:del>
    </w:p>
    <w:p w14:paraId="4DF75122" w14:textId="77777777" w:rsidR="007C4B93" w:rsidDel="004377E7" w:rsidRDefault="007C4B93">
      <w:pPr>
        <w:pStyle w:val="TOC3"/>
        <w:tabs>
          <w:tab w:val="right" w:leader="dot" w:pos="9350"/>
        </w:tabs>
        <w:rPr>
          <w:del w:id="657" w:author="Stefan Hagen" w:date="2017-03-11T23:24:00Z"/>
          <w:rFonts w:asciiTheme="minorHAnsi" w:eastAsiaTheme="minorEastAsia" w:hAnsiTheme="minorHAnsi" w:cstheme="minorBidi"/>
          <w:noProof/>
          <w:sz w:val="24"/>
        </w:rPr>
      </w:pPr>
      <w:del w:id="658" w:author="Stefan Hagen" w:date="2017-03-11T23:24:00Z">
        <w:r w:rsidRPr="004377E7" w:rsidDel="004377E7">
          <w:rPr>
            <w:noProof/>
            <w:rPrChange w:id="659" w:author="Stefan Hagen" w:date="2017-03-11T23:24:00Z">
              <w:rPr>
                <w:rStyle w:val="Hyperlink"/>
                <w:noProof/>
              </w:rPr>
            </w:rPrChange>
          </w:rPr>
          <w:delText>6.13.1 Vulnerability – Remediations – Remediation</w:delText>
        </w:r>
        <w:r w:rsidDel="004377E7">
          <w:rPr>
            <w:noProof/>
            <w:webHidden/>
          </w:rPr>
          <w:tab/>
        </w:r>
        <w:r w:rsidR="00147C8E" w:rsidDel="004377E7">
          <w:rPr>
            <w:noProof/>
            <w:webHidden/>
          </w:rPr>
          <w:delText>54</w:delText>
        </w:r>
      </w:del>
    </w:p>
    <w:p w14:paraId="23F06F3A" w14:textId="77777777" w:rsidR="007C4B93" w:rsidDel="004377E7" w:rsidRDefault="007C4B93">
      <w:pPr>
        <w:pStyle w:val="TOC4"/>
        <w:tabs>
          <w:tab w:val="right" w:leader="dot" w:pos="9350"/>
        </w:tabs>
        <w:rPr>
          <w:del w:id="660" w:author="Stefan Hagen" w:date="2017-03-11T23:24:00Z"/>
          <w:rFonts w:asciiTheme="minorHAnsi" w:eastAsiaTheme="minorEastAsia" w:hAnsiTheme="minorHAnsi" w:cstheme="minorBidi"/>
          <w:noProof/>
          <w:sz w:val="24"/>
        </w:rPr>
      </w:pPr>
      <w:del w:id="661" w:author="Stefan Hagen" w:date="2017-03-11T23:24:00Z">
        <w:r w:rsidRPr="004377E7" w:rsidDel="004377E7">
          <w:rPr>
            <w:noProof/>
            <w:rPrChange w:id="662" w:author="Stefan Hagen" w:date="2017-03-11T23:24:00Z">
              <w:rPr>
                <w:rStyle w:val="Hyperlink"/>
                <w:noProof/>
              </w:rPr>
            </w:rPrChange>
          </w:rPr>
          <w:delText>6.13.1.1 Vulnerability – Remediations – Remediation – Description</w:delText>
        </w:r>
        <w:r w:rsidDel="004377E7">
          <w:rPr>
            <w:noProof/>
            <w:webHidden/>
          </w:rPr>
          <w:tab/>
        </w:r>
        <w:r w:rsidR="00147C8E" w:rsidDel="004377E7">
          <w:rPr>
            <w:noProof/>
            <w:webHidden/>
          </w:rPr>
          <w:delText>55</w:delText>
        </w:r>
      </w:del>
    </w:p>
    <w:p w14:paraId="59E7D0CC" w14:textId="77777777" w:rsidR="007C4B93" w:rsidDel="004377E7" w:rsidRDefault="007C4B93">
      <w:pPr>
        <w:pStyle w:val="TOC4"/>
        <w:tabs>
          <w:tab w:val="right" w:leader="dot" w:pos="9350"/>
        </w:tabs>
        <w:rPr>
          <w:del w:id="663" w:author="Stefan Hagen" w:date="2017-03-11T23:24:00Z"/>
          <w:rFonts w:asciiTheme="minorHAnsi" w:eastAsiaTheme="minorEastAsia" w:hAnsiTheme="minorHAnsi" w:cstheme="minorBidi"/>
          <w:noProof/>
          <w:sz w:val="24"/>
        </w:rPr>
      </w:pPr>
      <w:del w:id="664" w:author="Stefan Hagen" w:date="2017-03-11T23:24:00Z">
        <w:r w:rsidRPr="004377E7" w:rsidDel="004377E7">
          <w:rPr>
            <w:noProof/>
            <w:rPrChange w:id="665" w:author="Stefan Hagen" w:date="2017-03-11T23:24:00Z">
              <w:rPr>
                <w:rStyle w:val="Hyperlink"/>
                <w:noProof/>
              </w:rPr>
            </w:rPrChange>
          </w:rPr>
          <w:delText>6.13.1.2 Vulnerability – Remediations – Remediation – Entitlement</w:delText>
        </w:r>
        <w:r w:rsidDel="004377E7">
          <w:rPr>
            <w:noProof/>
            <w:webHidden/>
          </w:rPr>
          <w:tab/>
        </w:r>
        <w:r w:rsidR="00147C8E" w:rsidDel="004377E7">
          <w:rPr>
            <w:noProof/>
            <w:webHidden/>
          </w:rPr>
          <w:delText>55</w:delText>
        </w:r>
      </w:del>
    </w:p>
    <w:p w14:paraId="2D41FBF3" w14:textId="77777777" w:rsidR="007C4B93" w:rsidDel="004377E7" w:rsidRDefault="007C4B93">
      <w:pPr>
        <w:pStyle w:val="TOC4"/>
        <w:tabs>
          <w:tab w:val="right" w:leader="dot" w:pos="9350"/>
        </w:tabs>
        <w:rPr>
          <w:del w:id="666" w:author="Stefan Hagen" w:date="2017-03-11T23:24:00Z"/>
          <w:rFonts w:asciiTheme="minorHAnsi" w:eastAsiaTheme="minorEastAsia" w:hAnsiTheme="minorHAnsi" w:cstheme="minorBidi"/>
          <w:noProof/>
          <w:sz w:val="24"/>
        </w:rPr>
      </w:pPr>
      <w:del w:id="667" w:author="Stefan Hagen" w:date="2017-03-11T23:24:00Z">
        <w:r w:rsidRPr="004377E7" w:rsidDel="004377E7">
          <w:rPr>
            <w:noProof/>
            <w:rPrChange w:id="668" w:author="Stefan Hagen" w:date="2017-03-11T23:24:00Z">
              <w:rPr>
                <w:rStyle w:val="Hyperlink"/>
                <w:noProof/>
              </w:rPr>
            </w:rPrChange>
          </w:rPr>
          <w:delText>6.13.1.3 Vulnerability – Remediations – Remediation – URL</w:delText>
        </w:r>
        <w:r w:rsidDel="004377E7">
          <w:rPr>
            <w:noProof/>
            <w:webHidden/>
          </w:rPr>
          <w:tab/>
        </w:r>
        <w:r w:rsidR="00147C8E" w:rsidDel="004377E7">
          <w:rPr>
            <w:noProof/>
            <w:webHidden/>
          </w:rPr>
          <w:delText>56</w:delText>
        </w:r>
      </w:del>
    </w:p>
    <w:p w14:paraId="576B6AF3" w14:textId="77777777" w:rsidR="007C4B93" w:rsidDel="004377E7" w:rsidRDefault="007C4B93">
      <w:pPr>
        <w:pStyle w:val="TOC4"/>
        <w:tabs>
          <w:tab w:val="right" w:leader="dot" w:pos="9350"/>
        </w:tabs>
        <w:rPr>
          <w:del w:id="669" w:author="Stefan Hagen" w:date="2017-03-11T23:24:00Z"/>
          <w:rFonts w:asciiTheme="minorHAnsi" w:eastAsiaTheme="minorEastAsia" w:hAnsiTheme="minorHAnsi" w:cstheme="minorBidi"/>
          <w:noProof/>
          <w:sz w:val="24"/>
        </w:rPr>
      </w:pPr>
      <w:del w:id="670" w:author="Stefan Hagen" w:date="2017-03-11T23:24:00Z">
        <w:r w:rsidRPr="004377E7" w:rsidDel="004377E7">
          <w:rPr>
            <w:noProof/>
            <w:rPrChange w:id="671" w:author="Stefan Hagen" w:date="2017-03-11T23:24:00Z">
              <w:rPr>
                <w:rStyle w:val="Hyperlink"/>
                <w:noProof/>
              </w:rPr>
            </w:rPrChange>
          </w:rPr>
          <w:delText>6.13.1.4 Vulnerability – Remediations – Remediation – Product ID</w:delText>
        </w:r>
        <w:r w:rsidDel="004377E7">
          <w:rPr>
            <w:noProof/>
            <w:webHidden/>
          </w:rPr>
          <w:tab/>
        </w:r>
        <w:r w:rsidR="00147C8E" w:rsidDel="004377E7">
          <w:rPr>
            <w:noProof/>
            <w:webHidden/>
          </w:rPr>
          <w:delText>56</w:delText>
        </w:r>
      </w:del>
    </w:p>
    <w:p w14:paraId="4EF2C5AB" w14:textId="77777777" w:rsidR="007C4B93" w:rsidDel="004377E7" w:rsidRDefault="007C4B93">
      <w:pPr>
        <w:pStyle w:val="TOC4"/>
        <w:tabs>
          <w:tab w:val="right" w:leader="dot" w:pos="9350"/>
        </w:tabs>
        <w:rPr>
          <w:del w:id="672" w:author="Stefan Hagen" w:date="2017-03-11T23:24:00Z"/>
          <w:rFonts w:asciiTheme="minorHAnsi" w:eastAsiaTheme="minorEastAsia" w:hAnsiTheme="minorHAnsi" w:cstheme="minorBidi"/>
          <w:noProof/>
          <w:sz w:val="24"/>
        </w:rPr>
      </w:pPr>
      <w:del w:id="673" w:author="Stefan Hagen" w:date="2017-03-11T23:24:00Z">
        <w:r w:rsidRPr="004377E7" w:rsidDel="004377E7">
          <w:rPr>
            <w:noProof/>
            <w:rPrChange w:id="674" w:author="Stefan Hagen" w:date="2017-03-11T23:24:00Z">
              <w:rPr>
                <w:rStyle w:val="Hyperlink"/>
                <w:noProof/>
              </w:rPr>
            </w:rPrChange>
          </w:rPr>
          <w:delText>6.13.1.5 Vulnerability – Remediations – Remediation – Group ID</w:delText>
        </w:r>
        <w:r w:rsidDel="004377E7">
          <w:rPr>
            <w:noProof/>
            <w:webHidden/>
          </w:rPr>
          <w:tab/>
        </w:r>
        <w:r w:rsidR="00147C8E" w:rsidDel="004377E7">
          <w:rPr>
            <w:noProof/>
            <w:webHidden/>
          </w:rPr>
          <w:delText>57</w:delText>
        </w:r>
      </w:del>
    </w:p>
    <w:p w14:paraId="5295FF58" w14:textId="77777777" w:rsidR="007C4B93" w:rsidDel="004377E7" w:rsidRDefault="007C4B93">
      <w:pPr>
        <w:pStyle w:val="TOC2"/>
        <w:tabs>
          <w:tab w:val="right" w:leader="dot" w:pos="9350"/>
        </w:tabs>
        <w:rPr>
          <w:del w:id="675" w:author="Stefan Hagen" w:date="2017-03-11T23:24:00Z"/>
          <w:rFonts w:asciiTheme="minorHAnsi" w:eastAsiaTheme="minorEastAsia" w:hAnsiTheme="minorHAnsi" w:cstheme="minorBidi"/>
          <w:noProof/>
          <w:sz w:val="24"/>
        </w:rPr>
      </w:pPr>
      <w:del w:id="676" w:author="Stefan Hagen" w:date="2017-03-11T23:24:00Z">
        <w:r w:rsidRPr="004377E7" w:rsidDel="004377E7">
          <w:rPr>
            <w:noProof/>
            <w:rPrChange w:id="677" w:author="Stefan Hagen" w:date="2017-03-11T23:24:00Z">
              <w:rPr>
                <w:rStyle w:val="Hyperlink"/>
                <w:noProof/>
              </w:rPr>
            </w:rPrChange>
          </w:rPr>
          <w:delText>6.14 Vulnerability – References</w:delText>
        </w:r>
        <w:r w:rsidDel="004377E7">
          <w:rPr>
            <w:noProof/>
            <w:webHidden/>
          </w:rPr>
          <w:tab/>
        </w:r>
        <w:r w:rsidR="00147C8E" w:rsidDel="004377E7">
          <w:rPr>
            <w:noProof/>
            <w:webHidden/>
          </w:rPr>
          <w:delText>57</w:delText>
        </w:r>
      </w:del>
    </w:p>
    <w:p w14:paraId="5F71C515" w14:textId="77777777" w:rsidR="007C4B93" w:rsidDel="004377E7" w:rsidRDefault="007C4B93">
      <w:pPr>
        <w:pStyle w:val="TOC3"/>
        <w:tabs>
          <w:tab w:val="right" w:leader="dot" w:pos="9350"/>
        </w:tabs>
        <w:rPr>
          <w:del w:id="678" w:author="Stefan Hagen" w:date="2017-03-11T23:24:00Z"/>
          <w:rFonts w:asciiTheme="minorHAnsi" w:eastAsiaTheme="minorEastAsia" w:hAnsiTheme="minorHAnsi" w:cstheme="minorBidi"/>
          <w:noProof/>
          <w:sz w:val="24"/>
        </w:rPr>
      </w:pPr>
      <w:del w:id="679" w:author="Stefan Hagen" w:date="2017-03-11T23:24:00Z">
        <w:r w:rsidRPr="004377E7" w:rsidDel="004377E7">
          <w:rPr>
            <w:noProof/>
            <w:rPrChange w:id="680" w:author="Stefan Hagen" w:date="2017-03-11T23:24:00Z">
              <w:rPr>
                <w:rStyle w:val="Hyperlink"/>
                <w:noProof/>
              </w:rPr>
            </w:rPrChange>
          </w:rPr>
          <w:delText>6.14.1 Vulnerability – References – Reference</w:delText>
        </w:r>
        <w:r w:rsidDel="004377E7">
          <w:rPr>
            <w:noProof/>
            <w:webHidden/>
          </w:rPr>
          <w:tab/>
        </w:r>
        <w:r w:rsidR="00147C8E" w:rsidDel="004377E7">
          <w:rPr>
            <w:noProof/>
            <w:webHidden/>
          </w:rPr>
          <w:delText>57</w:delText>
        </w:r>
      </w:del>
    </w:p>
    <w:p w14:paraId="2AA2A8F9" w14:textId="77777777" w:rsidR="007C4B93" w:rsidDel="004377E7" w:rsidRDefault="007C4B93">
      <w:pPr>
        <w:pStyle w:val="TOC4"/>
        <w:tabs>
          <w:tab w:val="right" w:leader="dot" w:pos="9350"/>
        </w:tabs>
        <w:rPr>
          <w:del w:id="681" w:author="Stefan Hagen" w:date="2017-03-11T23:24:00Z"/>
          <w:rFonts w:asciiTheme="minorHAnsi" w:eastAsiaTheme="minorEastAsia" w:hAnsiTheme="minorHAnsi" w:cstheme="minorBidi"/>
          <w:noProof/>
          <w:sz w:val="24"/>
        </w:rPr>
      </w:pPr>
      <w:del w:id="682" w:author="Stefan Hagen" w:date="2017-03-11T23:24:00Z">
        <w:r w:rsidRPr="004377E7" w:rsidDel="004377E7">
          <w:rPr>
            <w:noProof/>
            <w:rPrChange w:id="683" w:author="Stefan Hagen" w:date="2017-03-11T23:24:00Z">
              <w:rPr>
                <w:rStyle w:val="Hyperlink"/>
                <w:noProof/>
              </w:rPr>
            </w:rPrChange>
          </w:rPr>
          <w:delText>6.14.1.1 Vulnerability – References – Reference – URL</w:delText>
        </w:r>
        <w:r w:rsidDel="004377E7">
          <w:rPr>
            <w:noProof/>
            <w:webHidden/>
          </w:rPr>
          <w:tab/>
        </w:r>
        <w:r w:rsidR="00147C8E" w:rsidDel="004377E7">
          <w:rPr>
            <w:noProof/>
            <w:webHidden/>
          </w:rPr>
          <w:delText>58</w:delText>
        </w:r>
      </w:del>
    </w:p>
    <w:p w14:paraId="3D3912FA" w14:textId="77777777" w:rsidR="007C4B93" w:rsidDel="004377E7" w:rsidRDefault="007C4B93">
      <w:pPr>
        <w:pStyle w:val="TOC4"/>
        <w:tabs>
          <w:tab w:val="right" w:leader="dot" w:pos="9350"/>
        </w:tabs>
        <w:rPr>
          <w:del w:id="684" w:author="Stefan Hagen" w:date="2017-03-11T23:24:00Z"/>
          <w:rFonts w:asciiTheme="minorHAnsi" w:eastAsiaTheme="minorEastAsia" w:hAnsiTheme="minorHAnsi" w:cstheme="minorBidi"/>
          <w:noProof/>
          <w:sz w:val="24"/>
        </w:rPr>
      </w:pPr>
      <w:del w:id="685" w:author="Stefan Hagen" w:date="2017-03-11T23:24:00Z">
        <w:r w:rsidRPr="004377E7" w:rsidDel="004377E7">
          <w:rPr>
            <w:noProof/>
            <w:rPrChange w:id="686" w:author="Stefan Hagen" w:date="2017-03-11T23:24:00Z">
              <w:rPr>
                <w:rStyle w:val="Hyperlink"/>
                <w:noProof/>
              </w:rPr>
            </w:rPrChange>
          </w:rPr>
          <w:delText>6.14.1.2 Vulnerability – References – Reference – Description</w:delText>
        </w:r>
        <w:r w:rsidDel="004377E7">
          <w:rPr>
            <w:noProof/>
            <w:webHidden/>
          </w:rPr>
          <w:tab/>
        </w:r>
        <w:r w:rsidR="00147C8E" w:rsidDel="004377E7">
          <w:rPr>
            <w:noProof/>
            <w:webHidden/>
          </w:rPr>
          <w:delText>58</w:delText>
        </w:r>
      </w:del>
    </w:p>
    <w:p w14:paraId="5199D557" w14:textId="77777777" w:rsidR="007C4B93" w:rsidDel="004377E7" w:rsidRDefault="007C4B93">
      <w:pPr>
        <w:pStyle w:val="TOC2"/>
        <w:tabs>
          <w:tab w:val="right" w:leader="dot" w:pos="9350"/>
        </w:tabs>
        <w:rPr>
          <w:del w:id="687" w:author="Stefan Hagen" w:date="2017-03-11T23:24:00Z"/>
          <w:rFonts w:asciiTheme="minorHAnsi" w:eastAsiaTheme="minorEastAsia" w:hAnsiTheme="minorHAnsi" w:cstheme="minorBidi"/>
          <w:noProof/>
          <w:sz w:val="24"/>
        </w:rPr>
      </w:pPr>
      <w:del w:id="688" w:author="Stefan Hagen" w:date="2017-03-11T23:24:00Z">
        <w:r w:rsidRPr="004377E7" w:rsidDel="004377E7">
          <w:rPr>
            <w:noProof/>
            <w:rPrChange w:id="689" w:author="Stefan Hagen" w:date="2017-03-11T23:24:00Z">
              <w:rPr>
                <w:rStyle w:val="Hyperlink"/>
                <w:noProof/>
              </w:rPr>
            </w:rPrChange>
          </w:rPr>
          <w:delText>6.15 Vulnerability – Acknowledgements</w:delText>
        </w:r>
        <w:r w:rsidDel="004377E7">
          <w:rPr>
            <w:noProof/>
            <w:webHidden/>
          </w:rPr>
          <w:tab/>
        </w:r>
        <w:r w:rsidR="00147C8E" w:rsidDel="004377E7">
          <w:rPr>
            <w:noProof/>
            <w:webHidden/>
          </w:rPr>
          <w:delText>58</w:delText>
        </w:r>
      </w:del>
    </w:p>
    <w:p w14:paraId="159A4040" w14:textId="77777777" w:rsidR="007C4B93" w:rsidDel="004377E7" w:rsidRDefault="007C4B93">
      <w:pPr>
        <w:pStyle w:val="TOC3"/>
        <w:tabs>
          <w:tab w:val="right" w:leader="dot" w:pos="9350"/>
        </w:tabs>
        <w:rPr>
          <w:del w:id="690" w:author="Stefan Hagen" w:date="2017-03-11T23:24:00Z"/>
          <w:rFonts w:asciiTheme="minorHAnsi" w:eastAsiaTheme="minorEastAsia" w:hAnsiTheme="minorHAnsi" w:cstheme="minorBidi"/>
          <w:noProof/>
          <w:sz w:val="24"/>
        </w:rPr>
      </w:pPr>
      <w:del w:id="691" w:author="Stefan Hagen" w:date="2017-03-11T23:24:00Z">
        <w:r w:rsidRPr="004377E7" w:rsidDel="004377E7">
          <w:rPr>
            <w:noProof/>
            <w:rPrChange w:id="692" w:author="Stefan Hagen" w:date="2017-03-11T23:24:00Z">
              <w:rPr>
                <w:rStyle w:val="Hyperlink"/>
                <w:noProof/>
              </w:rPr>
            </w:rPrChange>
          </w:rPr>
          <w:delText>6.15.1 Vulnerability – Acknowledgements – Acknowledgement</w:delText>
        </w:r>
        <w:r w:rsidDel="004377E7">
          <w:rPr>
            <w:noProof/>
            <w:webHidden/>
          </w:rPr>
          <w:tab/>
        </w:r>
        <w:r w:rsidR="00147C8E" w:rsidDel="004377E7">
          <w:rPr>
            <w:noProof/>
            <w:webHidden/>
          </w:rPr>
          <w:delText>59</w:delText>
        </w:r>
      </w:del>
    </w:p>
    <w:p w14:paraId="599FA254" w14:textId="77777777" w:rsidR="007C4B93" w:rsidDel="004377E7" w:rsidRDefault="007C4B93">
      <w:pPr>
        <w:pStyle w:val="TOC4"/>
        <w:tabs>
          <w:tab w:val="right" w:leader="dot" w:pos="9350"/>
        </w:tabs>
        <w:rPr>
          <w:del w:id="693" w:author="Stefan Hagen" w:date="2017-03-11T23:24:00Z"/>
          <w:rFonts w:asciiTheme="minorHAnsi" w:eastAsiaTheme="minorEastAsia" w:hAnsiTheme="minorHAnsi" w:cstheme="minorBidi"/>
          <w:noProof/>
          <w:sz w:val="24"/>
        </w:rPr>
      </w:pPr>
      <w:del w:id="694" w:author="Stefan Hagen" w:date="2017-03-11T23:24:00Z">
        <w:r w:rsidRPr="004377E7" w:rsidDel="004377E7">
          <w:rPr>
            <w:noProof/>
            <w:rPrChange w:id="695" w:author="Stefan Hagen" w:date="2017-03-11T23:24:00Z">
              <w:rPr>
                <w:rStyle w:val="Hyperlink"/>
                <w:noProof/>
              </w:rPr>
            </w:rPrChange>
          </w:rPr>
          <w:delText>6.15.1.1 Vulnerability – Acknowledgements – Acknowledgement – Name</w:delText>
        </w:r>
        <w:r w:rsidDel="004377E7">
          <w:rPr>
            <w:noProof/>
            <w:webHidden/>
          </w:rPr>
          <w:tab/>
        </w:r>
        <w:r w:rsidR="00147C8E" w:rsidDel="004377E7">
          <w:rPr>
            <w:noProof/>
            <w:webHidden/>
          </w:rPr>
          <w:delText>59</w:delText>
        </w:r>
      </w:del>
    </w:p>
    <w:p w14:paraId="5C234A81" w14:textId="77777777" w:rsidR="007C4B93" w:rsidDel="004377E7" w:rsidRDefault="007C4B93">
      <w:pPr>
        <w:pStyle w:val="TOC4"/>
        <w:tabs>
          <w:tab w:val="right" w:leader="dot" w:pos="9350"/>
        </w:tabs>
        <w:rPr>
          <w:del w:id="696" w:author="Stefan Hagen" w:date="2017-03-11T23:24:00Z"/>
          <w:rFonts w:asciiTheme="minorHAnsi" w:eastAsiaTheme="minorEastAsia" w:hAnsiTheme="minorHAnsi" w:cstheme="minorBidi"/>
          <w:noProof/>
          <w:sz w:val="24"/>
        </w:rPr>
      </w:pPr>
      <w:del w:id="697" w:author="Stefan Hagen" w:date="2017-03-11T23:24:00Z">
        <w:r w:rsidRPr="004377E7" w:rsidDel="004377E7">
          <w:rPr>
            <w:noProof/>
            <w:rPrChange w:id="698" w:author="Stefan Hagen" w:date="2017-03-11T23:24:00Z">
              <w:rPr>
                <w:rStyle w:val="Hyperlink"/>
                <w:noProof/>
              </w:rPr>
            </w:rPrChange>
          </w:rPr>
          <w:delText>6.15.1.2 Vulnerability – Acknowledgements – Acknowledgement – Organization</w:delText>
        </w:r>
        <w:r w:rsidDel="004377E7">
          <w:rPr>
            <w:noProof/>
            <w:webHidden/>
          </w:rPr>
          <w:tab/>
        </w:r>
        <w:r w:rsidR="00147C8E" w:rsidDel="004377E7">
          <w:rPr>
            <w:noProof/>
            <w:webHidden/>
          </w:rPr>
          <w:delText>59</w:delText>
        </w:r>
      </w:del>
    </w:p>
    <w:p w14:paraId="50EE1679" w14:textId="77777777" w:rsidR="007C4B93" w:rsidDel="004377E7" w:rsidRDefault="007C4B93">
      <w:pPr>
        <w:pStyle w:val="TOC4"/>
        <w:tabs>
          <w:tab w:val="right" w:leader="dot" w:pos="9350"/>
        </w:tabs>
        <w:rPr>
          <w:del w:id="699" w:author="Stefan Hagen" w:date="2017-03-11T23:24:00Z"/>
          <w:rFonts w:asciiTheme="minorHAnsi" w:eastAsiaTheme="minorEastAsia" w:hAnsiTheme="minorHAnsi" w:cstheme="minorBidi"/>
          <w:noProof/>
          <w:sz w:val="24"/>
        </w:rPr>
      </w:pPr>
      <w:del w:id="700" w:author="Stefan Hagen" w:date="2017-03-11T23:24:00Z">
        <w:r w:rsidRPr="004377E7" w:rsidDel="004377E7">
          <w:rPr>
            <w:noProof/>
            <w:rPrChange w:id="701" w:author="Stefan Hagen" w:date="2017-03-11T23:24:00Z">
              <w:rPr>
                <w:rStyle w:val="Hyperlink"/>
                <w:noProof/>
              </w:rPr>
            </w:rPrChange>
          </w:rPr>
          <w:delText>6.15.1.3 Vulnerability – Acknowledgements – Acknowledgement – Description</w:delText>
        </w:r>
        <w:r w:rsidDel="004377E7">
          <w:rPr>
            <w:noProof/>
            <w:webHidden/>
          </w:rPr>
          <w:tab/>
        </w:r>
        <w:r w:rsidR="00147C8E" w:rsidDel="004377E7">
          <w:rPr>
            <w:noProof/>
            <w:webHidden/>
          </w:rPr>
          <w:delText>60</w:delText>
        </w:r>
      </w:del>
    </w:p>
    <w:p w14:paraId="58E0F11A" w14:textId="77777777" w:rsidR="007C4B93" w:rsidDel="004377E7" w:rsidRDefault="007C4B93">
      <w:pPr>
        <w:pStyle w:val="TOC4"/>
        <w:tabs>
          <w:tab w:val="right" w:leader="dot" w:pos="9350"/>
        </w:tabs>
        <w:rPr>
          <w:del w:id="702" w:author="Stefan Hagen" w:date="2017-03-11T23:24:00Z"/>
          <w:rFonts w:asciiTheme="minorHAnsi" w:eastAsiaTheme="minorEastAsia" w:hAnsiTheme="minorHAnsi" w:cstheme="minorBidi"/>
          <w:noProof/>
          <w:sz w:val="24"/>
        </w:rPr>
      </w:pPr>
      <w:del w:id="703" w:author="Stefan Hagen" w:date="2017-03-11T23:24:00Z">
        <w:r w:rsidRPr="004377E7" w:rsidDel="004377E7">
          <w:rPr>
            <w:noProof/>
            <w:rPrChange w:id="704" w:author="Stefan Hagen" w:date="2017-03-11T23:24:00Z">
              <w:rPr>
                <w:rStyle w:val="Hyperlink"/>
                <w:noProof/>
              </w:rPr>
            </w:rPrChange>
          </w:rPr>
          <w:delText>6.15.1.4 Vulnerability – Acknowledgements – Acknowledgement – URL</w:delText>
        </w:r>
        <w:r w:rsidDel="004377E7">
          <w:rPr>
            <w:noProof/>
            <w:webHidden/>
          </w:rPr>
          <w:tab/>
        </w:r>
        <w:r w:rsidR="00147C8E" w:rsidDel="004377E7">
          <w:rPr>
            <w:noProof/>
            <w:webHidden/>
          </w:rPr>
          <w:delText>60</w:delText>
        </w:r>
      </w:del>
    </w:p>
    <w:p w14:paraId="488E67C8" w14:textId="77777777" w:rsidR="007C4B93" w:rsidDel="004377E7" w:rsidRDefault="007C4B93">
      <w:pPr>
        <w:pStyle w:val="TOC1"/>
        <w:rPr>
          <w:del w:id="705" w:author="Stefan Hagen" w:date="2017-03-11T23:24:00Z"/>
          <w:rFonts w:asciiTheme="minorHAnsi" w:eastAsiaTheme="minorEastAsia" w:hAnsiTheme="minorHAnsi" w:cstheme="minorBidi"/>
          <w:noProof/>
          <w:sz w:val="24"/>
        </w:rPr>
      </w:pPr>
      <w:del w:id="706" w:author="Stefan Hagen" w:date="2017-03-11T23:24:00Z">
        <w:r w:rsidRPr="004377E7" w:rsidDel="004377E7">
          <w:rPr>
            <w:noProof/>
            <w:rPrChange w:id="707" w:author="Stefan Hagen" w:date="2017-03-11T23:24:00Z">
              <w:rPr>
                <w:rStyle w:val="Hyperlink"/>
                <w:noProof/>
              </w:rPr>
            </w:rPrChange>
          </w:rPr>
          <w:delText>7</w:delText>
        </w:r>
        <w:r w:rsidDel="004377E7">
          <w:rPr>
            <w:rFonts w:asciiTheme="minorHAnsi" w:eastAsiaTheme="minorEastAsia" w:hAnsiTheme="minorHAnsi" w:cstheme="minorBidi"/>
            <w:noProof/>
            <w:sz w:val="24"/>
          </w:rPr>
          <w:tab/>
        </w:r>
        <w:r w:rsidRPr="004377E7" w:rsidDel="004377E7">
          <w:rPr>
            <w:noProof/>
            <w:rPrChange w:id="708" w:author="Stefan Hagen" w:date="2017-03-11T23:24:00Z">
              <w:rPr>
                <w:rStyle w:val="Hyperlink"/>
                <w:noProof/>
              </w:rPr>
            </w:rPrChange>
          </w:rPr>
          <w:delText>Conformance</w:delText>
        </w:r>
        <w:r w:rsidDel="004377E7">
          <w:rPr>
            <w:noProof/>
            <w:webHidden/>
          </w:rPr>
          <w:tab/>
        </w:r>
        <w:r w:rsidR="00147C8E" w:rsidDel="004377E7">
          <w:rPr>
            <w:noProof/>
            <w:webHidden/>
          </w:rPr>
          <w:delText>62</w:delText>
        </w:r>
      </w:del>
    </w:p>
    <w:p w14:paraId="1A304EBB" w14:textId="77777777" w:rsidR="007C4B93" w:rsidDel="004377E7" w:rsidRDefault="007C4B93">
      <w:pPr>
        <w:pStyle w:val="TOC2"/>
        <w:tabs>
          <w:tab w:val="right" w:leader="dot" w:pos="9350"/>
        </w:tabs>
        <w:rPr>
          <w:del w:id="709" w:author="Stefan Hagen" w:date="2017-03-11T23:24:00Z"/>
          <w:rFonts w:asciiTheme="minorHAnsi" w:eastAsiaTheme="minorEastAsia" w:hAnsiTheme="minorHAnsi" w:cstheme="minorBidi"/>
          <w:noProof/>
          <w:sz w:val="24"/>
        </w:rPr>
      </w:pPr>
      <w:del w:id="710" w:author="Stefan Hagen" w:date="2017-03-11T23:24:00Z">
        <w:r w:rsidRPr="004377E7" w:rsidDel="004377E7">
          <w:rPr>
            <w:noProof/>
            <w:rPrChange w:id="711" w:author="Stefan Hagen" w:date="2017-03-11T23:24:00Z">
              <w:rPr>
                <w:rStyle w:val="Hyperlink"/>
                <w:noProof/>
              </w:rPr>
            </w:rPrChange>
          </w:rPr>
          <w:delText>7.1 Conformance as a CVRF version 1.2 document</w:delText>
        </w:r>
        <w:r w:rsidDel="004377E7">
          <w:rPr>
            <w:noProof/>
            <w:webHidden/>
          </w:rPr>
          <w:tab/>
        </w:r>
        <w:r w:rsidR="00147C8E" w:rsidDel="004377E7">
          <w:rPr>
            <w:noProof/>
            <w:webHidden/>
          </w:rPr>
          <w:delText>62</w:delText>
        </w:r>
      </w:del>
    </w:p>
    <w:p w14:paraId="4A492510" w14:textId="77777777" w:rsidR="007C4B93" w:rsidDel="004377E7" w:rsidRDefault="007C4B93">
      <w:pPr>
        <w:pStyle w:val="TOC1"/>
        <w:rPr>
          <w:del w:id="712" w:author="Stefan Hagen" w:date="2017-03-11T23:24:00Z"/>
          <w:rFonts w:asciiTheme="minorHAnsi" w:eastAsiaTheme="minorEastAsia" w:hAnsiTheme="minorHAnsi" w:cstheme="minorBidi"/>
          <w:noProof/>
          <w:sz w:val="24"/>
        </w:rPr>
      </w:pPr>
      <w:del w:id="713" w:author="Stefan Hagen" w:date="2017-03-11T23:24:00Z">
        <w:r w:rsidRPr="004377E7" w:rsidDel="004377E7">
          <w:rPr>
            <w:noProof/>
            <w:rPrChange w:id="714" w:author="Stefan Hagen" w:date="2017-03-11T23:24:00Z">
              <w:rPr>
                <w:rStyle w:val="Hyperlink"/>
                <w:noProof/>
              </w:rPr>
            </w:rPrChange>
          </w:rPr>
          <w:delText>Appendix A. Acknowledgments</w:delText>
        </w:r>
        <w:r w:rsidDel="004377E7">
          <w:rPr>
            <w:noProof/>
            <w:webHidden/>
          </w:rPr>
          <w:tab/>
        </w:r>
        <w:r w:rsidR="00147C8E" w:rsidDel="004377E7">
          <w:rPr>
            <w:noProof/>
            <w:webHidden/>
          </w:rPr>
          <w:delText>63</w:delText>
        </w:r>
      </w:del>
    </w:p>
    <w:p w14:paraId="731FBB70" w14:textId="77777777" w:rsidR="007C4B93" w:rsidDel="004377E7" w:rsidRDefault="007C4B93">
      <w:pPr>
        <w:pStyle w:val="TOC1"/>
        <w:rPr>
          <w:del w:id="715" w:author="Stefan Hagen" w:date="2017-03-11T23:24:00Z"/>
          <w:rFonts w:asciiTheme="minorHAnsi" w:eastAsiaTheme="minorEastAsia" w:hAnsiTheme="minorHAnsi" w:cstheme="minorBidi"/>
          <w:noProof/>
          <w:sz w:val="24"/>
        </w:rPr>
      </w:pPr>
      <w:del w:id="716" w:author="Stefan Hagen" w:date="2017-03-11T23:24:00Z">
        <w:r w:rsidRPr="004377E7" w:rsidDel="004377E7">
          <w:rPr>
            <w:noProof/>
            <w:rPrChange w:id="717" w:author="Stefan Hagen" w:date="2017-03-11T23:24:00Z">
              <w:rPr>
                <w:rStyle w:val="Hyperlink"/>
                <w:noProof/>
              </w:rPr>
            </w:rPrChange>
          </w:rPr>
          <w:delText>Appendix B. Examples</w:delText>
        </w:r>
        <w:r w:rsidDel="004377E7">
          <w:rPr>
            <w:noProof/>
            <w:webHidden/>
          </w:rPr>
          <w:tab/>
        </w:r>
        <w:r w:rsidR="00147C8E" w:rsidDel="004377E7">
          <w:rPr>
            <w:noProof/>
            <w:webHidden/>
          </w:rPr>
          <w:delText>64</w:delText>
        </w:r>
      </w:del>
    </w:p>
    <w:p w14:paraId="2366B5B8" w14:textId="77777777" w:rsidR="007C4B93" w:rsidDel="004377E7" w:rsidRDefault="007C4B93">
      <w:pPr>
        <w:pStyle w:val="TOC2"/>
        <w:tabs>
          <w:tab w:val="right" w:leader="dot" w:pos="9350"/>
        </w:tabs>
        <w:rPr>
          <w:del w:id="718" w:author="Stefan Hagen" w:date="2017-03-11T23:24:00Z"/>
          <w:rFonts w:asciiTheme="minorHAnsi" w:eastAsiaTheme="minorEastAsia" w:hAnsiTheme="minorHAnsi" w:cstheme="minorBidi"/>
          <w:noProof/>
          <w:sz w:val="24"/>
        </w:rPr>
      </w:pPr>
      <w:del w:id="719" w:author="Stefan Hagen" w:date="2017-03-11T23:24:00Z">
        <w:r w:rsidRPr="004377E7" w:rsidDel="004377E7">
          <w:rPr>
            <w:noProof/>
            <w:rPrChange w:id="720" w:author="Stefan Hagen" w:date="2017-03-11T23:24:00Z">
              <w:rPr>
                <w:rStyle w:val="Hyperlink"/>
                <w:noProof/>
              </w:rPr>
            </w:rPrChange>
          </w:rPr>
          <w:delText>B.1 Sample Security Advisory A</w:delText>
        </w:r>
        <w:r w:rsidDel="004377E7">
          <w:rPr>
            <w:noProof/>
            <w:webHidden/>
          </w:rPr>
          <w:tab/>
        </w:r>
        <w:r w:rsidR="00147C8E" w:rsidDel="004377E7">
          <w:rPr>
            <w:noProof/>
            <w:webHidden/>
          </w:rPr>
          <w:delText>64</w:delText>
        </w:r>
      </w:del>
    </w:p>
    <w:p w14:paraId="36561B67" w14:textId="77777777" w:rsidR="007C4B93" w:rsidDel="004377E7" w:rsidRDefault="007C4B93">
      <w:pPr>
        <w:pStyle w:val="TOC2"/>
        <w:tabs>
          <w:tab w:val="right" w:leader="dot" w:pos="9350"/>
        </w:tabs>
        <w:rPr>
          <w:del w:id="721" w:author="Stefan Hagen" w:date="2017-03-11T23:24:00Z"/>
          <w:rFonts w:asciiTheme="minorHAnsi" w:eastAsiaTheme="minorEastAsia" w:hAnsiTheme="minorHAnsi" w:cstheme="minorBidi"/>
          <w:noProof/>
          <w:sz w:val="24"/>
        </w:rPr>
      </w:pPr>
      <w:del w:id="722" w:author="Stefan Hagen" w:date="2017-03-11T23:24:00Z">
        <w:r w:rsidRPr="004377E7" w:rsidDel="004377E7">
          <w:rPr>
            <w:noProof/>
            <w:rPrChange w:id="723" w:author="Stefan Hagen" w:date="2017-03-11T23:24:00Z">
              <w:rPr>
                <w:rStyle w:val="Hyperlink"/>
                <w:noProof/>
              </w:rPr>
            </w:rPrChange>
          </w:rPr>
          <w:delText>B.2 Sample Security Advisory B</w:delText>
        </w:r>
        <w:r w:rsidDel="004377E7">
          <w:rPr>
            <w:noProof/>
            <w:webHidden/>
          </w:rPr>
          <w:tab/>
        </w:r>
        <w:r w:rsidR="00147C8E" w:rsidDel="004377E7">
          <w:rPr>
            <w:noProof/>
            <w:webHidden/>
          </w:rPr>
          <w:delText>65</w:delText>
        </w:r>
      </w:del>
    </w:p>
    <w:p w14:paraId="206603CE" w14:textId="77777777" w:rsidR="007C4B93" w:rsidDel="004377E7" w:rsidRDefault="007C4B93">
      <w:pPr>
        <w:pStyle w:val="TOC2"/>
        <w:tabs>
          <w:tab w:val="right" w:leader="dot" w:pos="9350"/>
        </w:tabs>
        <w:rPr>
          <w:del w:id="724" w:author="Stefan Hagen" w:date="2017-03-11T23:24:00Z"/>
          <w:rFonts w:asciiTheme="minorHAnsi" w:eastAsiaTheme="minorEastAsia" w:hAnsiTheme="minorHAnsi" w:cstheme="minorBidi"/>
          <w:noProof/>
          <w:sz w:val="24"/>
        </w:rPr>
      </w:pPr>
      <w:del w:id="725" w:author="Stefan Hagen" w:date="2017-03-11T23:24:00Z">
        <w:r w:rsidRPr="004377E7" w:rsidDel="004377E7">
          <w:rPr>
            <w:noProof/>
            <w:rPrChange w:id="726" w:author="Stefan Hagen" w:date="2017-03-11T23:24:00Z">
              <w:rPr>
                <w:rStyle w:val="Hyperlink"/>
                <w:noProof/>
              </w:rPr>
            </w:rPrChange>
          </w:rPr>
          <w:delText>B.3 Sample Security Advisory C</w:delText>
        </w:r>
        <w:r w:rsidDel="004377E7">
          <w:rPr>
            <w:noProof/>
            <w:webHidden/>
          </w:rPr>
          <w:tab/>
        </w:r>
        <w:r w:rsidR="00147C8E" w:rsidDel="004377E7">
          <w:rPr>
            <w:noProof/>
            <w:webHidden/>
          </w:rPr>
          <w:delText>66</w:delText>
        </w:r>
      </w:del>
    </w:p>
    <w:p w14:paraId="04ACB0F5" w14:textId="77777777" w:rsidR="007C4B93" w:rsidDel="004377E7" w:rsidRDefault="007C4B93">
      <w:pPr>
        <w:pStyle w:val="TOC2"/>
        <w:tabs>
          <w:tab w:val="right" w:leader="dot" w:pos="9350"/>
        </w:tabs>
        <w:rPr>
          <w:del w:id="727" w:author="Stefan Hagen" w:date="2017-03-11T23:24:00Z"/>
          <w:rFonts w:asciiTheme="minorHAnsi" w:eastAsiaTheme="minorEastAsia" w:hAnsiTheme="minorHAnsi" w:cstheme="minorBidi"/>
          <w:noProof/>
          <w:sz w:val="24"/>
        </w:rPr>
      </w:pPr>
      <w:del w:id="728" w:author="Stefan Hagen" w:date="2017-03-11T23:24:00Z">
        <w:r w:rsidRPr="004377E7" w:rsidDel="004377E7">
          <w:rPr>
            <w:noProof/>
            <w:rPrChange w:id="729" w:author="Stefan Hagen" w:date="2017-03-11T23:24:00Z">
              <w:rPr>
                <w:rStyle w:val="Hyperlink"/>
                <w:noProof/>
              </w:rPr>
            </w:rPrChange>
          </w:rPr>
          <w:delText>B.4 Sample Security Advisory D</w:delText>
        </w:r>
        <w:r w:rsidDel="004377E7">
          <w:rPr>
            <w:noProof/>
            <w:webHidden/>
          </w:rPr>
          <w:tab/>
        </w:r>
        <w:r w:rsidR="00147C8E" w:rsidDel="004377E7">
          <w:rPr>
            <w:noProof/>
            <w:webHidden/>
          </w:rPr>
          <w:delText>66</w:delText>
        </w:r>
      </w:del>
    </w:p>
    <w:p w14:paraId="700D668A" w14:textId="77777777" w:rsidR="007C4B93" w:rsidDel="004377E7" w:rsidRDefault="007C4B93">
      <w:pPr>
        <w:pStyle w:val="TOC1"/>
        <w:rPr>
          <w:del w:id="730" w:author="Stefan Hagen" w:date="2017-03-11T23:24:00Z"/>
          <w:rFonts w:asciiTheme="minorHAnsi" w:eastAsiaTheme="minorEastAsia" w:hAnsiTheme="minorHAnsi" w:cstheme="minorBidi"/>
          <w:noProof/>
          <w:sz w:val="24"/>
        </w:rPr>
      </w:pPr>
      <w:del w:id="731" w:author="Stefan Hagen" w:date="2017-03-11T23:24:00Z">
        <w:r w:rsidRPr="004377E7" w:rsidDel="004377E7">
          <w:rPr>
            <w:noProof/>
            <w:rPrChange w:id="732" w:author="Stefan Hagen" w:date="2017-03-11T23:24:00Z">
              <w:rPr>
                <w:rStyle w:val="Hyperlink"/>
                <w:noProof/>
              </w:rPr>
            </w:rPrChange>
          </w:rPr>
          <w:delText>Appendix C. Revision History</w:delText>
        </w:r>
        <w:r w:rsidDel="004377E7">
          <w:rPr>
            <w:noProof/>
            <w:webHidden/>
          </w:rPr>
          <w:tab/>
        </w:r>
        <w:r w:rsidR="00147C8E" w:rsidDel="004377E7">
          <w:rPr>
            <w:noProof/>
            <w:webHidden/>
          </w:rPr>
          <w:delText>67</w:delText>
        </w:r>
      </w:del>
    </w:p>
    <w:p w14:paraId="41A5E84B" w14:textId="77777777" w:rsidR="006E4329" w:rsidRDefault="000C66BB" w:rsidP="00544386">
      <w:pPr>
        <w:pStyle w:val="Abstract"/>
      </w:pPr>
      <w:r>
        <w:rPr>
          <w:szCs w:val="24"/>
        </w:rPr>
        <w:fldChar w:fldCharType="end"/>
      </w:r>
    </w:p>
    <w:p w14:paraId="14CD6F33" w14:textId="77777777" w:rsidR="00903BE1" w:rsidRDefault="00903BE1" w:rsidP="00E01912">
      <w:pPr>
        <w:sectPr w:rsidR="00903BE1" w:rsidSect="00903BE1">
          <w:footerReference w:type="default" r:id="rId8"/>
          <w:pgSz w:w="12240" w:h="15840" w:code="1"/>
          <w:pgMar w:top="1440" w:right="1440" w:bottom="720" w:left="1440" w:header="720" w:footer="720" w:gutter="0"/>
          <w:cols w:space="720"/>
          <w:docGrid w:linePitch="360"/>
        </w:sectPr>
      </w:pPr>
      <w:bookmarkStart w:id="735" w:name="_Toc287332006"/>
    </w:p>
    <w:p w14:paraId="282FA4DC" w14:textId="77777777" w:rsidR="00C71349" w:rsidRPr="00C52EFC" w:rsidRDefault="00177DED" w:rsidP="0076113A">
      <w:pPr>
        <w:pStyle w:val="Heading1"/>
      </w:pPr>
      <w:bookmarkStart w:id="736" w:name="_Toc477122230"/>
      <w:r>
        <w:lastRenderedPageBreak/>
        <w:t>Introduction</w:t>
      </w:r>
      <w:bookmarkEnd w:id="0"/>
      <w:bookmarkEnd w:id="735"/>
      <w:bookmarkEnd w:id="736"/>
    </w:p>
    <w:p w14:paraId="58088615" w14:textId="5A0CCA9D" w:rsidR="00575F89" w:rsidRDefault="00575F89">
      <w:pPr>
        <w:pStyle w:val="Heading2"/>
        <w:rPr>
          <w:ins w:id="737" w:author="Stefan Hagen" w:date="2017-03-12T18:50:00Z"/>
        </w:rPr>
        <w:pPrChange w:id="738" w:author="Stefan Hagen" w:date="2017-03-12T18:50:00Z">
          <w:pPr/>
        </w:pPrChange>
      </w:pPr>
      <w:bookmarkStart w:id="739" w:name="_Toc477122231"/>
      <w:ins w:id="740" w:author="Stefan Hagen" w:date="2017-03-12T18:50:00Z">
        <w:r>
          <w:t>Organization of CSAF CVRF</w:t>
        </w:r>
        <w:bookmarkEnd w:id="739"/>
      </w:ins>
    </w:p>
    <w:p w14:paraId="2FB3CCD1" w14:textId="32208046" w:rsidR="00A84884" w:rsidRPr="00A84884" w:rsidDel="00575F89" w:rsidRDefault="00A84884" w:rsidP="00A84884">
      <w:pPr>
        <w:rPr>
          <w:del w:id="741" w:author="Stefan Hagen" w:date="2017-03-12T18:49:00Z"/>
        </w:rPr>
      </w:pPr>
      <w:del w:id="742" w:author="Stefan Hagen" w:date="2017-03-12T18:49:00Z">
        <w:r w:rsidRPr="00A84884" w:rsidDel="00575F89">
          <w:delText xml:space="preserve">The </w:delText>
        </w:r>
        <w:r w:rsidDel="00575F89">
          <w:delText xml:space="preserve">CSAF </w:delText>
        </w:r>
        <w:r w:rsidRPr="00A84884" w:rsidDel="00575F89">
          <w:delText xml:space="preserve">Common Vulnerability Reporting Framework (CVRF) </w:delText>
        </w:r>
        <w:r w:rsidDel="00575F89">
          <w:delText xml:space="preserve">is a language to exchange Security Advisories formulated in XML. </w:delText>
        </w:r>
      </w:del>
    </w:p>
    <w:p w14:paraId="42CF1403" w14:textId="2359668F" w:rsidR="00990E50" w:rsidDel="00575F89" w:rsidRDefault="00A84884" w:rsidP="008C100C">
      <w:pPr>
        <w:rPr>
          <w:del w:id="743" w:author="Stefan Hagen" w:date="2017-03-12T18:49:00Z"/>
        </w:rPr>
      </w:pPr>
      <w:del w:id="744" w:author="Stefan Hagen" w:date="2017-03-12T18:49:00Z">
        <w:r w:rsidDel="00575F89">
          <w:delText xml:space="preserve">This document is the definitive reference for the </w:delText>
        </w:r>
        <w:r w:rsidR="000517EC" w:rsidDel="00575F89">
          <w:delText>CVRF</w:delText>
        </w:r>
      </w:del>
      <w:del w:id="745" w:author="Stefan Hagen" w:date="2017-03-11T20:35:00Z">
        <w:r w:rsidR="000517EC" w:rsidDel="00DA149B">
          <w:delText xml:space="preserve"> </w:delText>
        </w:r>
        <w:r w:rsidDel="00DA149B">
          <w:delText xml:space="preserve">Dictionary of </w:delText>
        </w:r>
        <w:r w:rsidRPr="00A84884" w:rsidDel="00DA149B">
          <w:delText xml:space="preserve">Elements </w:delText>
        </w:r>
      </w:del>
      <w:del w:id="746" w:author="Stefan Hagen" w:date="2017-03-12T18:49:00Z">
        <w:r w:rsidR="000517EC" w:rsidDel="00575F89">
          <w:delText>version 1.2</w:delText>
        </w:r>
        <w:r w:rsidDel="00575F89">
          <w:delText xml:space="preserve">. The encompassing XML schema files noted in the Additional Artifacts section of the title page shall be taken as normative in the case a gap or an inconsistency in this explanatory document becomes evident. </w:delText>
        </w:r>
      </w:del>
    </w:p>
    <w:p w14:paraId="04CABD3B" w14:textId="0CDD6216" w:rsidR="00E50713" w:rsidDel="00575F89" w:rsidRDefault="00990E50" w:rsidP="008C100C">
      <w:pPr>
        <w:rPr>
          <w:del w:id="747" w:author="Stefan Hagen" w:date="2017-03-12T18:49:00Z"/>
        </w:rPr>
      </w:pPr>
      <w:del w:id="748" w:author="Stefan Hagen" w:date="2017-03-12T18:49:00Z">
        <w:r w:rsidDel="00575F89">
          <w:delText xml:space="preserve">The version 1.2 of the CVRF allows the users to transition from </w:delText>
        </w:r>
        <w:r w:rsidRPr="00990E50" w:rsidDel="00575F89">
          <w:delText>Common Vulnerability Scoring System</w:delText>
        </w:r>
        <w:r w:rsidDel="00575F89">
          <w:delText xml:space="preserve"> (CVSS) version 2 to version 3</w:delText>
        </w:r>
        <w:r w:rsidR="000517EC" w:rsidDel="00575F89">
          <w:delText xml:space="preserve"> as it supports both CVSS versions</w:delText>
        </w:r>
        <w:r w:rsidR="00E50713" w:rsidDel="00575F89">
          <w:delText>.</w:delText>
        </w:r>
        <w:r w:rsidRPr="00990E50" w:rsidDel="00575F89">
          <w:delText xml:space="preserve"> </w:delText>
        </w:r>
      </w:del>
    </w:p>
    <w:p w14:paraId="0514A1B7" w14:textId="67FFBF33" w:rsidR="00990E50" w:rsidDel="00575F89" w:rsidRDefault="00990E50" w:rsidP="008C100C">
      <w:pPr>
        <w:rPr>
          <w:del w:id="749" w:author="Stefan Hagen" w:date="2017-03-12T18:49:00Z"/>
        </w:rPr>
      </w:pPr>
      <w:del w:id="750" w:author="Stefan Hagen" w:date="2017-03-12T18:49:00Z">
        <w:r w:rsidDel="00575F89">
          <w:delText>Please note that CVRF 1.2</w:delText>
        </w:r>
        <w:r w:rsidRPr="00A84884" w:rsidDel="00575F89">
          <w:delText xml:space="preserve"> is </w:delText>
        </w:r>
        <w:r w:rsidRPr="000517EC" w:rsidDel="00575F89">
          <w:rPr>
            <w:b/>
          </w:rPr>
          <w:delText>not</w:delText>
        </w:r>
        <w:r w:rsidDel="00575F89">
          <w:delText xml:space="preserve"> backward compatible with </w:delText>
        </w:r>
        <w:r w:rsidR="000517EC" w:rsidDel="00575F89">
          <w:delText xml:space="preserve">CVRF </w:delText>
        </w:r>
        <w:r w:rsidDel="00575F89">
          <w:delText xml:space="preserve">1.1 published by </w:delText>
        </w:r>
        <w:r w:rsidRPr="00A84884" w:rsidDel="00575F89">
          <w:delText>the Internet Consortium for Advancement of Security on the Internet (ICASI)</w:delText>
        </w:r>
        <w:r w:rsidDel="00575F89">
          <w:delText xml:space="preserve"> and contributed to OASIS for future evolution by the </w:delText>
        </w:r>
        <w:r w:rsidRPr="00A84884" w:rsidDel="00575F89">
          <w:delText>Common Security Advisory Framework (CSAF) TC.</w:delText>
        </w:r>
      </w:del>
    </w:p>
    <w:p w14:paraId="46D461A4" w14:textId="7640C81A" w:rsidR="0012387E" w:rsidDel="00575F89" w:rsidRDefault="00A84884" w:rsidP="008C100C">
      <w:pPr>
        <w:rPr>
          <w:del w:id="751" w:author="Stefan Hagen" w:date="2017-03-12T18:49:00Z"/>
        </w:rPr>
      </w:pPr>
      <w:del w:id="752" w:author="Stefan Hagen" w:date="2017-03-12T18:49:00Z">
        <w:r w:rsidRPr="00A84884" w:rsidDel="00575F89">
          <w:delText xml:space="preserve">The following </w:delText>
        </w:r>
        <w:r w:rsidR="00990E50" w:rsidDel="00575F89">
          <w:delText>presentation</w:delText>
        </w:r>
        <w:r w:rsidRPr="00A84884" w:rsidDel="00575F89">
          <w:delText xml:space="preserve"> is grouped by schema, </w:delText>
        </w:r>
        <w:r w:rsidR="00990E50" w:rsidDel="00575F89">
          <w:delText>and</w:delText>
        </w:r>
        <w:r w:rsidRPr="00A84884" w:rsidDel="00575F89">
          <w:delText xml:space="preserve"> is not </w:delText>
        </w:r>
        <w:r w:rsidR="00990E50" w:rsidDel="00575F89">
          <w:delText xml:space="preserve">simply </w:delText>
        </w:r>
        <w:r w:rsidRPr="00A84884" w:rsidDel="00575F89">
          <w:delText xml:space="preserve">derivative documentation from the schema documents themselves. The information contained </w:delText>
        </w:r>
        <w:r w:rsidR="00990E50" w:rsidDel="00575F89">
          <w:delText>aims to be</w:delText>
        </w:r>
        <w:r w:rsidRPr="00A84884" w:rsidDel="00575F89">
          <w:delText xml:space="preserve"> more descriptive and complete. </w:delText>
        </w:r>
        <w:r w:rsidR="00CD746D" w:rsidDel="00575F89">
          <w:delText>Where applicable, common conventions are stated and known common issues in usage are pointed out informatively to support implementers of document producers and consumers alike.</w:delText>
        </w:r>
      </w:del>
    </w:p>
    <w:p w14:paraId="3BC3D339" w14:textId="76127E64" w:rsidR="007457EC" w:rsidDel="00575F89" w:rsidRDefault="004469B6" w:rsidP="008C100C">
      <w:pPr>
        <w:rPr>
          <w:del w:id="753" w:author="Stefan Hagen" w:date="2017-03-12T18:49:00Z"/>
        </w:rPr>
      </w:pPr>
      <w:del w:id="754" w:author="Stefan Hagen" w:date="2017-03-12T18:49:00Z">
        <w:r w:rsidDel="00575F89">
          <w:delText xml:space="preserve">From a high-level perspective, any Security Advisory purported by a CVRF version 1.2 adhering document </w:delText>
        </w:r>
        <w:r w:rsidR="00C56A12" w:rsidDel="00575F89">
          <w:delText xml:space="preserve">(inside the root </w:delText>
        </w:r>
        <w:r w:rsidR="00C56A12" w:rsidRPr="00C56A12" w:rsidDel="00575F89">
          <w:rPr>
            <w:rStyle w:val="Element"/>
          </w:rPr>
          <w:delText>c</w:delText>
        </w:r>
        <w:r w:rsidR="007C5D11" w:rsidDel="00575F89">
          <w:rPr>
            <w:rStyle w:val="Element"/>
          </w:rPr>
          <w:delText>vrf:c</w:delText>
        </w:r>
        <w:r w:rsidR="00C56A12" w:rsidRPr="00C56A12" w:rsidDel="00575F89">
          <w:rPr>
            <w:rStyle w:val="Element"/>
          </w:rPr>
          <w:delText>vrfdoc</w:delText>
        </w:r>
        <w:r w:rsidR="00C56A12" w:rsidDel="00575F89">
          <w:delText xml:space="preserve"> element) </w:delText>
        </w:r>
        <w:r w:rsidDel="00575F89">
          <w:delText xml:space="preserve">must provide at least the following </w:delText>
        </w:r>
        <w:r w:rsidR="007C5D11" w:rsidDel="00575F89">
          <w:delText xml:space="preserve">top-level </w:delText>
        </w:r>
        <w:r w:rsidDel="00575F89">
          <w:delText>elements</w:delText>
        </w:r>
        <w:r w:rsidR="007C5D11" w:rsidDel="00575F89">
          <w:delText xml:space="preserve"> in the displayed</w:delText>
        </w:r>
        <w:r w:rsidDel="00575F89">
          <w:delText xml:space="preserve"> se</w:delText>
        </w:r>
        <w:r w:rsidR="007C5D11" w:rsidDel="00575F89">
          <w:delText>quence</w:delText>
        </w:r>
        <w:r w:rsidR="00C07565" w:rsidDel="00575F89">
          <w:delText xml:space="preserve"> (Format is “</w:delText>
        </w:r>
        <w:r w:rsidR="00C07565" w:rsidRPr="00C07565" w:rsidDel="00575F89">
          <w:rPr>
            <w:b/>
          </w:rPr>
          <w:delText>Concept</w:delText>
        </w:r>
        <w:r w:rsidDel="00575F89">
          <w:delText>:</w:delText>
        </w:r>
        <w:r w:rsidR="00C07565" w:rsidDel="00575F89">
          <w:delText xml:space="preserve"> </w:delText>
        </w:r>
        <w:r w:rsidR="00C07565" w:rsidRPr="00C07565" w:rsidDel="00575F89">
          <w:rPr>
            <w:rStyle w:val="Element"/>
          </w:rPr>
          <w:delText>namespace:Element</w:delText>
        </w:r>
        <w:r w:rsidR="00C07565" w:rsidDel="00575F89">
          <w:delText>”):</w:delText>
        </w:r>
      </w:del>
    </w:p>
    <w:p w14:paraId="38C9CA7D" w14:textId="071A6DAC" w:rsidR="004469B6" w:rsidDel="00575F89" w:rsidRDefault="00C56A12" w:rsidP="004C3D28">
      <w:pPr>
        <w:pStyle w:val="ListParagraph"/>
        <w:numPr>
          <w:ilvl w:val="0"/>
          <w:numId w:val="6"/>
        </w:numPr>
        <w:rPr>
          <w:del w:id="755" w:author="Stefan Hagen" w:date="2017-03-12T18:49:00Z"/>
        </w:rPr>
      </w:pPr>
      <w:del w:id="756" w:author="Stefan Hagen" w:date="2017-03-12T18:49:00Z">
        <w:r w:rsidRPr="00C07565" w:rsidDel="00575F89">
          <w:rPr>
            <w:b/>
          </w:rPr>
          <w:delText>Title</w:delText>
        </w:r>
        <w:r w:rsidDel="00575F89">
          <w:delText xml:space="preserve">: </w:delText>
        </w:r>
        <w:r w:rsidR="008A4670" w:rsidDel="00575F89">
          <w:tab/>
        </w:r>
        <w:r w:rsidR="008A4670" w:rsidDel="00575F89">
          <w:tab/>
        </w:r>
        <w:r w:rsidR="008A4670" w:rsidDel="00575F89">
          <w:tab/>
        </w:r>
        <w:r w:rsidRPr="00BF75E5" w:rsidDel="00575F89">
          <w:rPr>
            <w:rStyle w:val="Element"/>
          </w:rPr>
          <w:delText>cvrf:</w:delText>
        </w:r>
        <w:r w:rsidR="004469B6" w:rsidRPr="00BF75E5" w:rsidDel="00575F89">
          <w:rPr>
            <w:rStyle w:val="Element"/>
          </w:rPr>
          <w:delText>DocumentTitle</w:delText>
        </w:r>
      </w:del>
    </w:p>
    <w:p w14:paraId="249C3C42" w14:textId="6485A518" w:rsidR="004469B6" w:rsidDel="00575F89" w:rsidRDefault="00C56A12" w:rsidP="004C3D28">
      <w:pPr>
        <w:pStyle w:val="ListParagraph"/>
        <w:numPr>
          <w:ilvl w:val="0"/>
          <w:numId w:val="6"/>
        </w:numPr>
        <w:rPr>
          <w:del w:id="757" w:author="Stefan Hagen" w:date="2017-03-12T18:49:00Z"/>
        </w:rPr>
      </w:pPr>
      <w:del w:id="758" w:author="Stefan Hagen" w:date="2017-03-12T18:49:00Z">
        <w:r w:rsidRPr="00C07565" w:rsidDel="00575F89">
          <w:rPr>
            <w:b/>
          </w:rPr>
          <w:delText>Type</w:delText>
        </w:r>
        <w:r w:rsidDel="00575F89">
          <w:delText xml:space="preserve">: </w:delText>
        </w:r>
        <w:r w:rsidR="008A4670" w:rsidDel="00575F89">
          <w:tab/>
        </w:r>
        <w:r w:rsidR="008A4670" w:rsidDel="00575F89">
          <w:tab/>
        </w:r>
        <w:r w:rsidR="008A4670" w:rsidDel="00575F89">
          <w:tab/>
        </w:r>
        <w:r w:rsidRPr="00BF75E5" w:rsidDel="00575F89">
          <w:rPr>
            <w:rStyle w:val="Element"/>
          </w:rPr>
          <w:delText>cvrf:</w:delText>
        </w:r>
        <w:r w:rsidR="004469B6" w:rsidRPr="00BF75E5" w:rsidDel="00575F89">
          <w:rPr>
            <w:rStyle w:val="Element"/>
          </w:rPr>
          <w:delText>DocumentType</w:delText>
        </w:r>
      </w:del>
    </w:p>
    <w:p w14:paraId="6CDE0115" w14:textId="051BC7A5" w:rsidR="004469B6" w:rsidDel="00575F89" w:rsidRDefault="00C56A12" w:rsidP="004C3D28">
      <w:pPr>
        <w:pStyle w:val="ListParagraph"/>
        <w:numPr>
          <w:ilvl w:val="0"/>
          <w:numId w:val="6"/>
        </w:numPr>
        <w:rPr>
          <w:del w:id="759" w:author="Stefan Hagen" w:date="2017-03-12T18:49:00Z"/>
        </w:rPr>
      </w:pPr>
      <w:del w:id="760" w:author="Stefan Hagen" w:date="2017-03-12T18:49:00Z">
        <w:r w:rsidRPr="00C07565" w:rsidDel="00575F89">
          <w:rPr>
            <w:b/>
          </w:rPr>
          <w:delText>Publisher</w:delText>
        </w:r>
        <w:r w:rsidDel="00575F89">
          <w:delText xml:space="preserve">: </w:delText>
        </w:r>
        <w:r w:rsidR="008A4670" w:rsidDel="00575F89">
          <w:tab/>
        </w:r>
        <w:r w:rsidR="008A4670" w:rsidDel="00575F89">
          <w:tab/>
        </w:r>
        <w:r w:rsidRPr="00BF75E5" w:rsidDel="00575F89">
          <w:rPr>
            <w:rStyle w:val="Element"/>
          </w:rPr>
          <w:delText>cvrf:</w:delText>
        </w:r>
        <w:r w:rsidR="004469B6" w:rsidRPr="00BF75E5" w:rsidDel="00575F89">
          <w:rPr>
            <w:rStyle w:val="Element"/>
          </w:rPr>
          <w:delText>DocumentPublisher</w:delText>
        </w:r>
      </w:del>
    </w:p>
    <w:p w14:paraId="2D3D7CAF" w14:textId="1EA6583C" w:rsidR="004469B6" w:rsidDel="00575F89" w:rsidRDefault="00C56A12" w:rsidP="004C3D28">
      <w:pPr>
        <w:pStyle w:val="ListParagraph"/>
        <w:numPr>
          <w:ilvl w:val="0"/>
          <w:numId w:val="6"/>
        </w:numPr>
        <w:rPr>
          <w:del w:id="761" w:author="Stefan Hagen" w:date="2017-03-12T18:49:00Z"/>
        </w:rPr>
      </w:pPr>
      <w:del w:id="762" w:author="Stefan Hagen" w:date="2017-03-12T18:49:00Z">
        <w:r w:rsidRPr="00C07565" w:rsidDel="00575F89">
          <w:rPr>
            <w:b/>
          </w:rPr>
          <w:delText>Tracking</w:delText>
        </w:r>
        <w:r w:rsidDel="00575F89">
          <w:delText xml:space="preserve">: </w:delText>
        </w:r>
        <w:r w:rsidR="008A4670" w:rsidDel="00575F89">
          <w:tab/>
        </w:r>
        <w:r w:rsidR="008A4670" w:rsidDel="00575F89">
          <w:tab/>
        </w:r>
        <w:r w:rsidRPr="00BF75E5" w:rsidDel="00575F89">
          <w:rPr>
            <w:rStyle w:val="Element"/>
          </w:rPr>
          <w:delText>cvrf:</w:delText>
        </w:r>
        <w:r w:rsidR="004469B6" w:rsidRPr="00BF75E5" w:rsidDel="00575F89">
          <w:rPr>
            <w:rStyle w:val="Element"/>
          </w:rPr>
          <w:delText>DocumentTracking</w:delText>
        </w:r>
      </w:del>
    </w:p>
    <w:p w14:paraId="76B2A8D7" w14:textId="55D1C29B" w:rsidR="004469B6" w:rsidDel="00575F89" w:rsidRDefault="00EF565E" w:rsidP="004469B6">
      <w:pPr>
        <w:rPr>
          <w:del w:id="763" w:author="Stefan Hagen" w:date="2017-03-12T18:49:00Z"/>
        </w:rPr>
      </w:pPr>
      <w:del w:id="764" w:author="Stefan Hagen" w:date="2017-03-12T18:49:00Z">
        <w:r w:rsidDel="00575F89">
          <w:delText>T</w:delText>
        </w:r>
        <w:r w:rsidR="004469B6" w:rsidDel="00575F89">
          <w:delText xml:space="preserve">his minimal required set </w:delText>
        </w:r>
        <w:r w:rsidDel="00575F89">
          <w:delText>does</w:delText>
        </w:r>
        <w:r w:rsidR="004469B6" w:rsidDel="00575F89">
          <w:delText xml:space="preserve"> not provide any useful info on products, vulnerabilities, or security advisories</w:delText>
        </w:r>
        <w:r w:rsidDel="00575F89">
          <w:delText>, thus</w:delText>
        </w:r>
        <w:r w:rsidR="004469B6" w:rsidDel="00575F89">
          <w:delText xml:space="preserve"> a maximal top-level set of elements is given here below:</w:delText>
        </w:r>
      </w:del>
    </w:p>
    <w:p w14:paraId="76331B46" w14:textId="25D81FD9" w:rsidR="004469B6" w:rsidDel="00575F89" w:rsidRDefault="00C56A12" w:rsidP="004C3D28">
      <w:pPr>
        <w:pStyle w:val="ListParagraph"/>
        <w:numPr>
          <w:ilvl w:val="0"/>
          <w:numId w:val="7"/>
        </w:numPr>
        <w:rPr>
          <w:del w:id="765" w:author="Stefan Hagen" w:date="2017-03-12T18:49:00Z"/>
        </w:rPr>
      </w:pPr>
      <w:del w:id="766" w:author="Stefan Hagen" w:date="2017-03-12T18:49:00Z">
        <w:r w:rsidRPr="00C07565" w:rsidDel="00575F89">
          <w:rPr>
            <w:b/>
          </w:rPr>
          <w:delText>Title</w:delText>
        </w:r>
        <w:r w:rsidDel="00575F89">
          <w:delText xml:space="preserve">:  </w:delText>
        </w:r>
        <w:r w:rsidR="008A4670" w:rsidDel="00575F89">
          <w:tab/>
        </w:r>
        <w:r w:rsidR="008A4670" w:rsidDel="00575F89">
          <w:tab/>
        </w:r>
        <w:r w:rsidR="008A4670" w:rsidDel="00575F89">
          <w:tab/>
        </w:r>
        <w:r w:rsidRPr="00BF75E5" w:rsidDel="00575F89">
          <w:rPr>
            <w:rStyle w:val="Element"/>
          </w:rPr>
          <w:delText>cvrf:</w:delText>
        </w:r>
        <w:r w:rsidR="004469B6" w:rsidRPr="00BF75E5" w:rsidDel="00575F89">
          <w:rPr>
            <w:rStyle w:val="Element"/>
          </w:rPr>
          <w:delText>DocumentTitle</w:delText>
        </w:r>
      </w:del>
    </w:p>
    <w:p w14:paraId="6E73D738" w14:textId="13713557" w:rsidR="004469B6" w:rsidDel="00575F89" w:rsidRDefault="00C56A12" w:rsidP="004C3D28">
      <w:pPr>
        <w:pStyle w:val="ListParagraph"/>
        <w:numPr>
          <w:ilvl w:val="0"/>
          <w:numId w:val="7"/>
        </w:numPr>
        <w:rPr>
          <w:del w:id="767" w:author="Stefan Hagen" w:date="2017-03-12T18:49:00Z"/>
        </w:rPr>
      </w:pPr>
      <w:del w:id="768" w:author="Stefan Hagen" w:date="2017-03-12T18:49:00Z">
        <w:r w:rsidRPr="00C07565" w:rsidDel="00575F89">
          <w:rPr>
            <w:b/>
          </w:rPr>
          <w:delText>Type</w:delText>
        </w:r>
        <w:r w:rsidDel="00575F89">
          <w:delText xml:space="preserve">: </w:delText>
        </w:r>
        <w:r w:rsidR="008A4670" w:rsidDel="00575F89">
          <w:tab/>
        </w:r>
        <w:r w:rsidR="008A4670" w:rsidDel="00575F89">
          <w:tab/>
        </w:r>
        <w:r w:rsidR="008A4670" w:rsidDel="00575F89">
          <w:tab/>
        </w:r>
        <w:r w:rsidRPr="00BF75E5" w:rsidDel="00575F89">
          <w:rPr>
            <w:rStyle w:val="Element"/>
          </w:rPr>
          <w:delText>cvrf:</w:delText>
        </w:r>
        <w:r w:rsidR="004469B6" w:rsidRPr="00BF75E5" w:rsidDel="00575F89">
          <w:rPr>
            <w:rStyle w:val="Element"/>
          </w:rPr>
          <w:delText>DocumentType</w:delText>
        </w:r>
      </w:del>
    </w:p>
    <w:p w14:paraId="471A67D9" w14:textId="54E168BB" w:rsidR="004469B6" w:rsidDel="00575F89" w:rsidRDefault="00C56A12" w:rsidP="004C3D28">
      <w:pPr>
        <w:pStyle w:val="ListParagraph"/>
        <w:numPr>
          <w:ilvl w:val="0"/>
          <w:numId w:val="7"/>
        </w:numPr>
        <w:rPr>
          <w:del w:id="769" w:author="Stefan Hagen" w:date="2017-03-12T18:49:00Z"/>
        </w:rPr>
      </w:pPr>
      <w:del w:id="770" w:author="Stefan Hagen" w:date="2017-03-12T18:49:00Z">
        <w:r w:rsidRPr="00C07565" w:rsidDel="00575F89">
          <w:rPr>
            <w:b/>
          </w:rPr>
          <w:delText>Publisher</w:delText>
        </w:r>
        <w:r w:rsidDel="00575F89">
          <w:delText xml:space="preserve">: </w:delText>
        </w:r>
        <w:r w:rsidR="008A4670" w:rsidDel="00575F89">
          <w:tab/>
        </w:r>
        <w:r w:rsidR="008A4670" w:rsidDel="00575F89">
          <w:tab/>
        </w:r>
        <w:r w:rsidRPr="00BF75E5" w:rsidDel="00575F89">
          <w:rPr>
            <w:rStyle w:val="Element"/>
          </w:rPr>
          <w:delText>cvrf:</w:delText>
        </w:r>
        <w:r w:rsidR="004469B6" w:rsidRPr="00BF75E5" w:rsidDel="00575F89">
          <w:rPr>
            <w:rStyle w:val="Element"/>
          </w:rPr>
          <w:delText>DocumentPublisher</w:delText>
        </w:r>
      </w:del>
    </w:p>
    <w:p w14:paraId="5FC92F43" w14:textId="25AA1554" w:rsidR="004469B6" w:rsidDel="00575F89" w:rsidRDefault="00C56A12" w:rsidP="004C3D28">
      <w:pPr>
        <w:pStyle w:val="ListParagraph"/>
        <w:numPr>
          <w:ilvl w:val="0"/>
          <w:numId w:val="7"/>
        </w:numPr>
        <w:rPr>
          <w:del w:id="771" w:author="Stefan Hagen" w:date="2017-03-12T18:49:00Z"/>
        </w:rPr>
      </w:pPr>
      <w:del w:id="772" w:author="Stefan Hagen" w:date="2017-03-12T18:49:00Z">
        <w:r w:rsidRPr="00C07565" w:rsidDel="00575F89">
          <w:rPr>
            <w:b/>
          </w:rPr>
          <w:delText>Tracking</w:delText>
        </w:r>
        <w:r w:rsidDel="00575F89">
          <w:delText xml:space="preserve">: </w:delText>
        </w:r>
        <w:r w:rsidR="008A4670" w:rsidDel="00575F89">
          <w:tab/>
        </w:r>
        <w:r w:rsidR="008A4670" w:rsidDel="00575F89">
          <w:tab/>
        </w:r>
        <w:r w:rsidRPr="00BF75E5" w:rsidDel="00575F89">
          <w:rPr>
            <w:rStyle w:val="Element"/>
          </w:rPr>
          <w:delText>cvrf:</w:delText>
        </w:r>
        <w:r w:rsidR="004469B6" w:rsidRPr="00BF75E5" w:rsidDel="00575F89">
          <w:rPr>
            <w:rStyle w:val="Element"/>
          </w:rPr>
          <w:delText>DocumentTracking</w:delText>
        </w:r>
      </w:del>
    </w:p>
    <w:p w14:paraId="260DAF93" w14:textId="7120F996" w:rsidR="004469B6" w:rsidDel="00575F89" w:rsidRDefault="00C56A12" w:rsidP="004C3D28">
      <w:pPr>
        <w:pStyle w:val="ListParagraph"/>
        <w:numPr>
          <w:ilvl w:val="0"/>
          <w:numId w:val="7"/>
        </w:numPr>
        <w:rPr>
          <w:del w:id="773" w:author="Stefan Hagen" w:date="2017-03-12T18:49:00Z"/>
        </w:rPr>
      </w:pPr>
      <w:del w:id="774" w:author="Stefan Hagen" w:date="2017-03-12T18:49:00Z">
        <w:r w:rsidRPr="00C07565" w:rsidDel="00575F89">
          <w:rPr>
            <w:b/>
          </w:rPr>
          <w:delText>Notes</w:delText>
        </w:r>
        <w:r w:rsidDel="00575F89">
          <w:delText xml:space="preserve">: </w:delText>
        </w:r>
        <w:r w:rsidR="008A4670" w:rsidDel="00575F89">
          <w:tab/>
        </w:r>
        <w:r w:rsidR="008A4670" w:rsidDel="00575F89">
          <w:tab/>
        </w:r>
        <w:r w:rsidRPr="00BF75E5" w:rsidDel="00575F89">
          <w:rPr>
            <w:rStyle w:val="Element"/>
          </w:rPr>
          <w:delText>cvrf:DocumentNotes</w:delText>
        </w:r>
      </w:del>
    </w:p>
    <w:p w14:paraId="0267A912" w14:textId="6E0C75D6" w:rsidR="00C56A12" w:rsidDel="00575F89" w:rsidRDefault="00C56A12" w:rsidP="004C3D28">
      <w:pPr>
        <w:pStyle w:val="ListParagraph"/>
        <w:numPr>
          <w:ilvl w:val="0"/>
          <w:numId w:val="7"/>
        </w:numPr>
        <w:rPr>
          <w:del w:id="775" w:author="Stefan Hagen" w:date="2017-03-12T18:49:00Z"/>
        </w:rPr>
      </w:pPr>
      <w:del w:id="776" w:author="Stefan Hagen" w:date="2017-03-12T18:49:00Z">
        <w:r w:rsidRPr="00C07565" w:rsidDel="00575F89">
          <w:rPr>
            <w:b/>
          </w:rPr>
          <w:delText>Distribution</w:delText>
        </w:r>
        <w:r w:rsidDel="00575F89">
          <w:delText xml:space="preserve">: </w:delText>
        </w:r>
        <w:r w:rsidR="008A4670" w:rsidDel="00575F89">
          <w:tab/>
        </w:r>
        <w:r w:rsidR="008A4670" w:rsidDel="00575F89">
          <w:tab/>
        </w:r>
        <w:r w:rsidRPr="00BF75E5" w:rsidDel="00575F89">
          <w:rPr>
            <w:rStyle w:val="Element"/>
          </w:rPr>
          <w:delText>cvrf:DocumentDistribution</w:delText>
        </w:r>
      </w:del>
    </w:p>
    <w:p w14:paraId="235D3876" w14:textId="7A285A5A" w:rsidR="00C56A12" w:rsidDel="00575F89" w:rsidRDefault="00C56A12" w:rsidP="004C3D28">
      <w:pPr>
        <w:pStyle w:val="ListParagraph"/>
        <w:numPr>
          <w:ilvl w:val="0"/>
          <w:numId w:val="7"/>
        </w:numPr>
        <w:rPr>
          <w:del w:id="777" w:author="Stefan Hagen" w:date="2017-03-12T18:49:00Z"/>
        </w:rPr>
      </w:pPr>
      <w:del w:id="778" w:author="Stefan Hagen" w:date="2017-03-12T18:49:00Z">
        <w:r w:rsidRPr="00C07565" w:rsidDel="00575F89">
          <w:rPr>
            <w:b/>
          </w:rPr>
          <w:delText>Aggregate</w:delText>
        </w:r>
        <w:r w:rsidR="008A4670" w:rsidRPr="00C07565" w:rsidDel="00575F89">
          <w:rPr>
            <w:b/>
          </w:rPr>
          <w:delText xml:space="preserve"> </w:delText>
        </w:r>
        <w:r w:rsidRPr="00C07565" w:rsidDel="00575F89">
          <w:rPr>
            <w:b/>
          </w:rPr>
          <w:delText>Severity</w:delText>
        </w:r>
        <w:r w:rsidDel="00575F89">
          <w:delText xml:space="preserve">: </w:delText>
        </w:r>
        <w:r w:rsidR="008A4670" w:rsidDel="00575F89">
          <w:tab/>
        </w:r>
        <w:r w:rsidRPr="00BF75E5" w:rsidDel="00575F89">
          <w:rPr>
            <w:rStyle w:val="Element"/>
          </w:rPr>
          <w:delText>cvrf:AggregateSeverity</w:delText>
        </w:r>
      </w:del>
    </w:p>
    <w:p w14:paraId="4C1D5B27" w14:textId="11F35E30" w:rsidR="00C56A12" w:rsidDel="00575F89" w:rsidRDefault="00C56A12" w:rsidP="004C3D28">
      <w:pPr>
        <w:pStyle w:val="ListParagraph"/>
        <w:numPr>
          <w:ilvl w:val="0"/>
          <w:numId w:val="7"/>
        </w:numPr>
        <w:rPr>
          <w:del w:id="779" w:author="Stefan Hagen" w:date="2017-03-12T18:49:00Z"/>
        </w:rPr>
      </w:pPr>
      <w:del w:id="780" w:author="Stefan Hagen" w:date="2017-03-12T18:49:00Z">
        <w:r w:rsidRPr="00C07565" w:rsidDel="00575F89">
          <w:rPr>
            <w:b/>
          </w:rPr>
          <w:delText>References</w:delText>
        </w:r>
        <w:r w:rsidDel="00575F89">
          <w:delText xml:space="preserve">: </w:delText>
        </w:r>
        <w:r w:rsidR="008A4670" w:rsidDel="00575F89">
          <w:tab/>
        </w:r>
        <w:r w:rsidR="008A4670" w:rsidDel="00575F89">
          <w:tab/>
        </w:r>
        <w:r w:rsidRPr="00BF75E5" w:rsidDel="00575F89">
          <w:rPr>
            <w:rStyle w:val="Element"/>
          </w:rPr>
          <w:delText>cvrf:DocumentReferences</w:delText>
        </w:r>
      </w:del>
    </w:p>
    <w:p w14:paraId="0296C816" w14:textId="7AB32923" w:rsidR="00C56A12" w:rsidDel="00575F89" w:rsidRDefault="00C56A12" w:rsidP="004C3D28">
      <w:pPr>
        <w:pStyle w:val="ListParagraph"/>
        <w:numPr>
          <w:ilvl w:val="0"/>
          <w:numId w:val="7"/>
        </w:numPr>
        <w:rPr>
          <w:del w:id="781" w:author="Stefan Hagen" w:date="2017-03-12T18:49:00Z"/>
        </w:rPr>
      </w:pPr>
      <w:del w:id="782" w:author="Stefan Hagen" w:date="2017-03-12T18:49:00Z">
        <w:r w:rsidRPr="00C07565" w:rsidDel="00575F89">
          <w:rPr>
            <w:b/>
          </w:rPr>
          <w:delText>Acknowledgements</w:delText>
        </w:r>
        <w:r w:rsidDel="00575F89">
          <w:delText xml:space="preserve">: </w:delText>
        </w:r>
        <w:r w:rsidR="008A4670" w:rsidDel="00575F89">
          <w:tab/>
        </w:r>
        <w:r w:rsidRPr="00BF75E5" w:rsidDel="00575F89">
          <w:rPr>
            <w:rStyle w:val="Element"/>
          </w:rPr>
          <w:delText>cvrf:Acknowledgements</w:delText>
        </w:r>
      </w:del>
    </w:p>
    <w:p w14:paraId="3F2DE9CC" w14:textId="6E225B55" w:rsidR="00C56A12" w:rsidDel="00575F89" w:rsidRDefault="00C56A12" w:rsidP="004C3D28">
      <w:pPr>
        <w:pStyle w:val="ListParagraph"/>
        <w:numPr>
          <w:ilvl w:val="0"/>
          <w:numId w:val="7"/>
        </w:numPr>
        <w:rPr>
          <w:del w:id="783" w:author="Stefan Hagen" w:date="2017-03-12T18:49:00Z"/>
        </w:rPr>
      </w:pPr>
      <w:del w:id="784" w:author="Stefan Hagen" w:date="2017-03-12T18:49:00Z">
        <w:r w:rsidRPr="00C07565" w:rsidDel="00575F89">
          <w:rPr>
            <w:b/>
          </w:rPr>
          <w:delText>Product</w:delText>
        </w:r>
        <w:r w:rsidR="008A4670" w:rsidRPr="00C07565" w:rsidDel="00575F89">
          <w:rPr>
            <w:b/>
          </w:rPr>
          <w:delText xml:space="preserve"> </w:delText>
        </w:r>
        <w:r w:rsidRPr="00C07565" w:rsidDel="00575F89">
          <w:rPr>
            <w:b/>
          </w:rPr>
          <w:delText>Tree</w:delText>
        </w:r>
        <w:r w:rsidDel="00575F89">
          <w:delText xml:space="preserve">: </w:delText>
        </w:r>
        <w:r w:rsidR="008A4670" w:rsidDel="00575F89">
          <w:tab/>
        </w:r>
        <w:r w:rsidR="008A4670" w:rsidDel="00575F89">
          <w:tab/>
        </w:r>
        <w:r w:rsidRPr="00BF75E5" w:rsidDel="00575F89">
          <w:rPr>
            <w:rStyle w:val="Element"/>
          </w:rPr>
          <w:delText>prod:ProductTree</w:delText>
        </w:r>
      </w:del>
    </w:p>
    <w:p w14:paraId="00B15CD3" w14:textId="5E1DF7E5" w:rsidR="00C56A12" w:rsidDel="00575F89" w:rsidRDefault="00C56A12" w:rsidP="004C3D28">
      <w:pPr>
        <w:pStyle w:val="ListParagraph"/>
        <w:numPr>
          <w:ilvl w:val="0"/>
          <w:numId w:val="7"/>
        </w:numPr>
        <w:rPr>
          <w:del w:id="785" w:author="Stefan Hagen" w:date="2017-03-12T18:49:00Z"/>
        </w:rPr>
      </w:pPr>
      <w:del w:id="786" w:author="Stefan Hagen" w:date="2017-03-12T18:49:00Z">
        <w:r w:rsidRPr="00C07565" w:rsidDel="00575F89">
          <w:rPr>
            <w:b/>
          </w:rPr>
          <w:delText>Vulnerability</w:delText>
        </w:r>
        <w:r w:rsidDel="00575F89">
          <w:delText xml:space="preserve">: </w:delText>
        </w:r>
        <w:r w:rsidR="008A4670" w:rsidDel="00575F89">
          <w:tab/>
        </w:r>
        <w:r w:rsidR="008A4670" w:rsidDel="00575F89">
          <w:tab/>
        </w:r>
        <w:r w:rsidRPr="00BF75E5" w:rsidDel="00575F89">
          <w:rPr>
            <w:rStyle w:val="Element"/>
          </w:rPr>
          <w:delText>vuln:Vulnerability</w:delText>
        </w:r>
      </w:del>
    </w:p>
    <w:p w14:paraId="74BC3E82" w14:textId="6E33106A" w:rsidR="00C56A12" w:rsidDel="00575F89" w:rsidRDefault="007C5D11" w:rsidP="00C56A12">
      <w:pPr>
        <w:rPr>
          <w:del w:id="787" w:author="Stefan Hagen" w:date="2017-03-12T18:49:00Z"/>
        </w:rPr>
      </w:pPr>
      <w:del w:id="788" w:author="Stefan Hagen" w:date="2017-03-12T18:49:00Z">
        <w:r w:rsidDel="00575F89">
          <w:delText xml:space="preserve">Care has been taken, to </w:delText>
        </w:r>
        <w:r w:rsidR="00E86B6D" w:rsidDel="00575F89">
          <w:delText>design</w:delText>
        </w:r>
        <w:r w:rsidDel="00575F89">
          <w:delText xml:space="preserve"> </w:delText>
        </w:r>
        <w:r w:rsidR="00EF565E" w:rsidDel="00575F89">
          <w:delText xml:space="preserve">the </w:delText>
        </w:r>
        <w:r w:rsidDel="00575F89">
          <w:delText xml:space="preserve">containers for product and vulnerability info </w:delText>
        </w:r>
        <w:r w:rsidR="00EF565E" w:rsidDel="00575F89">
          <w:delText>to support</w:delText>
        </w:r>
        <w:r w:rsidDel="00575F89">
          <w:delText xml:space="preserve"> </w:delText>
        </w:r>
        <w:r w:rsidR="00E86B6D" w:rsidDel="00575F89">
          <w:delText>fine-grained mapping</w:delText>
        </w:r>
        <w:r w:rsidDel="00575F89">
          <w:delText xml:space="preserve"> of security advisories </w:delText>
        </w:r>
        <w:r w:rsidR="00E86B6D" w:rsidDel="00575F89">
          <w:delText>onto</w:delText>
        </w:r>
        <w:r w:rsidDel="00575F89">
          <w:delText xml:space="preserve"> product and vulnerability </w:delText>
        </w:r>
        <w:r w:rsidR="00E86B6D" w:rsidDel="00575F89">
          <w:delText>and</w:delText>
        </w:r>
        <w:r w:rsidR="00EF565E" w:rsidDel="00575F89">
          <w:delText xml:space="preserve"> minimize</w:delText>
        </w:r>
        <w:r w:rsidDel="00575F89">
          <w:delText xml:space="preserve"> data</w:delText>
        </w:r>
        <w:r w:rsidR="00317D10" w:rsidDel="00575F89">
          <w:delText xml:space="preserve"> duplication</w:delText>
        </w:r>
        <w:r w:rsidR="00EF565E" w:rsidDel="00575F89">
          <w:delText xml:space="preserve"> through referencing</w:delText>
        </w:r>
        <w:r w:rsidR="00317D10" w:rsidDel="00575F89">
          <w:delText>.</w:delText>
        </w:r>
      </w:del>
    </w:p>
    <w:p w14:paraId="4E5374C3" w14:textId="591098A4" w:rsidR="009437B5" w:rsidDel="00575F89" w:rsidRDefault="009437B5" w:rsidP="00C56A12">
      <w:pPr>
        <w:rPr>
          <w:del w:id="789" w:author="Stefan Hagen" w:date="2017-03-12T18:49:00Z"/>
        </w:rPr>
      </w:pPr>
      <w:del w:id="790" w:author="Stefan Hagen" w:date="2017-03-12T18:49:00Z">
        <w:r w:rsidDel="00575F89">
          <w:delText>The display of the element</w:delText>
        </w:r>
        <w:r w:rsidR="00687C98" w:rsidDel="00575F89">
          <w:delText xml:space="preserve">s representing </w:delText>
        </w:r>
        <w:r w:rsidR="00687C98" w:rsidRPr="00687C98" w:rsidDel="00575F89">
          <w:rPr>
            <w:b/>
          </w:rPr>
          <w:delText>Product T</w:delText>
        </w:r>
        <w:r w:rsidRPr="00687C98" w:rsidDel="00575F89">
          <w:rPr>
            <w:b/>
          </w:rPr>
          <w:delText>ree</w:delText>
        </w:r>
        <w:r w:rsidR="00687C98" w:rsidDel="00575F89">
          <w:delText xml:space="preserve"> and </w:delText>
        </w:r>
        <w:r w:rsidR="00687C98" w:rsidRPr="00687C98" w:rsidDel="00575F89">
          <w:rPr>
            <w:b/>
          </w:rPr>
          <w:delText>V</w:delText>
        </w:r>
        <w:r w:rsidRPr="00687C98" w:rsidDel="00575F89">
          <w:rPr>
            <w:b/>
          </w:rPr>
          <w:delText>ulnerability</w:delText>
        </w:r>
        <w:r w:rsidDel="00575F89">
          <w:delText xml:space="preserve"> info has been placed in the sections named accordingly.</w:delText>
        </w:r>
      </w:del>
    </w:p>
    <w:p w14:paraId="37088A1C" w14:textId="6999E3AD" w:rsidR="00687C98" w:rsidDel="00575F89" w:rsidRDefault="00687C98" w:rsidP="00C56A12">
      <w:pPr>
        <w:rPr>
          <w:del w:id="791" w:author="Stefan Hagen" w:date="2017-03-12T18:49:00Z"/>
        </w:rPr>
      </w:pPr>
      <w:del w:id="792" w:author="Stefan Hagen" w:date="2017-03-12T18:49:00Z">
        <w:r w:rsidDel="00575F89">
          <w:delText xml:space="preserve">General design considerations that place CSAF CVRF version 1.2 in the wider context of security advisories are to be found in the section </w:delText>
        </w:r>
        <w:r w:rsidDel="00575F89">
          <w:fldChar w:fldCharType="begin"/>
        </w:r>
        <w:r w:rsidDel="00575F89">
          <w:delInstrText xml:space="preserve"> REF _Ref476950153 \h </w:delInstrText>
        </w:r>
        <w:r w:rsidDel="00575F89">
          <w:fldChar w:fldCharType="separate"/>
        </w:r>
        <w:r w:rsidR="00F61C67" w:rsidDel="00575F89">
          <w:delText>Design Considerations</w:delText>
        </w:r>
        <w:r w:rsidDel="00575F89">
          <w:fldChar w:fldCharType="end"/>
        </w:r>
        <w:r w:rsidDel="00575F89">
          <w:delText>.</w:delText>
        </w:r>
      </w:del>
    </w:p>
    <w:p w14:paraId="35750EAC" w14:textId="1CD03DD3" w:rsidR="009437B5" w:rsidRDefault="009437B5" w:rsidP="00C56A12">
      <w:del w:id="793" w:author="Stefan Hagen" w:date="2017-03-12T18:49:00Z">
        <w:r w:rsidDel="00575F89">
          <w:delText xml:space="preserve">As the XML format is not primarily targeting human readers but more programs parsing, validating and transforming no example is given in this introduction but instead </w:delText>
        </w:r>
        <w:r w:rsidR="00842B34" w:rsidDel="00575F89">
          <w:delText xml:space="preserve">examples derived from </w:delText>
        </w:r>
        <w:r w:rsidDel="00575F89">
          <w:delText xml:space="preserve">several real-world </w:delText>
        </w:r>
        <w:r w:rsidR="006145BE" w:rsidDel="00575F89">
          <w:delText xml:space="preserve">security advisories </w:delText>
        </w:r>
        <w:r w:rsidDel="00575F89">
          <w:delText>are stated in the non-normative appendix.</w:delText>
        </w:r>
      </w:del>
      <w:ins w:id="794" w:author="Stefan Hagen" w:date="2017-03-12T18:50:00Z">
        <w:r w:rsidR="00575F89">
          <w:t>The specification is split into</w:t>
        </w:r>
      </w:ins>
      <w:ins w:id="795" w:author="Stefan Hagen" w:date="2017-03-12T18:51:00Z">
        <w:r w:rsidR="00575F89">
          <w:t xml:space="preserve"> seven chapters.</w:t>
        </w:r>
      </w:ins>
    </w:p>
    <w:p w14:paraId="5CB2A2A0" w14:textId="77777777" w:rsidR="00C71349" w:rsidRDefault="00C02DEC" w:rsidP="00A710C8">
      <w:pPr>
        <w:pStyle w:val="Heading2"/>
      </w:pPr>
      <w:bookmarkStart w:id="796" w:name="_Toc85472893"/>
      <w:bookmarkStart w:id="797" w:name="_Toc287332007"/>
      <w:bookmarkStart w:id="798" w:name="_Toc477122232"/>
      <w:r>
        <w:t>Terminology</w:t>
      </w:r>
      <w:bookmarkEnd w:id="796"/>
      <w:bookmarkEnd w:id="797"/>
      <w:bookmarkEnd w:id="798"/>
    </w:p>
    <w:p w14:paraId="4C15A9FE" w14:textId="77777777" w:rsidR="00C71349" w:rsidRDefault="00745446" w:rsidP="008C100C">
      <w:r>
        <w:t>The key words “</w:t>
      </w:r>
      <w:r w:rsidRPr="00134406">
        <w:t>MUST</w:t>
      </w:r>
      <w:r>
        <w:t>”</w:t>
      </w:r>
      <w:r w:rsidRPr="00134406">
        <w:t xml:space="preserve">, </w:t>
      </w:r>
      <w:r>
        <w:t>“</w:t>
      </w:r>
      <w:r w:rsidRPr="00134406">
        <w:t>MUST NOT</w:t>
      </w:r>
      <w:r>
        <w:t>”</w:t>
      </w:r>
      <w:r w:rsidRPr="00134406">
        <w:t xml:space="preserve">, </w:t>
      </w:r>
      <w:r>
        <w:t>“</w:t>
      </w:r>
      <w:r w:rsidRPr="00134406">
        <w:t>REQUIRED</w:t>
      </w:r>
      <w:r>
        <w:t>”</w:t>
      </w:r>
      <w:r w:rsidRPr="00134406">
        <w:t xml:space="preserve">, </w:t>
      </w:r>
      <w:r>
        <w:t>“</w:t>
      </w:r>
      <w:r w:rsidRPr="00134406">
        <w:t>SHALL</w:t>
      </w:r>
      <w:r>
        <w:t>”</w:t>
      </w:r>
      <w:r w:rsidRPr="00134406">
        <w:t xml:space="preserve">, </w:t>
      </w:r>
      <w:r>
        <w:t>“</w:t>
      </w:r>
      <w:r w:rsidRPr="00134406">
        <w:t>SHALL NOT</w:t>
      </w:r>
      <w:r>
        <w:t>”</w:t>
      </w:r>
      <w:r w:rsidRPr="00134406">
        <w:t xml:space="preserve">, </w:t>
      </w:r>
      <w:r>
        <w:t>“</w:t>
      </w:r>
      <w:r w:rsidRPr="00134406">
        <w:t>SHOULD</w:t>
      </w:r>
      <w:r>
        <w:t>”</w:t>
      </w:r>
      <w:r w:rsidRPr="00134406">
        <w:t xml:space="preserve">, </w:t>
      </w:r>
      <w:r>
        <w:t>“</w:t>
      </w:r>
      <w:r w:rsidRPr="00134406">
        <w:t>SHOULD NOT</w:t>
      </w:r>
      <w:r>
        <w:t>”</w:t>
      </w:r>
      <w:r w:rsidRPr="00134406">
        <w:t xml:space="preserve">, </w:t>
      </w:r>
      <w:r>
        <w:t>“</w:t>
      </w:r>
      <w:r w:rsidRPr="00134406">
        <w:t>RECOMMENDED</w:t>
      </w:r>
      <w:r>
        <w:t>”</w:t>
      </w:r>
      <w:r w:rsidRPr="00134406">
        <w:t xml:space="preserve">, </w:t>
      </w:r>
      <w:r>
        <w:t>“</w:t>
      </w:r>
      <w:r w:rsidRPr="00134406">
        <w:t>MAY</w:t>
      </w:r>
      <w:r>
        <w:t>”</w:t>
      </w:r>
      <w:r w:rsidRPr="00134406">
        <w:t xml:space="preserve">, and </w:t>
      </w:r>
      <w:r>
        <w:t>“</w:t>
      </w:r>
      <w:r w:rsidRPr="00134406">
        <w:t>OPTIONAL</w:t>
      </w:r>
      <w:r>
        <w:t xml:space="preserve">” in this document are to be interpreted as described in </w:t>
      </w:r>
      <w:r w:rsidR="001A52C9" w:rsidRPr="001A52C9">
        <w:t>[</w:t>
      </w:r>
      <w:r w:rsidR="00977EFE">
        <w:fldChar w:fldCharType="begin"/>
      </w:r>
      <w:r w:rsidR="00977EFE">
        <w:instrText xml:space="preserve"> HYPERLINK \l "RFC2119" </w:instrText>
      </w:r>
      <w:ins w:id="799" w:author="Stefan Hagen" w:date="2017-03-12T22:48:00Z"/>
      <w:r w:rsidR="00977EFE">
        <w:fldChar w:fldCharType="separate"/>
      </w:r>
      <w:r w:rsidR="001A52C9" w:rsidRPr="001A52C9">
        <w:rPr>
          <w:rStyle w:val="Hyperlink"/>
        </w:rPr>
        <w:t>RFC2119</w:t>
      </w:r>
      <w:r w:rsidR="00977EFE">
        <w:rPr>
          <w:rStyle w:val="Hyperlink"/>
        </w:rPr>
        <w:fldChar w:fldCharType="end"/>
      </w:r>
      <w:r w:rsidR="001A52C9" w:rsidRPr="001A52C9">
        <w:t>]</w:t>
      </w:r>
      <w:r w:rsidR="00C02DEC">
        <w:t>.</w:t>
      </w:r>
    </w:p>
    <w:p w14:paraId="65F58BC0" w14:textId="348F92A3" w:rsidR="009D1A3B" w:rsidRDefault="009D1A3B">
      <w:pPr>
        <w:pStyle w:val="Heading3"/>
        <w:rPr>
          <w:ins w:id="800" w:author="Stefan Hagen" w:date="2017-03-12T22:11:00Z"/>
        </w:rPr>
        <w:pPrChange w:id="801" w:author="Stefan Hagen" w:date="2017-03-12T22:11:00Z">
          <w:pPr>
            <w:spacing w:before="0" w:after="0"/>
          </w:pPr>
        </w:pPrChange>
      </w:pPr>
      <w:bookmarkStart w:id="802" w:name="_Ref7502892"/>
      <w:bookmarkStart w:id="803" w:name="_Toc12011611"/>
      <w:bookmarkStart w:id="804" w:name="_Toc85472894"/>
      <w:bookmarkStart w:id="805" w:name="_Toc287332008"/>
      <w:bookmarkStart w:id="806" w:name="_Toc477122233"/>
      <w:ins w:id="807" w:author="Stefan Hagen" w:date="2017-03-12T22:11:00Z">
        <w:r>
          <w:t>Terms and Definitions</w:t>
        </w:r>
        <w:bookmarkEnd w:id="806"/>
      </w:ins>
    </w:p>
    <w:p w14:paraId="66542F4B" w14:textId="0E6A7806" w:rsidR="00977EFE" w:rsidRDefault="00977EFE">
      <w:pPr>
        <w:spacing w:before="0" w:after="0"/>
        <w:rPr>
          <w:ins w:id="808" w:author="Stefan Hagen" w:date="2017-03-12T22:06:00Z"/>
        </w:rPr>
      </w:pPr>
      <w:ins w:id="809" w:author="Stefan Hagen" w:date="2017-03-12T22:05:00Z">
        <w:r w:rsidRPr="00977EFE">
          <w:rPr>
            <w:rPrChange w:id="810" w:author="Stefan Hagen" w:date="2017-03-12T22:06:00Z">
              <w:rPr>
                <w:highlight w:val="yellow"/>
              </w:rPr>
            </w:rPrChange>
          </w:rPr>
          <w:t>For the purposes of this document</w:t>
        </w:r>
      </w:ins>
      <w:ins w:id="811" w:author="Stefan Hagen" w:date="2017-03-12T22:06:00Z">
        <w:r>
          <w:t>, the following applies:</w:t>
        </w:r>
      </w:ins>
    </w:p>
    <w:p w14:paraId="7DA9B999" w14:textId="6514934C" w:rsidR="00977EFE" w:rsidRDefault="00977EFE">
      <w:pPr>
        <w:tabs>
          <w:tab w:val="left" w:pos="2268"/>
        </w:tabs>
        <w:ind w:left="720"/>
        <w:rPr>
          <w:ins w:id="812" w:author="Stefan Hagen" w:date="2017-03-12T22:07:00Z"/>
        </w:rPr>
        <w:pPrChange w:id="813" w:author="Stefan Hagen" w:date="2017-03-12T22:21:00Z">
          <w:pPr>
            <w:spacing w:before="0" w:after="0"/>
          </w:pPr>
        </w:pPrChange>
      </w:pPr>
      <w:ins w:id="814" w:author="Stefan Hagen" w:date="2017-03-12T22:06:00Z">
        <w:r w:rsidRPr="00977EFE">
          <w:rPr>
            <w:b/>
            <w:rPrChange w:id="815" w:author="Stefan Hagen" w:date="2017-03-12T22:07:00Z">
              <w:rPr/>
            </w:rPrChange>
          </w:rPr>
          <w:t>Advisory</w:t>
        </w:r>
        <w:r>
          <w:t xml:space="preserve"> </w:t>
        </w:r>
      </w:ins>
      <w:ins w:id="816" w:author="Stefan Hagen" w:date="2017-03-12T22:22:00Z">
        <w:r w:rsidR="00596067">
          <w:tab/>
        </w:r>
      </w:ins>
      <w:ins w:id="817" w:author="Stefan Hagen" w:date="2017-03-12T22:06:00Z">
        <w:r>
          <w:t xml:space="preserve">— as in ISO/IEC 29147 </w:t>
        </w:r>
      </w:ins>
      <w:ins w:id="818" w:author="Stefan Hagen" w:date="2017-03-12T22:07:00Z">
        <w:r>
          <w:t>[</w:t>
        </w:r>
        <w:r>
          <w:fldChar w:fldCharType="begin"/>
        </w:r>
        <w:r>
          <w:instrText xml:space="preserve"> HYPERLINK  \l "refISO29147" </w:instrText>
        </w:r>
      </w:ins>
      <w:ins w:id="819" w:author="Stefan Hagen" w:date="2017-03-12T22:48:00Z"/>
      <w:ins w:id="820" w:author="Stefan Hagen" w:date="2017-03-12T22:07:00Z">
        <w:r>
          <w:fldChar w:fldCharType="separate"/>
        </w:r>
        <w:r w:rsidRPr="00977EFE">
          <w:rPr>
            <w:rStyle w:val="Hyperlink"/>
          </w:rPr>
          <w:t>ISO29147</w:t>
        </w:r>
        <w:r>
          <w:fldChar w:fldCharType="end"/>
        </w:r>
        <w:r>
          <w:t>]</w:t>
        </w:r>
      </w:ins>
    </w:p>
    <w:p w14:paraId="354FF228" w14:textId="217B1C86" w:rsidR="00977EFE" w:rsidRDefault="00977EFE">
      <w:pPr>
        <w:tabs>
          <w:tab w:val="left" w:pos="2268"/>
        </w:tabs>
        <w:ind w:left="720"/>
        <w:rPr>
          <w:ins w:id="821" w:author="Stefan Hagen" w:date="2017-03-12T22:07:00Z"/>
        </w:rPr>
        <w:pPrChange w:id="822" w:author="Stefan Hagen" w:date="2017-03-12T22:21:00Z">
          <w:pPr>
            <w:spacing w:before="0" w:after="0"/>
          </w:pPr>
        </w:pPrChange>
      </w:pPr>
      <w:ins w:id="823" w:author="Stefan Hagen" w:date="2017-03-12T22:08:00Z">
        <w:r>
          <w:rPr>
            <w:b/>
          </w:rPr>
          <w:t>Coordinator</w:t>
        </w:r>
      </w:ins>
      <w:ins w:id="824" w:author="Stefan Hagen" w:date="2017-03-12T22:07:00Z">
        <w:r>
          <w:t xml:space="preserve"> </w:t>
        </w:r>
      </w:ins>
      <w:ins w:id="825" w:author="Stefan Hagen" w:date="2017-03-12T22:22:00Z">
        <w:r w:rsidR="00596067">
          <w:tab/>
        </w:r>
      </w:ins>
      <w:ins w:id="826" w:author="Stefan Hagen" w:date="2017-03-12T22:07:00Z">
        <w:r>
          <w:t>— as in ISO/IEC 29147 [</w:t>
        </w:r>
        <w:r>
          <w:fldChar w:fldCharType="begin"/>
        </w:r>
        <w:r>
          <w:instrText xml:space="preserve"> HYPERLINK  \l "refISO29147" </w:instrText>
        </w:r>
      </w:ins>
      <w:ins w:id="827" w:author="Stefan Hagen" w:date="2017-03-12T22:48:00Z"/>
      <w:ins w:id="828" w:author="Stefan Hagen" w:date="2017-03-12T22:07:00Z">
        <w:r>
          <w:fldChar w:fldCharType="separate"/>
        </w:r>
        <w:r w:rsidRPr="00977EFE">
          <w:rPr>
            <w:rStyle w:val="Hyperlink"/>
          </w:rPr>
          <w:t>ISO29147</w:t>
        </w:r>
        <w:r>
          <w:fldChar w:fldCharType="end"/>
        </w:r>
        <w:r>
          <w:t>]</w:t>
        </w:r>
      </w:ins>
    </w:p>
    <w:p w14:paraId="5709A645" w14:textId="6D8E9EEF" w:rsidR="00977EFE" w:rsidRDefault="009D1A3B">
      <w:pPr>
        <w:tabs>
          <w:tab w:val="left" w:pos="2268"/>
        </w:tabs>
        <w:ind w:left="720"/>
        <w:rPr>
          <w:ins w:id="829" w:author="Stefan Hagen" w:date="2017-03-12T22:08:00Z"/>
        </w:rPr>
        <w:pPrChange w:id="830" w:author="Stefan Hagen" w:date="2017-03-12T22:21:00Z">
          <w:pPr>
            <w:spacing w:before="0" w:after="0"/>
          </w:pPr>
        </w:pPrChange>
      </w:pPr>
      <w:ins w:id="831" w:author="Stefan Hagen" w:date="2017-03-12T22:09:00Z">
        <w:r>
          <w:rPr>
            <w:b/>
          </w:rPr>
          <w:t>Finder</w:t>
        </w:r>
      </w:ins>
      <w:ins w:id="832" w:author="Stefan Hagen" w:date="2017-03-12T22:08:00Z">
        <w:r w:rsidR="00977EFE">
          <w:t xml:space="preserve"> </w:t>
        </w:r>
      </w:ins>
      <w:ins w:id="833" w:author="Stefan Hagen" w:date="2017-03-12T22:22:00Z">
        <w:r w:rsidR="00596067">
          <w:tab/>
        </w:r>
      </w:ins>
      <w:ins w:id="834" w:author="Stefan Hagen" w:date="2017-03-12T22:08:00Z">
        <w:r w:rsidR="00977EFE">
          <w:t>— as in ISO/IEC 29147 [</w:t>
        </w:r>
        <w:r w:rsidR="00977EFE">
          <w:fldChar w:fldCharType="begin"/>
        </w:r>
        <w:r w:rsidR="00977EFE">
          <w:instrText xml:space="preserve"> HYPERLINK  \l "refISO29147" </w:instrText>
        </w:r>
      </w:ins>
      <w:ins w:id="835" w:author="Stefan Hagen" w:date="2017-03-12T22:48:00Z"/>
      <w:ins w:id="836" w:author="Stefan Hagen" w:date="2017-03-12T22:08:00Z">
        <w:r w:rsidR="00977EFE">
          <w:fldChar w:fldCharType="separate"/>
        </w:r>
        <w:r w:rsidR="00977EFE" w:rsidRPr="00977EFE">
          <w:rPr>
            <w:rStyle w:val="Hyperlink"/>
          </w:rPr>
          <w:t>ISO29147</w:t>
        </w:r>
        <w:r w:rsidR="00977EFE">
          <w:fldChar w:fldCharType="end"/>
        </w:r>
        <w:r w:rsidR="00977EFE">
          <w:t>]</w:t>
        </w:r>
      </w:ins>
    </w:p>
    <w:p w14:paraId="283C98AF" w14:textId="7960AFEE" w:rsidR="00977EFE" w:rsidRDefault="009D1A3B">
      <w:pPr>
        <w:ind w:left="720"/>
        <w:rPr>
          <w:ins w:id="837" w:author="Stefan Hagen" w:date="2017-03-12T22:08:00Z"/>
        </w:rPr>
        <w:pPrChange w:id="838" w:author="Stefan Hagen" w:date="2017-03-12T22:21:00Z">
          <w:pPr>
            <w:spacing w:before="0" w:after="0"/>
          </w:pPr>
        </w:pPrChange>
      </w:pPr>
      <w:ins w:id="839" w:author="Stefan Hagen" w:date="2017-03-12T22:09:00Z">
        <w:r>
          <w:rPr>
            <w:b/>
          </w:rPr>
          <w:t>Online Services</w:t>
        </w:r>
      </w:ins>
      <w:ins w:id="840" w:author="Stefan Hagen" w:date="2017-03-12T22:08:00Z">
        <w:r w:rsidR="00977EFE">
          <w:t xml:space="preserve"> — as in ISO/IEC 29147 [</w:t>
        </w:r>
        <w:r w:rsidR="00977EFE">
          <w:fldChar w:fldCharType="begin"/>
        </w:r>
        <w:r w:rsidR="00977EFE">
          <w:instrText xml:space="preserve"> HYPERLINK  \l "refISO29147" </w:instrText>
        </w:r>
      </w:ins>
      <w:ins w:id="841" w:author="Stefan Hagen" w:date="2017-03-12T22:48:00Z"/>
      <w:ins w:id="842" w:author="Stefan Hagen" w:date="2017-03-12T22:08:00Z">
        <w:r w:rsidR="00977EFE">
          <w:fldChar w:fldCharType="separate"/>
        </w:r>
        <w:r w:rsidR="00977EFE" w:rsidRPr="00977EFE">
          <w:rPr>
            <w:rStyle w:val="Hyperlink"/>
          </w:rPr>
          <w:t>ISO29147</w:t>
        </w:r>
        <w:r w:rsidR="00977EFE">
          <w:fldChar w:fldCharType="end"/>
        </w:r>
        <w:r w:rsidR="00977EFE">
          <w:t>]</w:t>
        </w:r>
      </w:ins>
    </w:p>
    <w:p w14:paraId="37BA2F77" w14:textId="13743262" w:rsidR="00977EFE" w:rsidRDefault="009D1A3B">
      <w:pPr>
        <w:tabs>
          <w:tab w:val="left" w:pos="2268"/>
        </w:tabs>
        <w:ind w:left="720"/>
        <w:rPr>
          <w:ins w:id="843" w:author="Stefan Hagen" w:date="2017-03-12T22:08:00Z"/>
        </w:rPr>
        <w:pPrChange w:id="844" w:author="Stefan Hagen" w:date="2017-03-12T22:21:00Z">
          <w:pPr>
            <w:spacing w:before="0" w:after="0"/>
          </w:pPr>
        </w:pPrChange>
      </w:pPr>
      <w:ins w:id="845" w:author="Stefan Hagen" w:date="2017-03-12T22:10:00Z">
        <w:r>
          <w:rPr>
            <w:b/>
          </w:rPr>
          <w:t>Product</w:t>
        </w:r>
      </w:ins>
      <w:ins w:id="846" w:author="Stefan Hagen" w:date="2017-03-12T22:08:00Z">
        <w:r w:rsidR="00977EFE">
          <w:t xml:space="preserve"> </w:t>
        </w:r>
      </w:ins>
      <w:ins w:id="847" w:author="Stefan Hagen" w:date="2017-03-12T22:23:00Z">
        <w:r w:rsidR="00596067">
          <w:tab/>
        </w:r>
      </w:ins>
      <w:ins w:id="848" w:author="Stefan Hagen" w:date="2017-03-12T22:08:00Z">
        <w:r w:rsidR="00977EFE">
          <w:t>— as in ISO/IEC 29147 [</w:t>
        </w:r>
        <w:r w:rsidR="00977EFE">
          <w:fldChar w:fldCharType="begin"/>
        </w:r>
        <w:r w:rsidR="00977EFE">
          <w:instrText xml:space="preserve"> HYPERLINK  \l "refISO29147" </w:instrText>
        </w:r>
      </w:ins>
      <w:ins w:id="849" w:author="Stefan Hagen" w:date="2017-03-12T22:48:00Z"/>
      <w:ins w:id="850" w:author="Stefan Hagen" w:date="2017-03-12T22:08:00Z">
        <w:r w:rsidR="00977EFE">
          <w:fldChar w:fldCharType="separate"/>
        </w:r>
        <w:r w:rsidR="00977EFE" w:rsidRPr="00977EFE">
          <w:rPr>
            <w:rStyle w:val="Hyperlink"/>
          </w:rPr>
          <w:t>ISO29147</w:t>
        </w:r>
        <w:r w:rsidR="00977EFE">
          <w:fldChar w:fldCharType="end"/>
        </w:r>
        <w:r w:rsidR="00977EFE">
          <w:t>]</w:t>
        </w:r>
      </w:ins>
    </w:p>
    <w:p w14:paraId="7CBBC36A" w14:textId="6BBDA14E" w:rsidR="00977EFE" w:rsidRDefault="009D1A3B">
      <w:pPr>
        <w:tabs>
          <w:tab w:val="left" w:pos="2268"/>
        </w:tabs>
        <w:ind w:left="720"/>
        <w:rPr>
          <w:ins w:id="851" w:author="Stefan Hagen" w:date="2017-03-12T22:08:00Z"/>
        </w:rPr>
        <w:pPrChange w:id="852" w:author="Stefan Hagen" w:date="2017-03-12T22:21:00Z">
          <w:pPr>
            <w:spacing w:before="0" w:after="0"/>
          </w:pPr>
        </w:pPrChange>
      </w:pPr>
      <w:ins w:id="853" w:author="Stefan Hagen" w:date="2017-03-12T22:10:00Z">
        <w:r>
          <w:rPr>
            <w:b/>
          </w:rPr>
          <w:t>Remediation</w:t>
        </w:r>
      </w:ins>
      <w:ins w:id="854" w:author="Stefan Hagen" w:date="2017-03-12T22:08:00Z">
        <w:r w:rsidR="00977EFE">
          <w:t xml:space="preserve"> </w:t>
        </w:r>
      </w:ins>
      <w:ins w:id="855" w:author="Stefan Hagen" w:date="2017-03-12T22:23:00Z">
        <w:r w:rsidR="00596067">
          <w:tab/>
        </w:r>
      </w:ins>
      <w:ins w:id="856" w:author="Stefan Hagen" w:date="2017-03-12T22:08:00Z">
        <w:r w:rsidR="00977EFE">
          <w:t>— as in ISO/IEC 29147 [</w:t>
        </w:r>
        <w:r w:rsidR="00977EFE">
          <w:fldChar w:fldCharType="begin"/>
        </w:r>
        <w:r w:rsidR="00977EFE">
          <w:instrText xml:space="preserve"> HYPERLINK  \l "refISO29147" </w:instrText>
        </w:r>
      </w:ins>
      <w:ins w:id="857" w:author="Stefan Hagen" w:date="2017-03-12T22:48:00Z"/>
      <w:ins w:id="858" w:author="Stefan Hagen" w:date="2017-03-12T22:08:00Z">
        <w:r w:rsidR="00977EFE">
          <w:fldChar w:fldCharType="separate"/>
        </w:r>
        <w:r w:rsidR="00977EFE" w:rsidRPr="00977EFE">
          <w:rPr>
            <w:rStyle w:val="Hyperlink"/>
          </w:rPr>
          <w:t>ISO29147</w:t>
        </w:r>
        <w:r w:rsidR="00977EFE">
          <w:fldChar w:fldCharType="end"/>
        </w:r>
        <w:r w:rsidR="00977EFE">
          <w:t>]</w:t>
        </w:r>
      </w:ins>
    </w:p>
    <w:p w14:paraId="4A44BBE2" w14:textId="64E22704" w:rsidR="00977EFE" w:rsidRDefault="009D1A3B">
      <w:pPr>
        <w:tabs>
          <w:tab w:val="left" w:pos="2268"/>
        </w:tabs>
        <w:ind w:left="720"/>
        <w:rPr>
          <w:ins w:id="859" w:author="Stefan Hagen" w:date="2017-03-12T22:08:00Z"/>
        </w:rPr>
        <w:pPrChange w:id="860" w:author="Stefan Hagen" w:date="2017-03-12T22:21:00Z">
          <w:pPr>
            <w:spacing w:before="0" w:after="0"/>
          </w:pPr>
        </w:pPrChange>
      </w:pPr>
      <w:ins w:id="861" w:author="Stefan Hagen" w:date="2017-03-12T22:10:00Z">
        <w:r>
          <w:rPr>
            <w:b/>
          </w:rPr>
          <w:t>Service</w:t>
        </w:r>
      </w:ins>
      <w:ins w:id="862" w:author="Stefan Hagen" w:date="2017-03-12T22:08:00Z">
        <w:r w:rsidR="00977EFE">
          <w:t xml:space="preserve"> </w:t>
        </w:r>
      </w:ins>
      <w:ins w:id="863" w:author="Stefan Hagen" w:date="2017-03-12T22:23:00Z">
        <w:r w:rsidR="00596067">
          <w:tab/>
        </w:r>
      </w:ins>
      <w:ins w:id="864" w:author="Stefan Hagen" w:date="2017-03-12T22:08:00Z">
        <w:r w:rsidR="00977EFE">
          <w:t>— as in ISO/IEC 29147 [</w:t>
        </w:r>
        <w:r w:rsidR="00977EFE">
          <w:fldChar w:fldCharType="begin"/>
        </w:r>
        <w:r w:rsidR="00977EFE">
          <w:instrText xml:space="preserve"> HYPERLINK  \l "refISO29147" </w:instrText>
        </w:r>
      </w:ins>
      <w:ins w:id="865" w:author="Stefan Hagen" w:date="2017-03-12T22:48:00Z"/>
      <w:ins w:id="866" w:author="Stefan Hagen" w:date="2017-03-12T22:08:00Z">
        <w:r w:rsidR="00977EFE">
          <w:fldChar w:fldCharType="separate"/>
        </w:r>
        <w:r w:rsidR="00977EFE" w:rsidRPr="00977EFE">
          <w:rPr>
            <w:rStyle w:val="Hyperlink"/>
          </w:rPr>
          <w:t>ISO29147</w:t>
        </w:r>
        <w:r w:rsidR="00977EFE">
          <w:fldChar w:fldCharType="end"/>
        </w:r>
        <w:r w:rsidR="00977EFE">
          <w:t>]</w:t>
        </w:r>
      </w:ins>
    </w:p>
    <w:p w14:paraId="49E8A90A" w14:textId="52FFC40E" w:rsidR="00977EFE" w:rsidRDefault="009D1A3B">
      <w:pPr>
        <w:tabs>
          <w:tab w:val="left" w:pos="2268"/>
        </w:tabs>
        <w:ind w:left="720"/>
        <w:rPr>
          <w:ins w:id="867" w:author="Stefan Hagen" w:date="2017-03-12T22:08:00Z"/>
        </w:rPr>
        <w:pPrChange w:id="868" w:author="Stefan Hagen" w:date="2017-03-12T22:21:00Z">
          <w:pPr>
            <w:spacing w:before="0" w:after="0"/>
          </w:pPr>
        </w:pPrChange>
      </w:pPr>
      <w:ins w:id="869" w:author="Stefan Hagen" w:date="2017-03-12T22:10:00Z">
        <w:r>
          <w:rPr>
            <w:b/>
          </w:rPr>
          <w:t>Vendor</w:t>
        </w:r>
      </w:ins>
      <w:ins w:id="870" w:author="Stefan Hagen" w:date="2017-03-12T22:08:00Z">
        <w:r w:rsidR="00977EFE">
          <w:t xml:space="preserve"> </w:t>
        </w:r>
      </w:ins>
      <w:ins w:id="871" w:author="Stefan Hagen" w:date="2017-03-12T22:23:00Z">
        <w:r w:rsidR="00596067">
          <w:tab/>
        </w:r>
      </w:ins>
      <w:ins w:id="872" w:author="Stefan Hagen" w:date="2017-03-12T22:08:00Z">
        <w:r w:rsidR="00977EFE">
          <w:t>— as in ISO/IEC 29147 [</w:t>
        </w:r>
        <w:r w:rsidR="00977EFE">
          <w:fldChar w:fldCharType="begin"/>
        </w:r>
        <w:r w:rsidR="00977EFE">
          <w:instrText xml:space="preserve"> HYPERLINK  \l "refISO29147" </w:instrText>
        </w:r>
      </w:ins>
      <w:ins w:id="873" w:author="Stefan Hagen" w:date="2017-03-12T22:48:00Z"/>
      <w:ins w:id="874" w:author="Stefan Hagen" w:date="2017-03-12T22:08:00Z">
        <w:r w:rsidR="00977EFE">
          <w:fldChar w:fldCharType="separate"/>
        </w:r>
        <w:r w:rsidR="00977EFE" w:rsidRPr="00977EFE">
          <w:rPr>
            <w:rStyle w:val="Hyperlink"/>
          </w:rPr>
          <w:t>ISO29147</w:t>
        </w:r>
        <w:r w:rsidR="00977EFE">
          <w:fldChar w:fldCharType="end"/>
        </w:r>
        <w:r w:rsidR="00977EFE">
          <w:t>]</w:t>
        </w:r>
      </w:ins>
    </w:p>
    <w:p w14:paraId="2CCD43AC" w14:textId="391133BD" w:rsidR="009D1A3B" w:rsidRDefault="009D1A3B">
      <w:pPr>
        <w:tabs>
          <w:tab w:val="left" w:pos="2268"/>
        </w:tabs>
        <w:ind w:left="720"/>
        <w:rPr>
          <w:ins w:id="875" w:author="Stefan Hagen" w:date="2017-03-12T22:10:00Z"/>
        </w:rPr>
        <w:pPrChange w:id="876" w:author="Stefan Hagen" w:date="2017-03-12T22:21:00Z">
          <w:pPr/>
        </w:pPrChange>
      </w:pPr>
      <w:ins w:id="877" w:author="Stefan Hagen" w:date="2017-03-12T22:10:00Z">
        <w:r>
          <w:rPr>
            <w:b/>
          </w:rPr>
          <w:t>Vulnerability</w:t>
        </w:r>
        <w:r>
          <w:t xml:space="preserve"> </w:t>
        </w:r>
      </w:ins>
      <w:ins w:id="878" w:author="Stefan Hagen" w:date="2017-03-12T22:23:00Z">
        <w:r w:rsidR="00596067">
          <w:tab/>
        </w:r>
      </w:ins>
      <w:ins w:id="879" w:author="Stefan Hagen" w:date="2017-03-12T22:10:00Z">
        <w:r>
          <w:t>— as in ISO/IEC 29147 [</w:t>
        </w:r>
        <w:r>
          <w:fldChar w:fldCharType="begin"/>
        </w:r>
        <w:r>
          <w:instrText xml:space="preserve"> HYPERLINK  \l "refISO29147" </w:instrText>
        </w:r>
      </w:ins>
      <w:ins w:id="880" w:author="Stefan Hagen" w:date="2017-03-12T22:48:00Z"/>
      <w:ins w:id="881" w:author="Stefan Hagen" w:date="2017-03-12T22:10:00Z">
        <w:r>
          <w:fldChar w:fldCharType="separate"/>
        </w:r>
        <w:r w:rsidRPr="00977EFE">
          <w:rPr>
            <w:rStyle w:val="Hyperlink"/>
          </w:rPr>
          <w:t>ISO29147</w:t>
        </w:r>
        <w:r>
          <w:fldChar w:fldCharType="end"/>
        </w:r>
        <w:r>
          <w:t>]</w:t>
        </w:r>
      </w:ins>
    </w:p>
    <w:p w14:paraId="02F93E67" w14:textId="04527279" w:rsidR="009D1A3B" w:rsidRDefault="009D1A3B">
      <w:pPr>
        <w:spacing w:before="0" w:after="0"/>
        <w:rPr>
          <w:ins w:id="882" w:author="Stefan Hagen" w:date="2017-03-12T22:11:00Z"/>
        </w:rPr>
      </w:pPr>
      <w:ins w:id="883" w:author="Stefan Hagen" w:date="2017-03-12T22:11:00Z">
        <w:r w:rsidRPr="0045652D">
          <w:rPr>
            <w:highlight w:val="yellow"/>
          </w:rPr>
          <w:t xml:space="preserve">In the upcoming 2017-03-14 revision it is planned to insert here </w:t>
        </w:r>
      </w:ins>
      <w:ins w:id="884" w:author="Stefan Hagen" w:date="2017-03-12T22:12:00Z">
        <w:r>
          <w:rPr>
            <w:highlight w:val="yellow"/>
          </w:rPr>
          <w:t>the</w:t>
        </w:r>
      </w:ins>
      <w:ins w:id="885" w:author="Stefan Hagen" w:date="2017-03-12T22:11:00Z">
        <w:r w:rsidRPr="0045652D">
          <w:rPr>
            <w:highlight w:val="yellow"/>
          </w:rPr>
          <w:t xml:space="preserve"> glossary </w:t>
        </w:r>
      </w:ins>
      <w:ins w:id="886" w:author="Stefan Hagen" w:date="2017-03-12T22:12:00Z">
        <w:r>
          <w:rPr>
            <w:highlight w:val="yellow"/>
          </w:rPr>
          <w:t>for</w:t>
        </w:r>
      </w:ins>
      <w:ins w:id="887" w:author="Stefan Hagen" w:date="2017-03-12T22:11:00Z">
        <w:r w:rsidRPr="0045652D">
          <w:rPr>
            <w:highlight w:val="yellow"/>
          </w:rPr>
          <w:t xml:space="preserve"> terminology a) linking our concepts to the definitions of e.g. ISO/IEC 29147 terms </w:t>
        </w:r>
      </w:ins>
      <w:ins w:id="888" w:author="Stefan Hagen" w:date="2017-03-12T22:12:00Z">
        <w:r>
          <w:rPr>
            <w:highlight w:val="yellow"/>
          </w:rPr>
          <w:t xml:space="preserve">and b) </w:t>
        </w:r>
        <w:r w:rsidR="00596067">
          <w:rPr>
            <w:highlight w:val="yellow"/>
          </w:rPr>
          <w:t>some speciali</w:t>
        </w:r>
        <w:r>
          <w:rPr>
            <w:highlight w:val="yellow"/>
          </w:rPr>
          <w:t>zatio</w:t>
        </w:r>
        <w:r w:rsidR="00596067">
          <w:rPr>
            <w:highlight w:val="yellow"/>
          </w:rPr>
          <w:t>ns useful in CSAF</w:t>
        </w:r>
      </w:ins>
      <w:ins w:id="889" w:author="Stefan Hagen" w:date="2017-03-12T22:20:00Z">
        <w:r w:rsidR="00596067">
          <w:rPr>
            <w:highlight w:val="yellow"/>
          </w:rPr>
          <w:t> </w:t>
        </w:r>
      </w:ins>
      <w:ins w:id="890" w:author="Stefan Hagen" w:date="2017-03-12T22:12:00Z">
        <w:r>
          <w:rPr>
            <w:highlight w:val="yellow"/>
          </w:rPr>
          <w:t xml:space="preserve">CVRF context </w:t>
        </w:r>
      </w:ins>
      <w:ins w:id="891" w:author="Stefan Hagen" w:date="2017-03-12T22:11:00Z">
        <w:r w:rsidRPr="0045652D">
          <w:rPr>
            <w:highlight w:val="yellow"/>
          </w:rPr>
          <w:t>— to ease a bit on the repeated clarifications in the element subsections.</w:t>
        </w:r>
      </w:ins>
    </w:p>
    <w:p w14:paraId="26D0DA35" w14:textId="32EDC043" w:rsidR="00977EFE" w:rsidRDefault="009D1A3B">
      <w:pPr>
        <w:pStyle w:val="Heading3"/>
        <w:rPr>
          <w:ins w:id="892" w:author="Stefan Hagen" w:date="2017-03-12T22:06:00Z"/>
        </w:rPr>
        <w:pPrChange w:id="893" w:author="Stefan Hagen" w:date="2017-03-12T22:11:00Z">
          <w:pPr>
            <w:spacing w:before="0" w:after="0"/>
          </w:pPr>
        </w:pPrChange>
      </w:pPr>
      <w:bookmarkStart w:id="894" w:name="_Toc477122234"/>
      <w:ins w:id="895" w:author="Stefan Hagen" w:date="2017-03-12T22:10:00Z">
        <w:r>
          <w:t>Abbreviated Terms</w:t>
        </w:r>
      </w:ins>
      <w:bookmarkEnd w:id="894"/>
    </w:p>
    <w:p w14:paraId="7DCA7824" w14:textId="258B2837" w:rsidR="009D1A3B" w:rsidRDefault="009D1A3B">
      <w:pPr>
        <w:ind w:left="720"/>
        <w:rPr>
          <w:ins w:id="896" w:author="Stefan Hagen" w:date="2017-03-12T22:13:00Z"/>
        </w:rPr>
        <w:pPrChange w:id="897" w:author="Stefan Hagen" w:date="2017-03-12T22:21:00Z">
          <w:pPr/>
        </w:pPrChange>
      </w:pPr>
      <w:ins w:id="898" w:author="Stefan Hagen" w:date="2017-03-12T22:13:00Z">
        <w:r>
          <w:rPr>
            <w:b/>
          </w:rPr>
          <w:t>CCE</w:t>
        </w:r>
        <w:r>
          <w:t xml:space="preserve"> </w:t>
        </w:r>
      </w:ins>
      <w:ins w:id="899" w:author="Stefan Hagen" w:date="2017-03-12T22:22:00Z">
        <w:r w:rsidR="00596067">
          <w:tab/>
        </w:r>
      </w:ins>
      <w:ins w:id="900" w:author="Stefan Hagen" w:date="2017-03-12T22:13:00Z">
        <w:r>
          <w:t>— Common Configuration Enumeration</w:t>
        </w:r>
      </w:ins>
      <w:ins w:id="901" w:author="Stefan Hagen" w:date="2017-03-12T22:15:00Z">
        <w:r>
          <w:t xml:space="preserve"> [REF_TODO_EVENTUALLY]</w:t>
        </w:r>
      </w:ins>
    </w:p>
    <w:p w14:paraId="3A8112D5" w14:textId="66929BFF" w:rsidR="009D1A3B" w:rsidRDefault="009D1A3B">
      <w:pPr>
        <w:ind w:left="720"/>
        <w:rPr>
          <w:ins w:id="902" w:author="Stefan Hagen" w:date="2017-03-12T22:13:00Z"/>
        </w:rPr>
        <w:pPrChange w:id="903" w:author="Stefan Hagen" w:date="2017-03-12T22:21:00Z">
          <w:pPr/>
        </w:pPrChange>
      </w:pPr>
      <w:ins w:id="904" w:author="Stefan Hagen" w:date="2017-03-12T22:13:00Z">
        <w:r>
          <w:rPr>
            <w:b/>
          </w:rPr>
          <w:t>CPE</w:t>
        </w:r>
        <w:r>
          <w:t xml:space="preserve"> </w:t>
        </w:r>
      </w:ins>
      <w:ins w:id="905" w:author="Stefan Hagen" w:date="2017-03-12T22:22:00Z">
        <w:r w:rsidR="00596067">
          <w:tab/>
        </w:r>
      </w:ins>
      <w:ins w:id="906" w:author="Stefan Hagen" w:date="2017-03-12T22:13:00Z">
        <w:r>
          <w:t>— Common Platform Enumeration [</w:t>
        </w:r>
        <w:r>
          <w:fldChar w:fldCharType="begin"/>
        </w:r>
      </w:ins>
      <w:ins w:id="907" w:author="Stefan Hagen" w:date="2017-03-12T22:14:00Z">
        <w:r>
          <w:instrText>HYPERLINK  \l "refCPE23_N"</w:instrText>
        </w:r>
      </w:ins>
      <w:ins w:id="908" w:author="Stefan Hagen" w:date="2017-03-12T22:48:00Z"/>
      <w:ins w:id="909" w:author="Stefan Hagen" w:date="2017-03-12T22:13:00Z">
        <w:r>
          <w:fldChar w:fldCharType="separate"/>
        </w:r>
      </w:ins>
      <w:ins w:id="910" w:author="Stefan Hagen" w:date="2017-03-12T22:14:00Z">
        <w:r>
          <w:rPr>
            <w:rStyle w:val="Hyperlink"/>
          </w:rPr>
          <w:t>CPE23-N</w:t>
        </w:r>
      </w:ins>
      <w:ins w:id="911" w:author="Stefan Hagen" w:date="2017-03-12T22:13:00Z">
        <w:r>
          <w:fldChar w:fldCharType="end"/>
        </w:r>
        <w:r>
          <w:t>]</w:t>
        </w:r>
      </w:ins>
    </w:p>
    <w:p w14:paraId="04BC366C" w14:textId="2177738F" w:rsidR="009D1A3B" w:rsidRDefault="009D1A3B">
      <w:pPr>
        <w:ind w:left="720"/>
        <w:rPr>
          <w:ins w:id="912" w:author="Stefan Hagen" w:date="2017-03-12T22:13:00Z"/>
        </w:rPr>
        <w:pPrChange w:id="913" w:author="Stefan Hagen" w:date="2017-03-12T22:21:00Z">
          <w:pPr/>
        </w:pPrChange>
      </w:pPr>
      <w:ins w:id="914" w:author="Stefan Hagen" w:date="2017-03-12T22:13:00Z">
        <w:r>
          <w:rPr>
            <w:b/>
          </w:rPr>
          <w:t>CSIRT</w:t>
        </w:r>
        <w:r>
          <w:t xml:space="preserve"> </w:t>
        </w:r>
      </w:ins>
      <w:ins w:id="915" w:author="Stefan Hagen" w:date="2017-03-12T22:22:00Z">
        <w:r w:rsidR="00596067">
          <w:tab/>
        </w:r>
      </w:ins>
      <w:ins w:id="916" w:author="Stefan Hagen" w:date="2017-03-12T22:13:00Z">
        <w:r>
          <w:t xml:space="preserve">— </w:t>
        </w:r>
      </w:ins>
      <w:ins w:id="917" w:author="Stefan Hagen" w:date="2017-03-12T22:14:00Z">
        <w:r>
          <w:t>Computer Security Incident Response Team</w:t>
        </w:r>
      </w:ins>
    </w:p>
    <w:p w14:paraId="438073D3" w14:textId="7E98FA54" w:rsidR="009D1A3B" w:rsidRDefault="009D1A3B">
      <w:pPr>
        <w:ind w:left="720"/>
        <w:rPr>
          <w:ins w:id="918" w:author="Stefan Hagen" w:date="2017-03-12T22:13:00Z"/>
        </w:rPr>
        <w:pPrChange w:id="919" w:author="Stefan Hagen" w:date="2017-03-12T22:21:00Z">
          <w:pPr/>
        </w:pPrChange>
      </w:pPr>
      <w:ins w:id="920" w:author="Stefan Hagen" w:date="2017-03-12T22:13:00Z">
        <w:r>
          <w:rPr>
            <w:b/>
          </w:rPr>
          <w:t>CVE</w:t>
        </w:r>
        <w:r>
          <w:t xml:space="preserve"> </w:t>
        </w:r>
      </w:ins>
      <w:ins w:id="921" w:author="Stefan Hagen" w:date="2017-03-12T22:22:00Z">
        <w:r w:rsidR="00596067">
          <w:tab/>
        </w:r>
      </w:ins>
      <w:ins w:id="922" w:author="Stefan Hagen" w:date="2017-03-12T22:13:00Z">
        <w:r>
          <w:t xml:space="preserve">— Common </w:t>
        </w:r>
      </w:ins>
      <w:ins w:id="923" w:author="Stefan Hagen" w:date="2017-03-12T22:16:00Z">
        <w:r>
          <w:t>Vulnerabilities and Exposures</w:t>
        </w:r>
      </w:ins>
      <w:ins w:id="924" w:author="Stefan Hagen" w:date="2017-03-12T22:13:00Z">
        <w:r>
          <w:t xml:space="preserve"> [</w:t>
        </w:r>
      </w:ins>
      <w:ins w:id="925" w:author="Stefan Hagen" w:date="2017-03-12T22:15:00Z">
        <w:r>
          <w:t>REF_TODO_</w:t>
        </w:r>
        <w:r w:rsidRPr="009D1A3B">
          <w:t xml:space="preserve"> </w:t>
        </w:r>
        <w:r>
          <w:t>EVENTUALLY</w:t>
        </w:r>
      </w:ins>
      <w:ins w:id="926" w:author="Stefan Hagen" w:date="2017-03-12T22:13:00Z">
        <w:r>
          <w:t>]</w:t>
        </w:r>
      </w:ins>
    </w:p>
    <w:p w14:paraId="31E82E09" w14:textId="4DC8705C" w:rsidR="009D1A3B" w:rsidRDefault="009D1A3B">
      <w:pPr>
        <w:ind w:left="720"/>
        <w:rPr>
          <w:ins w:id="927" w:author="Stefan Hagen" w:date="2017-03-12T22:13:00Z"/>
        </w:rPr>
        <w:pPrChange w:id="928" w:author="Stefan Hagen" w:date="2017-03-12T22:21:00Z">
          <w:pPr/>
        </w:pPrChange>
      </w:pPr>
      <w:ins w:id="929" w:author="Stefan Hagen" w:date="2017-03-12T22:13:00Z">
        <w:r>
          <w:rPr>
            <w:b/>
          </w:rPr>
          <w:t>CVS</w:t>
        </w:r>
      </w:ins>
      <w:ins w:id="930" w:author="Stefan Hagen" w:date="2017-03-12T22:16:00Z">
        <w:r>
          <w:rPr>
            <w:b/>
          </w:rPr>
          <w:t>S</w:t>
        </w:r>
      </w:ins>
      <w:ins w:id="931" w:author="Stefan Hagen" w:date="2017-03-12T22:13:00Z">
        <w:r>
          <w:t xml:space="preserve"> </w:t>
        </w:r>
      </w:ins>
      <w:ins w:id="932" w:author="Stefan Hagen" w:date="2017-03-12T22:22:00Z">
        <w:r w:rsidR="00596067">
          <w:tab/>
        </w:r>
      </w:ins>
      <w:ins w:id="933" w:author="Stefan Hagen" w:date="2017-03-12T22:13:00Z">
        <w:r>
          <w:t xml:space="preserve">— Common </w:t>
        </w:r>
      </w:ins>
      <w:ins w:id="934" w:author="Stefan Hagen" w:date="2017-03-12T22:16:00Z">
        <w:r>
          <w:t>Vulnerability Scoring System</w:t>
        </w:r>
      </w:ins>
      <w:ins w:id="935" w:author="Stefan Hagen" w:date="2017-03-12T22:13:00Z">
        <w:r>
          <w:t xml:space="preserve"> [</w:t>
        </w:r>
        <w:r>
          <w:fldChar w:fldCharType="begin"/>
        </w:r>
      </w:ins>
      <w:ins w:id="936" w:author="Stefan Hagen" w:date="2017-03-12T22:17:00Z">
        <w:r>
          <w:instrText>HYPERLINK  \l "refCVSS3"</w:instrText>
        </w:r>
      </w:ins>
      <w:ins w:id="937" w:author="Stefan Hagen" w:date="2017-03-12T22:48:00Z"/>
      <w:ins w:id="938" w:author="Stefan Hagen" w:date="2017-03-12T22:13:00Z">
        <w:r>
          <w:fldChar w:fldCharType="separate"/>
        </w:r>
      </w:ins>
      <w:ins w:id="939" w:author="Stefan Hagen" w:date="2017-03-12T22:17:00Z">
        <w:r>
          <w:rPr>
            <w:rStyle w:val="Hyperlink"/>
          </w:rPr>
          <w:t>CVSS</w:t>
        </w:r>
      </w:ins>
      <w:ins w:id="940" w:author="Stefan Hagen" w:date="2017-03-12T22:13:00Z">
        <w:r>
          <w:fldChar w:fldCharType="end"/>
        </w:r>
        <w:r>
          <w:t>]</w:t>
        </w:r>
      </w:ins>
    </w:p>
    <w:p w14:paraId="333AD494" w14:textId="1D8B5F67" w:rsidR="009D1A3B" w:rsidRDefault="009D1A3B">
      <w:pPr>
        <w:ind w:left="720"/>
        <w:rPr>
          <w:ins w:id="941" w:author="Stefan Hagen" w:date="2017-03-12T22:13:00Z"/>
        </w:rPr>
        <w:pPrChange w:id="942" w:author="Stefan Hagen" w:date="2017-03-12T22:21:00Z">
          <w:pPr/>
        </w:pPrChange>
      </w:pPr>
      <w:ins w:id="943" w:author="Stefan Hagen" w:date="2017-03-12T22:17:00Z">
        <w:r>
          <w:rPr>
            <w:b/>
          </w:rPr>
          <w:t>ID</w:t>
        </w:r>
      </w:ins>
      <w:ins w:id="944" w:author="Stefan Hagen" w:date="2017-03-12T22:13:00Z">
        <w:r>
          <w:t xml:space="preserve"> </w:t>
        </w:r>
      </w:ins>
      <w:ins w:id="945" w:author="Stefan Hagen" w:date="2017-03-12T22:22:00Z">
        <w:r w:rsidR="00596067">
          <w:tab/>
        </w:r>
      </w:ins>
      <w:ins w:id="946" w:author="Stefan Hagen" w:date="2017-03-12T22:13:00Z">
        <w:r>
          <w:t xml:space="preserve">— </w:t>
        </w:r>
      </w:ins>
      <w:ins w:id="947" w:author="Stefan Hagen" w:date="2017-03-12T22:17:00Z">
        <w:r>
          <w:t>Identifier</w:t>
        </w:r>
      </w:ins>
    </w:p>
    <w:p w14:paraId="253C34F1" w14:textId="06D7AE11" w:rsidR="009D1A3B" w:rsidRDefault="009D1A3B">
      <w:pPr>
        <w:ind w:left="720"/>
        <w:rPr>
          <w:ins w:id="948" w:author="Stefan Hagen" w:date="2017-03-12T22:17:00Z"/>
        </w:rPr>
        <w:pPrChange w:id="949" w:author="Stefan Hagen" w:date="2017-03-12T22:21:00Z">
          <w:pPr/>
        </w:pPrChange>
      </w:pPr>
      <w:ins w:id="950" w:author="Stefan Hagen" w:date="2017-03-12T22:17:00Z">
        <w:r>
          <w:rPr>
            <w:b/>
          </w:rPr>
          <w:t>IT</w:t>
        </w:r>
        <w:r>
          <w:t xml:space="preserve"> </w:t>
        </w:r>
      </w:ins>
      <w:ins w:id="951" w:author="Stefan Hagen" w:date="2017-03-12T22:22:00Z">
        <w:r w:rsidR="00596067">
          <w:tab/>
        </w:r>
      </w:ins>
      <w:ins w:id="952" w:author="Stefan Hagen" w:date="2017-03-12T22:17:00Z">
        <w:r>
          <w:t xml:space="preserve">— </w:t>
        </w:r>
      </w:ins>
      <w:ins w:id="953" w:author="Stefan Hagen" w:date="2017-03-12T22:18:00Z">
        <w:r>
          <w:t>Information</w:t>
        </w:r>
      </w:ins>
      <w:ins w:id="954" w:author="Stefan Hagen" w:date="2017-03-12T22:17:00Z">
        <w:r>
          <w:t xml:space="preserve"> </w:t>
        </w:r>
      </w:ins>
      <w:ins w:id="955" w:author="Stefan Hagen" w:date="2017-03-12T22:18:00Z">
        <w:r>
          <w:t>Technology</w:t>
        </w:r>
      </w:ins>
    </w:p>
    <w:p w14:paraId="6F1A4CDB" w14:textId="1B3D65C5" w:rsidR="00596067" w:rsidRDefault="00596067">
      <w:pPr>
        <w:ind w:left="720"/>
        <w:rPr>
          <w:ins w:id="956" w:author="Stefan Hagen" w:date="2017-03-12T22:19:00Z"/>
        </w:rPr>
        <w:pPrChange w:id="957" w:author="Stefan Hagen" w:date="2017-03-12T22:21:00Z">
          <w:pPr/>
        </w:pPrChange>
      </w:pPr>
      <w:ins w:id="958" w:author="Stefan Hagen" w:date="2017-03-12T22:19:00Z">
        <w:r>
          <w:rPr>
            <w:b/>
          </w:rPr>
          <w:t>PSIRT</w:t>
        </w:r>
        <w:r>
          <w:t xml:space="preserve"> </w:t>
        </w:r>
      </w:ins>
      <w:ins w:id="959" w:author="Stefan Hagen" w:date="2017-03-12T22:22:00Z">
        <w:r>
          <w:tab/>
        </w:r>
      </w:ins>
      <w:ins w:id="960" w:author="Stefan Hagen" w:date="2017-03-12T22:19:00Z">
        <w:r>
          <w:t>— Product Security Incident Response Team</w:t>
        </w:r>
      </w:ins>
    </w:p>
    <w:p w14:paraId="3B29FDA6" w14:textId="1D75F4C2" w:rsidR="009D1A3B" w:rsidRDefault="00596067">
      <w:pPr>
        <w:ind w:left="720"/>
        <w:rPr>
          <w:ins w:id="961" w:author="Stefan Hagen" w:date="2017-03-12T22:17:00Z"/>
        </w:rPr>
        <w:pPrChange w:id="962" w:author="Stefan Hagen" w:date="2017-03-12T22:21:00Z">
          <w:pPr/>
        </w:pPrChange>
      </w:pPr>
      <w:ins w:id="963" w:author="Stefan Hagen" w:date="2017-03-12T22:19:00Z">
        <w:r>
          <w:rPr>
            <w:b/>
          </w:rPr>
          <w:t>SW</w:t>
        </w:r>
      </w:ins>
      <w:ins w:id="964" w:author="Stefan Hagen" w:date="2017-03-12T22:17:00Z">
        <w:r w:rsidR="009D1A3B">
          <w:t xml:space="preserve"> </w:t>
        </w:r>
      </w:ins>
      <w:ins w:id="965" w:author="Stefan Hagen" w:date="2017-03-12T22:22:00Z">
        <w:r>
          <w:tab/>
        </w:r>
      </w:ins>
      <w:ins w:id="966" w:author="Stefan Hagen" w:date="2017-03-12T22:17:00Z">
        <w:r w:rsidR="009D1A3B">
          <w:t xml:space="preserve">— </w:t>
        </w:r>
      </w:ins>
      <w:ins w:id="967" w:author="Stefan Hagen" w:date="2017-03-12T22:19:00Z">
        <w:r>
          <w:t>Software</w:t>
        </w:r>
      </w:ins>
      <w:ins w:id="968" w:author="Stefan Hagen" w:date="2017-03-12T22:17:00Z">
        <w:r w:rsidR="009D1A3B">
          <w:t>]</w:t>
        </w:r>
      </w:ins>
    </w:p>
    <w:p w14:paraId="54F490EF" w14:textId="513B872C" w:rsidR="009D1A3B" w:rsidRDefault="00596067">
      <w:pPr>
        <w:ind w:left="720"/>
        <w:rPr>
          <w:ins w:id="969" w:author="Stefan Hagen" w:date="2017-03-12T22:17:00Z"/>
        </w:rPr>
        <w:pPrChange w:id="970" w:author="Stefan Hagen" w:date="2017-03-12T22:21:00Z">
          <w:pPr/>
        </w:pPrChange>
      </w:pPr>
      <w:ins w:id="971" w:author="Stefan Hagen" w:date="2017-03-12T22:19:00Z">
        <w:r>
          <w:rPr>
            <w:b/>
          </w:rPr>
          <w:t>URL</w:t>
        </w:r>
      </w:ins>
      <w:ins w:id="972" w:author="Stefan Hagen" w:date="2017-03-12T22:17:00Z">
        <w:r w:rsidR="009D1A3B">
          <w:t xml:space="preserve"> </w:t>
        </w:r>
      </w:ins>
      <w:ins w:id="973" w:author="Stefan Hagen" w:date="2017-03-12T22:22:00Z">
        <w:r>
          <w:tab/>
        </w:r>
      </w:ins>
      <w:ins w:id="974" w:author="Stefan Hagen" w:date="2017-03-12T22:17:00Z">
        <w:r w:rsidR="009D1A3B">
          <w:t xml:space="preserve">— </w:t>
        </w:r>
      </w:ins>
      <w:ins w:id="975" w:author="Stefan Hagen" w:date="2017-03-12T22:19:00Z">
        <w:r>
          <w:t>Uniform</w:t>
        </w:r>
      </w:ins>
      <w:ins w:id="976" w:author="Stefan Hagen" w:date="2017-03-12T22:17:00Z">
        <w:r w:rsidR="009D1A3B">
          <w:t xml:space="preserve"> </w:t>
        </w:r>
      </w:ins>
      <w:ins w:id="977" w:author="Stefan Hagen" w:date="2017-03-12T22:19:00Z">
        <w:r>
          <w:t>Resource</w:t>
        </w:r>
      </w:ins>
      <w:ins w:id="978" w:author="Stefan Hagen" w:date="2017-03-12T22:17:00Z">
        <w:r w:rsidR="009D1A3B">
          <w:t xml:space="preserve"> </w:t>
        </w:r>
      </w:ins>
      <w:ins w:id="979" w:author="Stefan Hagen" w:date="2017-03-12T22:19:00Z">
        <w:r>
          <w:t>Locator</w:t>
        </w:r>
      </w:ins>
    </w:p>
    <w:p w14:paraId="4569138A" w14:textId="73BD94DF" w:rsidR="009D1A3B" w:rsidRDefault="00596067">
      <w:pPr>
        <w:ind w:left="720"/>
        <w:rPr>
          <w:ins w:id="980" w:author="Stefan Hagen" w:date="2017-03-12T22:17:00Z"/>
        </w:rPr>
        <w:pPrChange w:id="981" w:author="Stefan Hagen" w:date="2017-03-12T22:22:00Z">
          <w:pPr/>
        </w:pPrChange>
      </w:pPr>
      <w:ins w:id="982" w:author="Stefan Hagen" w:date="2017-03-12T22:19:00Z">
        <w:r>
          <w:rPr>
            <w:b/>
          </w:rPr>
          <w:t>UTC</w:t>
        </w:r>
      </w:ins>
      <w:ins w:id="983" w:author="Stefan Hagen" w:date="2017-03-12T22:17:00Z">
        <w:r w:rsidR="009D1A3B">
          <w:t xml:space="preserve"> </w:t>
        </w:r>
      </w:ins>
      <w:ins w:id="984" w:author="Stefan Hagen" w:date="2017-03-12T22:22:00Z">
        <w:r>
          <w:tab/>
        </w:r>
      </w:ins>
      <w:ins w:id="985" w:author="Stefan Hagen" w:date="2017-03-12T22:17:00Z">
        <w:r w:rsidR="009D1A3B">
          <w:t xml:space="preserve">— </w:t>
        </w:r>
      </w:ins>
      <w:ins w:id="986" w:author="Stefan Hagen" w:date="2017-03-12T22:19:00Z">
        <w:r>
          <w:t>Universal</w:t>
        </w:r>
      </w:ins>
      <w:ins w:id="987" w:author="Stefan Hagen" w:date="2017-03-12T22:17:00Z">
        <w:r w:rsidR="009D1A3B">
          <w:t xml:space="preserve"> </w:t>
        </w:r>
      </w:ins>
      <w:ins w:id="988" w:author="Stefan Hagen" w:date="2017-03-12T22:20:00Z">
        <w:r>
          <w:t>Time</w:t>
        </w:r>
      </w:ins>
      <w:ins w:id="989" w:author="Stefan Hagen" w:date="2017-03-12T22:17:00Z">
        <w:r w:rsidR="009D1A3B">
          <w:t xml:space="preserve"> </w:t>
        </w:r>
      </w:ins>
      <w:ins w:id="990" w:author="Stefan Hagen" w:date="2017-03-12T22:20:00Z">
        <w:r>
          <w:t>Coordinated</w:t>
        </w:r>
      </w:ins>
    </w:p>
    <w:p w14:paraId="5ADCCB19" w14:textId="54CB1827" w:rsidR="00596067" w:rsidRDefault="00596067" w:rsidP="00596067">
      <w:pPr>
        <w:spacing w:before="0" w:after="0"/>
        <w:rPr>
          <w:ins w:id="991" w:author="Stefan Hagen" w:date="2017-03-12T22:20:00Z"/>
        </w:rPr>
      </w:pPr>
      <w:ins w:id="992" w:author="Stefan Hagen" w:date="2017-03-12T22:20:00Z">
        <w:r w:rsidRPr="0045652D">
          <w:rPr>
            <w:highlight w:val="yellow"/>
          </w:rPr>
          <w:t xml:space="preserve">In the upcoming 2017-03-14 revision it is planned to </w:t>
        </w:r>
        <w:r>
          <w:rPr>
            <w:highlight w:val="yellow"/>
          </w:rPr>
          <w:t xml:space="preserve">remove / add based on relevance and replace duplicated definitions with </w:t>
        </w:r>
      </w:ins>
      <w:ins w:id="993" w:author="Stefan Hagen" w:date="2017-03-12T22:21:00Z">
        <w:r>
          <w:rPr>
            <w:highlight w:val="yellow"/>
          </w:rPr>
          <w:t xml:space="preserve">linked </w:t>
        </w:r>
      </w:ins>
      <w:ins w:id="994" w:author="Stefan Hagen" w:date="2017-03-12T22:20:00Z">
        <w:r>
          <w:rPr>
            <w:highlight w:val="yellow"/>
          </w:rPr>
          <w:t>references</w:t>
        </w:r>
      </w:ins>
      <w:ins w:id="995" w:author="Stefan Hagen" w:date="2017-03-12T22:21:00Z">
        <w:r>
          <w:rPr>
            <w:highlight w:val="yellow"/>
          </w:rPr>
          <w:t xml:space="preserve"> to this sub section</w:t>
        </w:r>
      </w:ins>
      <w:ins w:id="996" w:author="Stefan Hagen" w:date="2017-03-12T22:20:00Z">
        <w:r w:rsidRPr="0045652D">
          <w:rPr>
            <w:highlight w:val="yellow"/>
          </w:rPr>
          <w:t>.</w:t>
        </w:r>
      </w:ins>
    </w:p>
    <w:p w14:paraId="07FEA7D7" w14:textId="77777777" w:rsidR="00977EFE" w:rsidRPr="00977EFE" w:rsidRDefault="00977EFE">
      <w:pPr>
        <w:spacing w:before="0" w:after="0"/>
        <w:rPr>
          <w:ins w:id="997" w:author="Stefan Hagen" w:date="2017-03-12T22:05:00Z"/>
          <w:rPrChange w:id="998" w:author="Stefan Hagen" w:date="2017-03-12T22:06:00Z">
            <w:rPr>
              <w:ins w:id="999" w:author="Stefan Hagen" w:date="2017-03-12T22:05:00Z"/>
              <w:highlight w:val="yellow"/>
            </w:rPr>
          </w:rPrChange>
        </w:rPr>
      </w:pPr>
    </w:p>
    <w:p w14:paraId="5ECD5730" w14:textId="09A57A47" w:rsidR="00DA149B" w:rsidRDefault="00DA149B">
      <w:pPr>
        <w:spacing w:before="0" w:after="0"/>
        <w:rPr>
          <w:ins w:id="1000" w:author="Stefan Hagen" w:date="2017-03-11T20:36:00Z"/>
          <w:rFonts w:cs="Arial"/>
          <w:b/>
          <w:iCs/>
          <w:color w:val="3B006F"/>
          <w:kern w:val="32"/>
          <w:sz w:val="28"/>
          <w:szCs w:val="28"/>
        </w:rPr>
      </w:pPr>
      <w:ins w:id="1001" w:author="Stefan Hagen" w:date="2017-03-11T20:36:00Z">
        <w:r>
          <w:br w:type="page"/>
        </w:r>
      </w:ins>
    </w:p>
    <w:p w14:paraId="76275541" w14:textId="281C3FEE" w:rsidR="00C02DEC" w:rsidRDefault="00C02DEC" w:rsidP="00A710C8">
      <w:pPr>
        <w:pStyle w:val="Heading2"/>
      </w:pPr>
      <w:bookmarkStart w:id="1002" w:name="_Toc477122235"/>
      <w:r>
        <w:lastRenderedPageBreak/>
        <w:t>Normative</w:t>
      </w:r>
      <w:bookmarkEnd w:id="802"/>
      <w:bookmarkEnd w:id="803"/>
      <w:r>
        <w:t xml:space="preserve"> References</w:t>
      </w:r>
      <w:bookmarkEnd w:id="804"/>
      <w:bookmarkEnd w:id="805"/>
      <w:bookmarkEnd w:id="1002"/>
    </w:p>
    <w:p w14:paraId="7E8D6C3F" w14:textId="473F9D90" w:rsidR="00AB3039" w:rsidRDefault="00AB3039" w:rsidP="00AB3039">
      <w:pPr>
        <w:pStyle w:val="Ref"/>
      </w:pPr>
      <w:r>
        <w:rPr>
          <w:rStyle w:val="Refterm"/>
        </w:rPr>
        <w:t>[</w:t>
      </w:r>
      <w:bookmarkStart w:id="1003" w:name="refRFC2119"/>
      <w:r>
        <w:rPr>
          <w:rStyle w:val="Refterm"/>
        </w:rPr>
        <w:t>RFC2119</w:t>
      </w:r>
      <w:bookmarkEnd w:id="1003"/>
      <w:r>
        <w:rPr>
          <w:rStyle w:val="Refterm"/>
        </w:rPr>
        <w:t>]</w:t>
      </w:r>
      <w:r>
        <w:tab/>
        <w:t xml:space="preserve">Bradner, S., </w:t>
      </w:r>
      <w:r w:rsidRPr="00B641A5">
        <w:t>“Key words for use in RFCs to Indicate Requirement Levels”</w:t>
      </w:r>
      <w:r>
        <w:t xml:space="preserve">, </w:t>
      </w:r>
      <w:r w:rsidR="00894637">
        <w:t>BCP </w:t>
      </w:r>
      <w:r>
        <w:t xml:space="preserve">14, </w:t>
      </w:r>
      <w:r w:rsidR="00894637">
        <w:t>RFC 2119, March </w:t>
      </w:r>
      <w:r>
        <w:t xml:space="preserve">1997. </w:t>
      </w:r>
      <w:r w:rsidR="00977EFE">
        <w:fldChar w:fldCharType="begin"/>
      </w:r>
      <w:r w:rsidR="00977EFE">
        <w:instrText xml:space="preserve"> HYPERLINK "http://www.ietf.org/rfc/rfc2119.txt" </w:instrText>
      </w:r>
      <w:ins w:id="1004" w:author="Stefan Hagen" w:date="2017-03-12T22:48:00Z"/>
      <w:r w:rsidR="00977EFE">
        <w:fldChar w:fldCharType="separate"/>
      </w:r>
      <w:r>
        <w:rPr>
          <w:rStyle w:val="Hyperlink"/>
        </w:rPr>
        <w:t>http://www.ietf.org/rfc/rfc2119.txt</w:t>
      </w:r>
      <w:r w:rsidR="00977EFE">
        <w:rPr>
          <w:rStyle w:val="Hyperlink"/>
        </w:rPr>
        <w:fldChar w:fldCharType="end"/>
      </w:r>
      <w:r>
        <w:t>.</w:t>
      </w:r>
    </w:p>
    <w:p w14:paraId="7D71A877" w14:textId="0CF71ACA" w:rsidR="002866D3" w:rsidRDefault="002866D3" w:rsidP="007176DA">
      <w:pPr>
        <w:pStyle w:val="Ref"/>
      </w:pPr>
      <w:r w:rsidRPr="00797157">
        <w:rPr>
          <w:rStyle w:val="Refterm"/>
        </w:rPr>
        <w:t>[</w:t>
      </w:r>
      <w:bookmarkStart w:id="1005" w:name="refXML"/>
      <w:r>
        <w:rPr>
          <w:rStyle w:val="Refterm"/>
        </w:rPr>
        <w:t>XML</w:t>
      </w:r>
      <w:bookmarkEnd w:id="1005"/>
      <w:r w:rsidRPr="00797157">
        <w:rPr>
          <w:rStyle w:val="Refterm"/>
        </w:rPr>
        <w:t>]</w:t>
      </w:r>
      <w:r w:rsidRPr="00797157">
        <w:tab/>
      </w:r>
      <w:r w:rsidRPr="002866D3">
        <w:t>Extensible Markup Language (XML) 1.0 (Fifth Edition), T. Bray, J. P</w:t>
      </w:r>
      <w:r w:rsidR="00894637">
        <w:t>aoli, M. </w:t>
      </w:r>
      <w:r w:rsidRPr="002866D3">
        <w:t xml:space="preserve">Sperberg-McQueen, E. Maler, F. Yergeau, Editors, W3C Recommendation, November 26, 2008, </w:t>
      </w:r>
      <w:r w:rsidR="00977EFE">
        <w:fldChar w:fldCharType="begin"/>
      </w:r>
      <w:r w:rsidR="00977EFE">
        <w:instrText xml:space="preserve"> HYPERLINK "http://www.w3.org/TR/2008/REC-xml-20081126/" </w:instrText>
      </w:r>
      <w:ins w:id="1006" w:author="Stefan Hagen" w:date="2017-03-12T22:48:00Z"/>
      <w:r w:rsidR="00977EFE">
        <w:fldChar w:fldCharType="separate"/>
      </w:r>
      <w:r w:rsidRPr="002866D3">
        <w:rPr>
          <w:rStyle w:val="Hyperlink"/>
        </w:rPr>
        <w:t>http://www.w3.org/TR/2008/REC-xml-20081126/</w:t>
      </w:r>
      <w:r w:rsidR="00977EFE">
        <w:rPr>
          <w:rStyle w:val="Hyperlink"/>
        </w:rPr>
        <w:fldChar w:fldCharType="end"/>
      </w:r>
      <w:r w:rsidRPr="002866D3">
        <w:t xml:space="preserve">. </w:t>
      </w:r>
      <w:r>
        <w:br/>
      </w:r>
      <w:r w:rsidRPr="002866D3">
        <w:t>Latest version availa</w:t>
      </w:r>
      <w:r>
        <w:t xml:space="preserve">ble at </w:t>
      </w:r>
      <w:r w:rsidR="00977EFE">
        <w:fldChar w:fldCharType="begin"/>
      </w:r>
      <w:r w:rsidR="00977EFE">
        <w:instrText xml:space="preserve"> HYPERLINK "http://www.w3.org/TR/xml" </w:instrText>
      </w:r>
      <w:ins w:id="1007" w:author="Stefan Hagen" w:date="2017-03-12T22:48:00Z"/>
      <w:r w:rsidR="00977EFE">
        <w:fldChar w:fldCharType="separate"/>
      </w:r>
      <w:r w:rsidRPr="002866D3">
        <w:rPr>
          <w:rStyle w:val="Hyperlink"/>
        </w:rPr>
        <w:t>http://www.w3.org/TR/xml</w:t>
      </w:r>
      <w:r w:rsidR="00977EFE">
        <w:rPr>
          <w:rStyle w:val="Hyperlink"/>
        </w:rPr>
        <w:fldChar w:fldCharType="end"/>
      </w:r>
      <w:r w:rsidRPr="002866D3">
        <w:t xml:space="preserve">. </w:t>
      </w:r>
    </w:p>
    <w:p w14:paraId="36A1F9FA" w14:textId="7438D284" w:rsidR="002866D3" w:rsidRDefault="002866D3" w:rsidP="002866D3">
      <w:pPr>
        <w:pStyle w:val="Ref"/>
      </w:pPr>
      <w:r w:rsidRPr="00797157">
        <w:rPr>
          <w:rStyle w:val="Refterm"/>
        </w:rPr>
        <w:t>[</w:t>
      </w:r>
      <w:bookmarkStart w:id="1008" w:name="refXML_Schema_1"/>
      <w:r>
        <w:rPr>
          <w:rStyle w:val="Refterm"/>
        </w:rPr>
        <w:t>XML-Schema</w:t>
      </w:r>
      <w:r w:rsidRPr="002866D3">
        <w:rPr>
          <w:rStyle w:val="Refterm"/>
        </w:rPr>
        <w:t>-1</w:t>
      </w:r>
      <w:bookmarkEnd w:id="1008"/>
      <w:r w:rsidRPr="00797157">
        <w:rPr>
          <w:rStyle w:val="Refterm"/>
        </w:rPr>
        <w:t>]</w:t>
      </w:r>
      <w:r w:rsidRPr="00797157">
        <w:tab/>
      </w:r>
      <w:r w:rsidRPr="002866D3">
        <w:t>W3C XML Schema Definition Language (XSD) 1.1</w:t>
      </w:r>
      <w:r w:rsidR="00894637">
        <w:t xml:space="preserve"> Part 1: Structures, S. Gao, M. Sperberg-McQueen, H. Thompson, N. Mendelsohn, D. Beech, M. </w:t>
      </w:r>
      <w:r w:rsidRPr="002866D3">
        <w:t>Maloney, Edi</w:t>
      </w:r>
      <w:r w:rsidR="00894637">
        <w:t>tors, W3C Recommendation, April </w:t>
      </w:r>
      <w:r w:rsidRPr="002866D3">
        <w:t xml:space="preserve">5, 2012, </w:t>
      </w:r>
      <w:r>
        <w:br/>
      </w:r>
      <w:r w:rsidR="00977EFE">
        <w:fldChar w:fldCharType="begin"/>
      </w:r>
      <w:r w:rsidR="00977EFE">
        <w:instrText xml:space="preserve"> HYPERLINK "http://www.w3.org/TR/2012/REC-xmlschema11-1-20120405/" </w:instrText>
      </w:r>
      <w:ins w:id="1009" w:author="Stefan Hagen" w:date="2017-03-12T22:48:00Z"/>
      <w:r w:rsidR="00977EFE">
        <w:fldChar w:fldCharType="separate"/>
      </w:r>
      <w:r w:rsidRPr="002866D3">
        <w:rPr>
          <w:rStyle w:val="Hyperlink"/>
        </w:rPr>
        <w:t>http://www.w3.org/TR/2012/REC-xmlschema11-1-20120405/</w:t>
      </w:r>
      <w:r w:rsidR="00977EFE">
        <w:rPr>
          <w:rStyle w:val="Hyperlink"/>
        </w:rPr>
        <w:fldChar w:fldCharType="end"/>
      </w:r>
      <w:r w:rsidRPr="002866D3">
        <w:t xml:space="preserve">. </w:t>
      </w:r>
      <w:r>
        <w:br/>
      </w:r>
      <w:r w:rsidRPr="002866D3">
        <w:t xml:space="preserve">Latest version available at </w:t>
      </w:r>
      <w:r w:rsidR="00977EFE">
        <w:fldChar w:fldCharType="begin"/>
      </w:r>
      <w:r w:rsidR="00977EFE">
        <w:instrText xml:space="preserve"> HYPERLINK "http://www.w3.org/TR/xmlschema11-1/" </w:instrText>
      </w:r>
      <w:ins w:id="1010" w:author="Stefan Hagen" w:date="2017-03-12T22:48:00Z"/>
      <w:r w:rsidR="00977EFE">
        <w:fldChar w:fldCharType="separate"/>
      </w:r>
      <w:r w:rsidRPr="002866D3">
        <w:rPr>
          <w:rStyle w:val="Hyperlink"/>
        </w:rPr>
        <w:t>http://www.w3.org/TR/xmlschema11-1/</w:t>
      </w:r>
      <w:r w:rsidR="00977EFE">
        <w:rPr>
          <w:rStyle w:val="Hyperlink"/>
        </w:rPr>
        <w:fldChar w:fldCharType="end"/>
      </w:r>
      <w:r w:rsidRPr="002866D3">
        <w:t xml:space="preserve">. </w:t>
      </w:r>
    </w:p>
    <w:p w14:paraId="42DB447D" w14:textId="42F10BA3" w:rsidR="002866D3" w:rsidRDefault="002866D3" w:rsidP="002866D3">
      <w:pPr>
        <w:pStyle w:val="Ref"/>
      </w:pPr>
      <w:r w:rsidRPr="00797157">
        <w:rPr>
          <w:rStyle w:val="Refterm"/>
        </w:rPr>
        <w:t>[</w:t>
      </w:r>
      <w:bookmarkStart w:id="1011" w:name="BMXMLSchema2"/>
      <w:bookmarkStart w:id="1012" w:name="refXML_Schema_2"/>
      <w:r w:rsidRPr="00797157">
        <w:rPr>
          <w:rStyle w:val="Refterm"/>
        </w:rPr>
        <w:t>XML-Schema</w:t>
      </w:r>
      <w:r>
        <w:rPr>
          <w:rStyle w:val="Refterm"/>
        </w:rPr>
        <w:t>-2</w:t>
      </w:r>
      <w:bookmarkEnd w:id="1011"/>
      <w:bookmarkEnd w:id="1012"/>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rsidR="00894637">
        <w:t>(XSD) 1.1 Part 2: Datatypes, D. Peterson, S. Gao, A. Malhotra, M. Sperberg-McQueen, H. Thompson, Paul V. </w:t>
      </w:r>
      <w:r w:rsidRPr="002866D3">
        <w:t>Biron, Edi</w:t>
      </w:r>
      <w:r w:rsidR="00894637">
        <w:t>tors, W3C Recommendation, April </w:t>
      </w:r>
      <w:r w:rsidRPr="002866D3">
        <w:t xml:space="preserve">5, 2012, </w:t>
      </w:r>
      <w:r>
        <w:br/>
      </w:r>
      <w:r w:rsidR="00977EFE">
        <w:fldChar w:fldCharType="begin"/>
      </w:r>
      <w:r w:rsidR="00977EFE">
        <w:instrText xml:space="preserve"> HYPERLINK "http://www.w3.org/TR/2012/REC-xmlschema11-2-20120405/" </w:instrText>
      </w:r>
      <w:ins w:id="1013" w:author="Stefan Hagen" w:date="2017-03-12T22:48:00Z"/>
      <w:r w:rsidR="00977EFE">
        <w:fldChar w:fldCharType="separate"/>
      </w:r>
      <w:r w:rsidRPr="002866D3">
        <w:rPr>
          <w:rStyle w:val="Hyperlink"/>
        </w:rPr>
        <w:t>http://www.w3.org/TR/2012/REC-xmlschema11-2-20120405/</w:t>
      </w:r>
      <w:r w:rsidR="00977EFE">
        <w:rPr>
          <w:rStyle w:val="Hyperlink"/>
        </w:rPr>
        <w:fldChar w:fldCharType="end"/>
      </w:r>
      <w:r w:rsidRPr="002866D3">
        <w:t xml:space="preserve">. </w:t>
      </w:r>
      <w:r>
        <w:br/>
      </w:r>
      <w:r w:rsidRPr="002866D3">
        <w:t xml:space="preserve">Latest version available at </w:t>
      </w:r>
      <w:r w:rsidR="00977EFE">
        <w:fldChar w:fldCharType="begin"/>
      </w:r>
      <w:r w:rsidR="00977EFE">
        <w:instrText xml:space="preserve"> HYPERLINK "http://www.w3.org/TR/xmlschema11-2/" </w:instrText>
      </w:r>
      <w:ins w:id="1014" w:author="Stefan Hagen" w:date="2017-03-12T22:48:00Z"/>
      <w:r w:rsidR="00977EFE">
        <w:fldChar w:fldCharType="separate"/>
      </w:r>
      <w:r w:rsidRPr="002866D3">
        <w:rPr>
          <w:rStyle w:val="Hyperlink"/>
        </w:rPr>
        <w:t>http://www.w3.org/TR/xmlschema11-2/</w:t>
      </w:r>
      <w:r w:rsidR="00977EFE">
        <w:rPr>
          <w:rStyle w:val="Hyperlink"/>
        </w:rPr>
        <w:fldChar w:fldCharType="end"/>
      </w:r>
      <w:r w:rsidRPr="002866D3">
        <w:t>.</w:t>
      </w:r>
    </w:p>
    <w:p w14:paraId="7A191FCA" w14:textId="77777777" w:rsidR="00C02DEC" w:rsidRDefault="00C02DEC" w:rsidP="00A710C8">
      <w:pPr>
        <w:pStyle w:val="Heading2"/>
      </w:pPr>
      <w:bookmarkStart w:id="1015" w:name="_Toc85472895"/>
      <w:bookmarkStart w:id="1016" w:name="_Toc287332009"/>
      <w:bookmarkStart w:id="1017" w:name="_Toc477122236"/>
      <w:r>
        <w:t>Non-Normative References</w:t>
      </w:r>
      <w:bookmarkEnd w:id="1015"/>
      <w:bookmarkEnd w:id="1016"/>
      <w:bookmarkEnd w:id="1017"/>
    </w:p>
    <w:p w14:paraId="5D269668" w14:textId="265D4D4C" w:rsidR="009A5157" w:rsidRDefault="009A5157" w:rsidP="009C596C">
      <w:pPr>
        <w:pStyle w:val="Ref"/>
      </w:pPr>
      <w:r w:rsidRPr="00797157">
        <w:rPr>
          <w:rStyle w:val="Refterm"/>
        </w:rPr>
        <w:t>[</w:t>
      </w:r>
      <w:bookmarkStart w:id="1018" w:name="refCPE23_N"/>
      <w:r>
        <w:rPr>
          <w:rStyle w:val="Refterm"/>
        </w:rPr>
        <w:t>CPE</w:t>
      </w:r>
      <w:r w:rsidR="0095728B">
        <w:rPr>
          <w:rStyle w:val="Refterm"/>
        </w:rPr>
        <w:t>23</w:t>
      </w:r>
      <w:r>
        <w:rPr>
          <w:rStyle w:val="Refterm"/>
        </w:rPr>
        <w:t>-</w:t>
      </w:r>
      <w:r w:rsidR="00EC0A73">
        <w:rPr>
          <w:rStyle w:val="Refterm"/>
        </w:rPr>
        <w:t>N</w:t>
      </w:r>
      <w:bookmarkEnd w:id="1018"/>
      <w:r w:rsidRPr="00797157">
        <w:rPr>
          <w:rStyle w:val="Refterm"/>
        </w:rPr>
        <w:t>]</w:t>
      </w:r>
      <w:r w:rsidRPr="00797157">
        <w:tab/>
      </w:r>
      <w:r>
        <w:t>Common Platform Enumeration: Naming Specification Version 2.</w:t>
      </w:r>
      <w:r w:rsidR="002E5B31">
        <w:t>3</w:t>
      </w:r>
      <w:r>
        <w:t xml:space="preserve">, </w:t>
      </w:r>
      <w:r w:rsidR="009C596C">
        <w:t xml:space="preserve">B. Cheikes, </w:t>
      </w:r>
      <w:r>
        <w:t>D. </w:t>
      </w:r>
      <w:r w:rsidRPr="007176DA">
        <w:t>Waltermir</w:t>
      </w:r>
      <w:r>
        <w:t>e, K. Scarfone</w:t>
      </w:r>
      <w:r w:rsidRPr="007176DA">
        <w:t xml:space="preserve">, Editors, </w:t>
      </w:r>
      <w:r w:rsidR="00777D23">
        <w:t>NIST</w:t>
      </w:r>
      <w:r>
        <w:t xml:space="preserve"> </w:t>
      </w:r>
      <w:r w:rsidR="009C596C">
        <w:t>Interagency Report 7695</w:t>
      </w:r>
      <w:r w:rsidRPr="007176DA">
        <w:t xml:space="preserve">, </w:t>
      </w:r>
      <w:r w:rsidR="009C596C">
        <w:t>August </w:t>
      </w:r>
      <w:r>
        <w:t>2011</w:t>
      </w:r>
      <w:r w:rsidRPr="007176DA">
        <w:t xml:space="preserve">, </w:t>
      </w:r>
      <w:r w:rsidR="00977EFE">
        <w:fldChar w:fldCharType="begin"/>
      </w:r>
      <w:r w:rsidR="00977EFE">
        <w:instrText xml:space="preserve"> HYPERLINK "http://dx.doi.org/10.6028/NIST.IR.7695" </w:instrText>
      </w:r>
      <w:ins w:id="1019" w:author="Stefan Hagen" w:date="2017-03-12T22:48:00Z"/>
      <w:r w:rsidR="00977EFE">
        <w:fldChar w:fldCharType="separate"/>
      </w:r>
      <w:r w:rsidRPr="009A5157">
        <w:rPr>
          <w:rStyle w:val="Hyperlink"/>
        </w:rPr>
        <w:t>http://dx.doi.org/10.6028/NIST.IR.7695</w:t>
      </w:r>
      <w:r w:rsidR="00977EFE">
        <w:rPr>
          <w:rStyle w:val="Hyperlink"/>
        </w:rPr>
        <w:fldChar w:fldCharType="end"/>
      </w:r>
      <w:r w:rsidRPr="002866D3">
        <w:t xml:space="preserve">. </w:t>
      </w:r>
    </w:p>
    <w:p w14:paraId="1D711EAA" w14:textId="129D8DAD" w:rsidR="00EC0A73" w:rsidRDefault="00EC0A73" w:rsidP="00EC0A73">
      <w:pPr>
        <w:pStyle w:val="Ref"/>
      </w:pPr>
      <w:r w:rsidRPr="00797157">
        <w:rPr>
          <w:rStyle w:val="Refterm"/>
        </w:rPr>
        <w:t>[</w:t>
      </w:r>
      <w:bookmarkStart w:id="1020" w:name="refCPE23_M"/>
      <w:r>
        <w:rPr>
          <w:rStyle w:val="Refterm"/>
        </w:rPr>
        <w:t>CPE</w:t>
      </w:r>
      <w:r w:rsidR="0095728B">
        <w:rPr>
          <w:rStyle w:val="Refterm"/>
        </w:rPr>
        <w:t>23</w:t>
      </w:r>
      <w:r>
        <w:rPr>
          <w:rStyle w:val="Refterm"/>
        </w:rPr>
        <w:t>-</w:t>
      </w:r>
      <w:r w:rsidR="00177C62">
        <w:rPr>
          <w:rStyle w:val="Refterm"/>
        </w:rPr>
        <w:t>M</w:t>
      </w:r>
      <w:bookmarkEnd w:id="1020"/>
      <w:r w:rsidRPr="00797157">
        <w:rPr>
          <w:rStyle w:val="Refterm"/>
        </w:rPr>
        <w:t>]</w:t>
      </w:r>
      <w:r w:rsidRPr="00797157">
        <w:tab/>
      </w:r>
      <w:r>
        <w:t>Common Platform Enumeration: Naming Mat</w:t>
      </w:r>
      <w:r w:rsidR="002E5B31">
        <w:t>ching Specification Version 2.3</w:t>
      </w:r>
      <w:r>
        <w:t>, M. </w:t>
      </w:r>
      <w:r w:rsidRPr="00EC0A73">
        <w:t>Parmelee</w:t>
      </w:r>
      <w:r>
        <w:t>, H. Booth, D. </w:t>
      </w:r>
      <w:r w:rsidRPr="007176DA">
        <w:t>Waltermir</w:t>
      </w:r>
      <w:r>
        <w:t>e, K. Scarfone</w:t>
      </w:r>
      <w:r w:rsidRPr="007176DA">
        <w:t xml:space="preserve">, Editors, </w:t>
      </w:r>
      <w:r w:rsidR="002E5B31">
        <w:t>NIST</w:t>
      </w:r>
      <w:r>
        <w:t xml:space="preserve"> </w:t>
      </w:r>
      <w:r w:rsidR="002E5B31">
        <w:t xml:space="preserve">Interagency Report </w:t>
      </w:r>
      <w:r>
        <w:t>7696</w:t>
      </w:r>
      <w:r w:rsidRPr="007176DA">
        <w:t xml:space="preserve">, </w:t>
      </w:r>
      <w:r>
        <w:t>August 2011</w:t>
      </w:r>
      <w:r w:rsidRPr="007176DA">
        <w:t>,</w:t>
      </w:r>
      <w:r w:rsidR="00977EFE">
        <w:fldChar w:fldCharType="begin"/>
      </w:r>
      <w:r w:rsidR="00977EFE">
        <w:instrText xml:space="preserve"> HYPERLINK "http://dx.doi.org/10.6028/NIST.IR.7696" </w:instrText>
      </w:r>
      <w:ins w:id="1021" w:author="Stefan Hagen" w:date="2017-03-12T22:48:00Z"/>
      <w:r w:rsidR="00977EFE">
        <w:fldChar w:fldCharType="separate"/>
      </w:r>
      <w:r w:rsidRPr="00EC0A73">
        <w:rPr>
          <w:rStyle w:val="Hyperlink"/>
        </w:rPr>
        <w:t>http://dx.doi.org/10.6028/NIST.IR.7696</w:t>
      </w:r>
      <w:r w:rsidR="00977EFE">
        <w:rPr>
          <w:rStyle w:val="Hyperlink"/>
        </w:rPr>
        <w:fldChar w:fldCharType="end"/>
      </w:r>
      <w:r w:rsidRPr="002866D3">
        <w:t xml:space="preserve">. </w:t>
      </w:r>
    </w:p>
    <w:p w14:paraId="17B233E8" w14:textId="028405FB" w:rsidR="00EC0A73" w:rsidRDefault="00EC0A73" w:rsidP="00EC0A73">
      <w:pPr>
        <w:pStyle w:val="Ref"/>
      </w:pPr>
      <w:r w:rsidRPr="00797157">
        <w:rPr>
          <w:rStyle w:val="Refterm"/>
        </w:rPr>
        <w:t>[</w:t>
      </w:r>
      <w:bookmarkStart w:id="1022" w:name="refCPE23_D"/>
      <w:r>
        <w:rPr>
          <w:rStyle w:val="Refterm"/>
        </w:rPr>
        <w:t>CPE</w:t>
      </w:r>
      <w:r w:rsidR="0095728B">
        <w:rPr>
          <w:rStyle w:val="Refterm"/>
        </w:rPr>
        <w:t>23</w:t>
      </w:r>
      <w:r>
        <w:rPr>
          <w:rStyle w:val="Refterm"/>
        </w:rPr>
        <w:t>-</w:t>
      </w:r>
      <w:r w:rsidR="0095728B">
        <w:rPr>
          <w:rStyle w:val="Refterm"/>
        </w:rPr>
        <w:t>D</w:t>
      </w:r>
      <w:bookmarkEnd w:id="1022"/>
      <w:r w:rsidRPr="00797157">
        <w:rPr>
          <w:rStyle w:val="Refterm"/>
        </w:rPr>
        <w:t>]</w:t>
      </w:r>
      <w:r w:rsidRPr="00797157">
        <w:tab/>
      </w:r>
      <w:r>
        <w:t>Common Platform Enumeration: Dictionary Specifi</w:t>
      </w:r>
      <w:r w:rsidR="002E5B31">
        <w:t>cation Version 2.3</w:t>
      </w:r>
      <w:r>
        <w:t>, P. </w:t>
      </w:r>
      <w:r w:rsidRPr="00EC0A73">
        <w:t>Cichonski</w:t>
      </w:r>
      <w:r>
        <w:t>, D. </w:t>
      </w:r>
      <w:r w:rsidRPr="007176DA">
        <w:t>Waltermir</w:t>
      </w:r>
      <w:r>
        <w:t>e, K. Scarfone</w:t>
      </w:r>
      <w:r w:rsidRPr="007176DA">
        <w:t xml:space="preserve">, Editors, </w:t>
      </w:r>
      <w:r w:rsidR="002E5B31">
        <w:t>NIST</w:t>
      </w:r>
      <w:r>
        <w:t xml:space="preserve"> Interagency Report 7697</w:t>
      </w:r>
      <w:r w:rsidRPr="007176DA">
        <w:t xml:space="preserve">, </w:t>
      </w:r>
      <w:r>
        <w:t>August 2011</w:t>
      </w:r>
      <w:r w:rsidRPr="007176DA">
        <w:t xml:space="preserve">, </w:t>
      </w:r>
      <w:r w:rsidR="00977EFE">
        <w:fldChar w:fldCharType="begin"/>
      </w:r>
      <w:r w:rsidR="00977EFE">
        <w:instrText xml:space="preserve"> HYPERLINK "http://dx.doi.org/10.6028/NIST.IR.7697" </w:instrText>
      </w:r>
      <w:ins w:id="1023" w:author="Stefan Hagen" w:date="2017-03-12T22:48:00Z"/>
      <w:r w:rsidR="00977EFE">
        <w:fldChar w:fldCharType="separate"/>
      </w:r>
      <w:r w:rsidRPr="00EC0A73">
        <w:rPr>
          <w:rStyle w:val="Hyperlink"/>
        </w:rPr>
        <w:t>http://dx.doi.org/10.6028/NIST.IR.7697</w:t>
      </w:r>
      <w:r w:rsidR="00977EFE">
        <w:rPr>
          <w:rStyle w:val="Hyperlink"/>
        </w:rPr>
        <w:fldChar w:fldCharType="end"/>
      </w:r>
      <w:r w:rsidRPr="002866D3">
        <w:t xml:space="preserve">. </w:t>
      </w:r>
    </w:p>
    <w:p w14:paraId="2A7DFE16" w14:textId="016C0404" w:rsidR="00EC0A73" w:rsidRDefault="00EC0A73" w:rsidP="00EC0A73">
      <w:pPr>
        <w:pStyle w:val="Ref"/>
      </w:pPr>
      <w:r w:rsidRPr="00797157">
        <w:rPr>
          <w:rStyle w:val="Refterm"/>
        </w:rPr>
        <w:t>[</w:t>
      </w:r>
      <w:bookmarkStart w:id="1024" w:name="refCPE23_A"/>
      <w:r>
        <w:rPr>
          <w:rStyle w:val="Refterm"/>
        </w:rPr>
        <w:t>CPE</w:t>
      </w:r>
      <w:r w:rsidR="0095728B">
        <w:rPr>
          <w:rStyle w:val="Refterm"/>
        </w:rPr>
        <w:t>23</w:t>
      </w:r>
      <w:r>
        <w:rPr>
          <w:rStyle w:val="Refterm"/>
        </w:rPr>
        <w:t>-</w:t>
      </w:r>
      <w:r w:rsidR="0095728B">
        <w:rPr>
          <w:rStyle w:val="Refterm"/>
        </w:rPr>
        <w:t>A</w:t>
      </w:r>
      <w:bookmarkEnd w:id="1024"/>
      <w:r w:rsidRPr="00797157">
        <w:rPr>
          <w:rStyle w:val="Refterm"/>
        </w:rPr>
        <w:t>]</w:t>
      </w:r>
      <w:r w:rsidRPr="00797157">
        <w:tab/>
      </w:r>
      <w:r>
        <w:t xml:space="preserve">Common Platform Enumeration: </w:t>
      </w:r>
      <w:r w:rsidR="008E1963">
        <w:t>Applicability Language</w:t>
      </w:r>
      <w:r>
        <w:t xml:space="preserve"> Specification Version 2.3 (NISTIR 7698), </w:t>
      </w:r>
      <w:r w:rsidR="008E1963">
        <w:t>D. </w:t>
      </w:r>
      <w:r w:rsidR="008E1963" w:rsidRPr="007176DA">
        <w:t>Waltermir</w:t>
      </w:r>
      <w:r w:rsidR="008E1963">
        <w:t>e, P</w:t>
      </w:r>
      <w:r>
        <w:t xml:space="preserve">. </w:t>
      </w:r>
      <w:r w:rsidR="008E1963" w:rsidRPr="00EC0A73">
        <w:t>Cichonski</w:t>
      </w:r>
      <w:r>
        <w:t>, K. Scarfone</w:t>
      </w:r>
      <w:r w:rsidRPr="007176DA">
        <w:t xml:space="preserve">, Editors, </w:t>
      </w:r>
      <w:r w:rsidR="002E5B31">
        <w:t>NIST</w:t>
      </w:r>
      <w:r>
        <w:t xml:space="preserve"> Interagency Report 7698</w:t>
      </w:r>
      <w:r w:rsidRPr="007176DA">
        <w:t xml:space="preserve">, </w:t>
      </w:r>
      <w:r>
        <w:t>August 2011</w:t>
      </w:r>
      <w:r w:rsidRPr="007176DA">
        <w:t xml:space="preserve">, </w:t>
      </w:r>
      <w:r w:rsidR="00977EFE">
        <w:fldChar w:fldCharType="begin"/>
      </w:r>
      <w:r w:rsidR="00977EFE">
        <w:instrText xml:space="preserve"> HYPERLINK "http://dx.doi.org/10.6028/NIST.IR.7698" </w:instrText>
      </w:r>
      <w:ins w:id="1025" w:author="Stefan Hagen" w:date="2017-03-12T22:48:00Z"/>
      <w:r w:rsidR="00977EFE">
        <w:fldChar w:fldCharType="separate"/>
      </w:r>
      <w:r w:rsidRPr="00EC0A73">
        <w:rPr>
          <w:rStyle w:val="Hyperlink"/>
        </w:rPr>
        <w:t>http://dx.doi.org/10.6028/NIST.IR.7698</w:t>
      </w:r>
      <w:r w:rsidR="00977EFE">
        <w:rPr>
          <w:rStyle w:val="Hyperlink"/>
        </w:rPr>
        <w:fldChar w:fldCharType="end"/>
      </w:r>
      <w:r w:rsidRPr="002866D3">
        <w:t xml:space="preserve">. </w:t>
      </w:r>
    </w:p>
    <w:p w14:paraId="6E8C6B63" w14:textId="17F38F45" w:rsidR="003B3445" w:rsidRDefault="003B3445" w:rsidP="009A5157">
      <w:pPr>
        <w:pStyle w:val="Ref"/>
      </w:pPr>
      <w:r>
        <w:rPr>
          <w:rStyle w:val="Refterm"/>
        </w:rPr>
        <w:t>[</w:t>
      </w:r>
      <w:bookmarkStart w:id="1026" w:name="refCVSS2"/>
      <w:r w:rsidR="00177C62">
        <w:rPr>
          <w:rStyle w:val="Refterm"/>
        </w:rPr>
        <w:t>CVSS</w:t>
      </w:r>
      <w:r>
        <w:rPr>
          <w:rStyle w:val="Refterm"/>
        </w:rPr>
        <w:t>2</w:t>
      </w:r>
      <w:bookmarkEnd w:id="1026"/>
      <w:r>
        <w:rPr>
          <w:rStyle w:val="Refterm"/>
        </w:rPr>
        <w:t>]</w:t>
      </w:r>
      <w:r>
        <w:tab/>
        <w:t xml:space="preserve">A Complete Guide to the Common Vulnerability Scoring System Version 2.0, P. Mell, K. Scarfone, S. Romanosky, Editors, First.org, Inc. June 2007, </w:t>
      </w:r>
      <w:r w:rsidR="00977EFE">
        <w:fldChar w:fldCharType="begin"/>
      </w:r>
      <w:r w:rsidR="00977EFE">
        <w:instrText xml:space="preserve"> HYPERLINK "https://www.first.org/cvss/cvss-v2-guide.pdf" </w:instrText>
      </w:r>
      <w:ins w:id="1027" w:author="Stefan Hagen" w:date="2017-03-12T22:48:00Z"/>
      <w:r w:rsidR="00977EFE">
        <w:fldChar w:fldCharType="separate"/>
      </w:r>
      <w:r w:rsidRPr="00AB3039">
        <w:rPr>
          <w:rStyle w:val="Hyperlink"/>
        </w:rPr>
        <w:t>https://www.first.org/cvss/cvss-v2-guide.pdf</w:t>
      </w:r>
      <w:r w:rsidR="00977EFE">
        <w:rPr>
          <w:rStyle w:val="Hyperlink"/>
        </w:rPr>
        <w:fldChar w:fldCharType="end"/>
      </w:r>
      <w:r>
        <w:t>.</w:t>
      </w:r>
    </w:p>
    <w:p w14:paraId="1C009926" w14:textId="27DAB75B" w:rsidR="003B3445" w:rsidRDefault="003B3445" w:rsidP="003B3445">
      <w:pPr>
        <w:pStyle w:val="Ref"/>
      </w:pPr>
      <w:r>
        <w:rPr>
          <w:rStyle w:val="Refterm"/>
        </w:rPr>
        <w:t>[</w:t>
      </w:r>
      <w:bookmarkStart w:id="1028" w:name="refCVSS3"/>
      <w:r w:rsidR="00177C62">
        <w:rPr>
          <w:rStyle w:val="Refterm"/>
        </w:rPr>
        <w:t>CVSS</w:t>
      </w:r>
      <w:r>
        <w:rPr>
          <w:rStyle w:val="Refterm"/>
        </w:rPr>
        <w:t>3</w:t>
      </w:r>
      <w:bookmarkEnd w:id="1028"/>
      <w:r>
        <w:rPr>
          <w:rStyle w:val="Refterm"/>
        </w:rPr>
        <w:t>]</w:t>
      </w:r>
      <w:r>
        <w:tab/>
      </w:r>
      <w:r w:rsidRPr="00AB3039">
        <w:t>Common Vulnerability Scoring System v3.0: Specification Document, FIRST.Org, In</w:t>
      </w:r>
      <w:r>
        <w:t>c., December </w:t>
      </w:r>
      <w:r w:rsidRPr="00AB3039">
        <w:t xml:space="preserve">2015, </w:t>
      </w:r>
      <w:r w:rsidR="00977EFE">
        <w:fldChar w:fldCharType="begin"/>
      </w:r>
      <w:r w:rsidR="00977EFE">
        <w:instrText xml:space="preserve"> HYPERLINK "https://www.first.org/cvss/cvss-v30-specification-v1.7.pdf" </w:instrText>
      </w:r>
      <w:ins w:id="1029" w:author="Stefan Hagen" w:date="2017-03-12T22:48:00Z"/>
      <w:r w:rsidR="00977EFE">
        <w:fldChar w:fldCharType="separate"/>
      </w:r>
      <w:r w:rsidRPr="00AB3039">
        <w:rPr>
          <w:rStyle w:val="Hyperlink"/>
        </w:rPr>
        <w:t>https://www.first.org/cvss/cvss-v30-specification-v1.7.pdf</w:t>
      </w:r>
      <w:r w:rsidR="00977EFE">
        <w:rPr>
          <w:rStyle w:val="Hyperlink"/>
        </w:rPr>
        <w:fldChar w:fldCharType="end"/>
      </w:r>
      <w:r>
        <w:t>.</w:t>
      </w:r>
    </w:p>
    <w:p w14:paraId="72FC11FF" w14:textId="7C32333A" w:rsidR="00DF36A3" w:rsidRDefault="00DF36A3" w:rsidP="00DF36A3">
      <w:pPr>
        <w:pStyle w:val="Ref"/>
      </w:pPr>
      <w:r>
        <w:rPr>
          <w:rStyle w:val="Refterm"/>
        </w:rPr>
        <w:t>[</w:t>
      </w:r>
      <w:bookmarkStart w:id="1030" w:name="refDCMI11"/>
      <w:r>
        <w:rPr>
          <w:rStyle w:val="Refterm"/>
        </w:rPr>
        <w:t>DCMI</w:t>
      </w:r>
      <w:r w:rsidR="00626152">
        <w:rPr>
          <w:rStyle w:val="Refterm"/>
        </w:rPr>
        <w:t>11</w:t>
      </w:r>
      <w:bookmarkEnd w:id="1030"/>
      <w:r>
        <w:rPr>
          <w:rStyle w:val="Refterm"/>
        </w:rPr>
        <w:t>]</w:t>
      </w:r>
      <w:r>
        <w:tab/>
      </w:r>
      <w:r w:rsidR="00F019C8" w:rsidRPr="00F019C8">
        <w:t>DCMI Metadata Terms</w:t>
      </w:r>
      <w:r w:rsidR="00F019C8">
        <w:t xml:space="preserve"> v1.1</w:t>
      </w:r>
      <w:r w:rsidRPr="00AB3039">
        <w:t xml:space="preserve">, </w:t>
      </w:r>
      <w:r w:rsidR="00F019C8" w:rsidRPr="00F019C8">
        <w:t>Du</w:t>
      </w:r>
      <w:r w:rsidR="00F019C8">
        <w:t xml:space="preserve">blin Core Metadata Initiative, </w:t>
      </w:r>
      <w:r w:rsidR="00687C98">
        <w:t>DCMI Rec.</w:t>
      </w:r>
      <w:r w:rsidR="00CE74B8">
        <w:t xml:space="preserve">, </w:t>
      </w:r>
      <w:r w:rsidR="00687C98">
        <w:t>June </w:t>
      </w:r>
      <w:r w:rsidR="00F019C8">
        <w:t>14, 2012</w:t>
      </w:r>
      <w:r w:rsidRPr="00AB3039">
        <w:t xml:space="preserve">, </w:t>
      </w:r>
      <w:r w:rsidR="00977EFE">
        <w:fldChar w:fldCharType="begin"/>
      </w:r>
      <w:r w:rsidR="00977EFE">
        <w:instrText xml:space="preserve"> HYPERLINK "http://dublincore.org/documents/2012/06/14/dcmi-terms/" </w:instrText>
      </w:r>
      <w:ins w:id="1031" w:author="Stefan Hagen" w:date="2017-03-12T22:48:00Z"/>
      <w:r w:rsidR="00977EFE">
        <w:fldChar w:fldCharType="separate"/>
      </w:r>
      <w:r w:rsidR="00CE74B8" w:rsidRPr="00CE74B8">
        <w:rPr>
          <w:rStyle w:val="Hyperlink"/>
        </w:rPr>
        <w:t>http://dublincore.org/documents/2012/06/14/dcmi-terms/</w:t>
      </w:r>
      <w:r w:rsidR="00977EFE">
        <w:rPr>
          <w:rStyle w:val="Hyperlink"/>
        </w:rPr>
        <w:fldChar w:fldCharType="end"/>
      </w:r>
      <w:r>
        <w:t>.</w:t>
      </w:r>
      <w:r w:rsidR="00CE74B8">
        <w:br/>
        <w:t xml:space="preserve">Latest version available at </w:t>
      </w:r>
      <w:r w:rsidR="00977EFE">
        <w:fldChar w:fldCharType="begin"/>
      </w:r>
      <w:r w:rsidR="00977EFE">
        <w:instrText xml:space="preserve"> HYPERLINK "http://dublincore.org/documents/dcmi-terms/" </w:instrText>
      </w:r>
      <w:ins w:id="1032" w:author="Stefan Hagen" w:date="2017-03-12T22:48:00Z"/>
      <w:r w:rsidR="00977EFE">
        <w:fldChar w:fldCharType="separate"/>
      </w:r>
      <w:r w:rsidR="00CE74B8" w:rsidRPr="00CE74B8">
        <w:rPr>
          <w:rStyle w:val="Hyperlink"/>
        </w:rPr>
        <w:t>http://dublincore.org/documents/dcmi-terms/</w:t>
      </w:r>
      <w:r w:rsidR="00977EFE">
        <w:rPr>
          <w:rStyle w:val="Hyperlink"/>
        </w:rPr>
        <w:fldChar w:fldCharType="end"/>
      </w:r>
      <w:r w:rsidR="00CE74B8">
        <w:t>.</w:t>
      </w:r>
    </w:p>
    <w:p w14:paraId="4F32CC1C" w14:textId="426B21A0" w:rsidR="0091403D" w:rsidRDefault="0091403D" w:rsidP="0091403D">
      <w:pPr>
        <w:pStyle w:val="Ref"/>
        <w:rPr>
          <w:ins w:id="1033" w:author="Stefan Hagen" w:date="2017-03-12T15:56:00Z"/>
        </w:rPr>
      </w:pPr>
      <w:ins w:id="1034" w:author="Stefan Hagen" w:date="2017-03-12T15:56:00Z">
        <w:r w:rsidRPr="00797157">
          <w:rPr>
            <w:rStyle w:val="Refterm"/>
          </w:rPr>
          <w:t>[</w:t>
        </w:r>
        <w:bookmarkStart w:id="1035" w:name="refISO8601"/>
        <w:r>
          <w:rPr>
            <w:rStyle w:val="Refterm"/>
          </w:rPr>
          <w:t>ISO8601</w:t>
        </w:r>
        <w:bookmarkEnd w:id="1035"/>
        <w:r w:rsidRPr="00797157">
          <w:rPr>
            <w:rStyle w:val="Refterm"/>
          </w:rPr>
          <w:t>]</w:t>
        </w:r>
        <w:r w:rsidRPr="00797157">
          <w:tab/>
        </w:r>
        <w:r w:rsidRPr="0091403D">
          <w:t>Data elements and interchange formats — Information interchange — Representation of dates and times</w:t>
        </w:r>
        <w:r>
          <w:t xml:space="preserve">, </w:t>
        </w:r>
      </w:ins>
      <w:ins w:id="1036" w:author="Stefan Hagen" w:date="2017-03-12T15:59:00Z">
        <w:r w:rsidR="00ED2AB4">
          <w:t>International Standard</w:t>
        </w:r>
      </w:ins>
      <w:ins w:id="1037" w:author="Stefan Hagen" w:date="2017-03-12T15:56:00Z">
        <w:r w:rsidRPr="007176DA">
          <w:t xml:space="preserve">, </w:t>
        </w:r>
      </w:ins>
      <w:ins w:id="1038" w:author="Stefan Hagen" w:date="2017-03-12T15:58:00Z">
        <w:r w:rsidR="00ED2AB4" w:rsidRPr="00ED2AB4">
          <w:t>ISO 8601:2004(E)</w:t>
        </w:r>
      </w:ins>
      <w:ins w:id="1039" w:author="Stefan Hagen" w:date="2017-03-12T15:56:00Z">
        <w:r w:rsidRPr="007176DA">
          <w:t xml:space="preserve">, </w:t>
        </w:r>
      </w:ins>
      <w:ins w:id="1040" w:author="Stefan Hagen" w:date="2017-03-12T15:57:00Z">
        <w:r>
          <w:t>December 1,</w:t>
        </w:r>
      </w:ins>
      <w:ins w:id="1041" w:author="Stefan Hagen" w:date="2017-03-12T15:56:00Z">
        <w:r>
          <w:t> 2004</w:t>
        </w:r>
        <w:r w:rsidRPr="007176DA">
          <w:t>,</w:t>
        </w:r>
      </w:ins>
      <w:ins w:id="1042" w:author="Stefan Hagen" w:date="2017-03-12T15:59:00Z">
        <w:r w:rsidR="00ED2AB4">
          <w:t xml:space="preserve"> </w:t>
        </w:r>
      </w:ins>
      <w:ins w:id="1043" w:author="Stefan Hagen" w:date="2017-03-12T15:58:00Z">
        <w:r w:rsidR="00ED2AB4">
          <w:fldChar w:fldCharType="begin"/>
        </w:r>
        <w:r w:rsidR="00ED2AB4">
          <w:instrText xml:space="preserve"> HYPERLINK "https://www.iso.org/standard/40874.html" </w:instrText>
        </w:r>
      </w:ins>
      <w:ins w:id="1044" w:author="Stefan Hagen" w:date="2017-03-12T22:48:00Z"/>
      <w:ins w:id="1045" w:author="Stefan Hagen" w:date="2017-03-12T15:58:00Z">
        <w:r w:rsidR="00ED2AB4">
          <w:fldChar w:fldCharType="separate"/>
        </w:r>
        <w:r w:rsidR="00ED2AB4" w:rsidRPr="00ED2AB4">
          <w:rPr>
            <w:rStyle w:val="Hyperlink"/>
          </w:rPr>
          <w:t>https://www.iso.org/standard/40874.html</w:t>
        </w:r>
        <w:r w:rsidR="00ED2AB4">
          <w:fldChar w:fldCharType="end"/>
        </w:r>
      </w:ins>
      <w:ins w:id="1046" w:author="Stefan Hagen" w:date="2017-03-12T15:56:00Z">
        <w:r w:rsidRPr="002866D3">
          <w:t xml:space="preserve">. </w:t>
        </w:r>
      </w:ins>
    </w:p>
    <w:p w14:paraId="2A2341EF" w14:textId="03FDBBFE" w:rsidR="00977EFE" w:rsidRDefault="00977EFE" w:rsidP="00977EFE">
      <w:pPr>
        <w:pStyle w:val="Ref"/>
        <w:rPr>
          <w:ins w:id="1047" w:author="Stefan Hagen" w:date="2017-03-12T22:02:00Z"/>
        </w:rPr>
      </w:pPr>
      <w:ins w:id="1048" w:author="Stefan Hagen" w:date="2017-03-12T22:02:00Z">
        <w:r w:rsidRPr="00797157">
          <w:rPr>
            <w:rStyle w:val="Refterm"/>
          </w:rPr>
          <w:t>[</w:t>
        </w:r>
        <w:bookmarkStart w:id="1049" w:name="refISO29147"/>
        <w:r>
          <w:rPr>
            <w:rStyle w:val="Refterm"/>
          </w:rPr>
          <w:t>ISO29147</w:t>
        </w:r>
        <w:bookmarkEnd w:id="1049"/>
        <w:r w:rsidRPr="00797157">
          <w:rPr>
            <w:rStyle w:val="Refterm"/>
          </w:rPr>
          <w:t>]</w:t>
        </w:r>
        <w:r w:rsidRPr="00797157">
          <w:tab/>
        </w:r>
      </w:ins>
      <w:ins w:id="1050" w:author="Stefan Hagen" w:date="2017-03-12T22:03:00Z">
        <w:r w:rsidRPr="00977EFE">
          <w:t>Information technology — Security techniques — Vulnerability disclosure</w:t>
        </w:r>
      </w:ins>
      <w:ins w:id="1051" w:author="Stefan Hagen" w:date="2017-03-12T22:02:00Z">
        <w:r>
          <w:t>, International Standard</w:t>
        </w:r>
        <w:r w:rsidRPr="007176DA">
          <w:t xml:space="preserve">, </w:t>
        </w:r>
        <w:r w:rsidRPr="00ED2AB4">
          <w:t xml:space="preserve">ISO </w:t>
        </w:r>
      </w:ins>
      <w:ins w:id="1052" w:author="Stefan Hagen" w:date="2017-03-12T22:03:00Z">
        <w:r>
          <w:t>29147</w:t>
        </w:r>
      </w:ins>
      <w:ins w:id="1053" w:author="Stefan Hagen" w:date="2017-03-12T22:02:00Z">
        <w:r>
          <w:t>:201</w:t>
        </w:r>
        <w:r w:rsidRPr="00ED2AB4">
          <w:t>4(E)</w:t>
        </w:r>
        <w:r w:rsidRPr="007176DA">
          <w:t xml:space="preserve">, </w:t>
        </w:r>
      </w:ins>
      <w:ins w:id="1054" w:author="Stefan Hagen" w:date="2017-03-12T22:03:00Z">
        <w:r>
          <w:t>February </w:t>
        </w:r>
      </w:ins>
      <w:ins w:id="1055" w:author="Stefan Hagen" w:date="2017-03-12T22:02:00Z">
        <w:r>
          <w:t>15, 2014</w:t>
        </w:r>
        <w:r w:rsidRPr="007176DA">
          <w:t>,</w:t>
        </w:r>
      </w:ins>
      <w:ins w:id="1056" w:author="Stefan Hagen" w:date="2017-03-12T22:04:00Z">
        <w:r>
          <w:br/>
        </w:r>
        <w:r>
          <w:fldChar w:fldCharType="begin"/>
        </w:r>
        <w:r>
          <w:instrText xml:space="preserve"> HYPERLINK "https://www.iso.org/standard/45170.html" </w:instrText>
        </w:r>
      </w:ins>
      <w:ins w:id="1057" w:author="Stefan Hagen" w:date="2017-03-12T22:48:00Z"/>
      <w:ins w:id="1058" w:author="Stefan Hagen" w:date="2017-03-12T22:04:00Z">
        <w:r>
          <w:fldChar w:fldCharType="separate"/>
        </w:r>
        <w:r w:rsidRPr="00977EFE">
          <w:rPr>
            <w:rStyle w:val="Hyperlink"/>
          </w:rPr>
          <w:t>https://www.iso.org/standard/45170.html</w:t>
        </w:r>
        <w:r>
          <w:fldChar w:fldCharType="end"/>
        </w:r>
      </w:ins>
      <w:ins w:id="1059" w:author="Stefan Hagen" w:date="2017-03-12T22:02:00Z">
        <w:r w:rsidRPr="002866D3">
          <w:t xml:space="preserve">. </w:t>
        </w:r>
      </w:ins>
    </w:p>
    <w:p w14:paraId="427C94A6" w14:textId="0CB8DF53" w:rsidR="009A5157" w:rsidRDefault="00626152" w:rsidP="009A5157">
      <w:pPr>
        <w:pStyle w:val="Ref"/>
      </w:pPr>
      <w:del w:id="1060" w:author="Stefan Hagen" w:date="2017-03-12T15:37:00Z">
        <w:r w:rsidRPr="00797157" w:rsidDel="009C719E">
          <w:rPr>
            <w:rStyle w:val="Refterm"/>
          </w:rPr>
          <w:delText xml:space="preserve"> </w:delText>
        </w:r>
      </w:del>
      <w:r w:rsidR="009A5157" w:rsidRPr="00797157">
        <w:rPr>
          <w:rStyle w:val="Refterm"/>
        </w:rPr>
        <w:t>[</w:t>
      </w:r>
      <w:bookmarkStart w:id="1061" w:name="refSCAP12"/>
      <w:r w:rsidR="009A5157">
        <w:rPr>
          <w:rStyle w:val="Refterm"/>
        </w:rPr>
        <w:t>SCAP</w:t>
      </w:r>
      <w:r>
        <w:rPr>
          <w:rStyle w:val="Refterm"/>
        </w:rPr>
        <w:t>12</w:t>
      </w:r>
      <w:bookmarkEnd w:id="1061"/>
      <w:r w:rsidR="009A5157" w:rsidRPr="00797157">
        <w:rPr>
          <w:rStyle w:val="Refterm"/>
        </w:rPr>
        <w:t>]</w:t>
      </w:r>
      <w:r w:rsidR="009A5157" w:rsidRPr="00797157">
        <w:tab/>
      </w:r>
      <w:r w:rsidR="009A5157" w:rsidRPr="007176DA">
        <w:t>The Technical Specification for the Secur</w:t>
      </w:r>
      <w:r w:rsidR="009A5157">
        <w:t>ity Content Automation Protocol </w:t>
      </w:r>
      <w:r w:rsidR="009A5157" w:rsidRPr="007176DA">
        <w:t>(SCAP):</w:t>
      </w:r>
      <w:r w:rsidR="009A5157">
        <w:t xml:space="preserve"> SCAP Version 1.2, D. </w:t>
      </w:r>
      <w:r w:rsidR="009A5157" w:rsidRPr="007176DA">
        <w:t>Waltermir</w:t>
      </w:r>
      <w:r w:rsidR="009A5157">
        <w:t>e, S. Quinn, K. Scarfone, A. Halbardier</w:t>
      </w:r>
      <w:r w:rsidR="009A5157" w:rsidRPr="007176DA">
        <w:t xml:space="preserve">, Editors, </w:t>
      </w:r>
      <w:r w:rsidR="003C5DC7">
        <w:t>NIST</w:t>
      </w:r>
      <w:r w:rsidR="009A5157">
        <w:t xml:space="preserve"> Spec. Publ. 800</w:t>
      </w:r>
      <w:r w:rsidR="009A5157">
        <w:noBreakHyphen/>
      </w:r>
      <w:r w:rsidR="009A5157" w:rsidRPr="007176DA">
        <w:t>126</w:t>
      </w:r>
      <w:r w:rsidR="009A5157">
        <w:t> rev. 2</w:t>
      </w:r>
      <w:r w:rsidR="009A5157" w:rsidRPr="007176DA">
        <w:t xml:space="preserve">, </w:t>
      </w:r>
      <w:r w:rsidR="009A5157">
        <w:t>September 2011</w:t>
      </w:r>
      <w:r w:rsidR="009A5157" w:rsidRPr="007176DA">
        <w:t xml:space="preserve">, </w:t>
      </w:r>
      <w:r w:rsidR="009A5157">
        <w:br/>
      </w:r>
      <w:r w:rsidR="00977EFE">
        <w:fldChar w:fldCharType="begin"/>
      </w:r>
      <w:r w:rsidR="00977EFE">
        <w:instrText xml:space="preserve"> HYPERLINK "http://dx.doi.org/10.6028/NIST.SP.800-126r2" </w:instrText>
      </w:r>
      <w:ins w:id="1062" w:author="Stefan Hagen" w:date="2017-03-12T22:48:00Z"/>
      <w:r w:rsidR="00977EFE">
        <w:fldChar w:fldCharType="separate"/>
      </w:r>
      <w:r w:rsidR="009A5157" w:rsidRPr="009A5157">
        <w:rPr>
          <w:rStyle w:val="Hyperlink"/>
        </w:rPr>
        <w:t>http://dx.doi.org/10.6028/NIST.SP.800-126r2</w:t>
      </w:r>
      <w:r w:rsidR="00977EFE">
        <w:rPr>
          <w:rStyle w:val="Hyperlink"/>
        </w:rPr>
        <w:fldChar w:fldCharType="end"/>
      </w:r>
      <w:r w:rsidR="009A5157" w:rsidRPr="002866D3">
        <w:t xml:space="preserve">. </w:t>
      </w:r>
    </w:p>
    <w:p w14:paraId="04C05448" w14:textId="77777777" w:rsidR="002F0011" w:rsidRPr="00777D23" w:rsidRDefault="002F0011">
      <w:pPr>
        <w:spacing w:before="0" w:after="0"/>
        <w:rPr>
          <w:rFonts w:cs="Arial"/>
          <w:b/>
          <w:iCs/>
          <w:color w:val="3B006F"/>
          <w:kern w:val="32"/>
          <w:sz w:val="28"/>
          <w:szCs w:val="28"/>
        </w:rPr>
      </w:pPr>
      <w:r w:rsidRPr="00777D23">
        <w:br w:type="page"/>
      </w:r>
    </w:p>
    <w:p w14:paraId="05F9D4D5" w14:textId="3E20A0A9" w:rsidR="002F0011" w:rsidRDefault="002F0011" w:rsidP="002F0011">
      <w:pPr>
        <w:pStyle w:val="Heading2"/>
      </w:pPr>
      <w:bookmarkStart w:id="1063" w:name="_Toc477122237"/>
      <w:r>
        <w:lastRenderedPageBreak/>
        <w:t>Typographical Conventions</w:t>
      </w:r>
      <w:bookmarkEnd w:id="1063"/>
    </w:p>
    <w:p w14:paraId="0C81DEA3" w14:textId="77777777" w:rsidR="008D5F94" w:rsidRDefault="008D5F94" w:rsidP="008D5F94">
      <w:r>
        <w:t xml:space="preserve">Keywords defined by this specification use this </w:t>
      </w:r>
      <w:r w:rsidRPr="00E27A14">
        <w:rPr>
          <w:rStyle w:val="Datatype"/>
        </w:rPr>
        <w:t>monospaced</w:t>
      </w:r>
      <w:r>
        <w:t xml:space="preserve"> font.</w:t>
      </w:r>
    </w:p>
    <w:p w14:paraId="6D46C6C3" w14:textId="77777777" w:rsidR="008D5F94" w:rsidRDefault="008D5F94" w:rsidP="008D5F94">
      <w:pPr>
        <w:pStyle w:val="SourceCode"/>
      </w:pPr>
      <w:r>
        <w:t>Normative source code uses this paragraph style.</w:t>
      </w:r>
    </w:p>
    <w:p w14:paraId="4F4425D8" w14:textId="77777777" w:rsidR="008D5F94" w:rsidRDefault="008D5F94" w:rsidP="008D5F94">
      <w:r>
        <w:t>Some sections of this specification are illustrated with non-normative examples.</w:t>
      </w:r>
    </w:p>
    <w:p w14:paraId="046CA4D1" w14:textId="77777777" w:rsidR="008D5F94" w:rsidRPr="003F1FAD" w:rsidRDefault="008D5F94" w:rsidP="008D5F94">
      <w:pPr>
        <w:pStyle w:val="Caption"/>
      </w:pPr>
      <w:r w:rsidRPr="003F1FAD">
        <w:t xml:space="preserve">Example </w:t>
      </w:r>
      <w:r w:rsidR="00A07A1F">
        <w:fldChar w:fldCharType="begin"/>
      </w:r>
      <w:r w:rsidR="00A07A1F">
        <w:instrText xml:space="preserve"> SEQ Example \* ARABIC </w:instrText>
      </w:r>
      <w:r w:rsidR="00A07A1F">
        <w:fldChar w:fldCharType="separate"/>
      </w:r>
      <w:r w:rsidR="00A07A1F">
        <w:rPr>
          <w:noProof/>
        </w:rPr>
        <w:t>1</w:t>
      </w:r>
      <w:r w:rsidR="00A07A1F">
        <w:rPr>
          <w:noProof/>
        </w:rPr>
        <w:fldChar w:fldCharType="end"/>
      </w:r>
      <w:r w:rsidRPr="003F1FAD">
        <w:t xml:space="preserve">: </w:t>
      </w:r>
      <w:r>
        <w:t>text describing an example uses this paragraph style</w:t>
      </w:r>
    </w:p>
    <w:p w14:paraId="56FB9521" w14:textId="77777777" w:rsidR="008D5F94" w:rsidRPr="002B7469" w:rsidRDefault="008D5F94" w:rsidP="002F0011">
      <w:pPr>
        <w:pStyle w:val="Examplesmall"/>
      </w:pPr>
      <w:r>
        <w:t>N</w:t>
      </w:r>
      <w:r w:rsidRPr="002B7469">
        <w:t>on-normative examples use this paragraph style.</w:t>
      </w:r>
    </w:p>
    <w:p w14:paraId="0C94FD77" w14:textId="77777777" w:rsidR="008D5F94" w:rsidRDefault="008D5F94" w:rsidP="008D5F94">
      <w:r>
        <w:t>All examples in this document are non-normative and informative only.</w:t>
      </w:r>
    </w:p>
    <w:p w14:paraId="4ACC75FA" w14:textId="77777777" w:rsidR="008D5F94" w:rsidRDefault="008D5F94" w:rsidP="008D5F94">
      <w:r>
        <w:t>Representation-specific text is indented and marked with vertical lines.</w:t>
      </w:r>
    </w:p>
    <w:p w14:paraId="20D6D70E" w14:textId="77777777" w:rsidR="008D5F94" w:rsidRDefault="008D5F94" w:rsidP="008D5F94">
      <w:pPr>
        <w:pStyle w:val="MemberHeading"/>
      </w:pPr>
      <w:r>
        <w:t>Representation-Specific Headline</w:t>
      </w:r>
    </w:p>
    <w:p w14:paraId="6D0508C1" w14:textId="77777777" w:rsidR="008D5F94" w:rsidRPr="000B16EB" w:rsidRDefault="008D5F94" w:rsidP="008D5F94">
      <w:pPr>
        <w:pStyle w:val="Member"/>
      </w:pPr>
      <w:r>
        <w:t>Normative representation-specific text</w:t>
      </w:r>
    </w:p>
    <w:p w14:paraId="752DB7B1" w14:textId="77777777" w:rsidR="008D5F94" w:rsidRDefault="008D5F94" w:rsidP="008D5F94">
      <w:pPr>
        <w:rPr>
          <w:ins w:id="1064" w:author="Stefan Hagen" w:date="2017-03-12T17:17:00Z"/>
        </w:rPr>
      </w:pPr>
      <w:r w:rsidRPr="00EE3C80">
        <w:t xml:space="preserve">All </w:t>
      </w:r>
      <w:r>
        <w:t xml:space="preserve">other </w:t>
      </w:r>
      <w:r w:rsidRPr="00EE3C80">
        <w:t>text is norm</w:t>
      </w:r>
      <w:r>
        <w:t xml:space="preserve">ative unless otherwise labeled. </w:t>
      </w:r>
    </w:p>
    <w:p w14:paraId="414645F8" w14:textId="477D279B" w:rsidR="00FF02D5" w:rsidRDefault="00FF02D5">
      <w:pPr>
        <w:pStyle w:val="Heading2"/>
        <w:rPr>
          <w:ins w:id="1065" w:author="Stefan Hagen" w:date="2017-03-12T17:17:00Z"/>
        </w:rPr>
        <w:pPrChange w:id="1066" w:author="Stefan Hagen" w:date="2017-03-12T17:17:00Z">
          <w:pPr/>
        </w:pPrChange>
      </w:pPr>
      <w:bookmarkStart w:id="1067" w:name="_Toc477122238"/>
      <w:ins w:id="1068" w:author="Stefan Hagen" w:date="2017-03-12T17:17:00Z">
        <w:r>
          <w:t>Editing Convention</w:t>
        </w:r>
        <w:bookmarkEnd w:id="1067"/>
      </w:ins>
    </w:p>
    <w:p w14:paraId="29DCB133" w14:textId="77F5A428" w:rsidR="00FF02D5" w:rsidRPr="00FF02D5" w:rsidRDefault="00FF02D5">
      <w:ins w:id="1069" w:author="Stefan Hagen" w:date="2017-03-12T17:17:00Z">
        <w:r>
          <w:t>Text highlighted</w:t>
        </w:r>
      </w:ins>
      <w:ins w:id="1070" w:author="Stefan Hagen" w:date="2017-03-12T17:19:00Z">
        <w:r>
          <w:t xml:space="preserve"> in </w:t>
        </w:r>
      </w:ins>
      <w:ins w:id="1071" w:author="Stefan Hagen" w:date="2017-03-12T17:17:00Z">
        <w:r w:rsidRPr="00FF02D5">
          <w:rPr>
            <w:highlight w:val="green"/>
            <w:rPrChange w:id="1072" w:author="Stefan Hagen" w:date="2017-03-12T17:19:00Z">
              <w:rPr/>
            </w:rPrChange>
          </w:rPr>
          <w:t>Light Gre</w:t>
        </w:r>
      </w:ins>
      <w:ins w:id="1073" w:author="Stefan Hagen" w:date="2017-03-12T17:19:00Z">
        <w:r>
          <w:rPr>
            <w:highlight w:val="green"/>
          </w:rPr>
          <w:t>en</w:t>
        </w:r>
      </w:ins>
      <w:ins w:id="1074" w:author="Stefan Hagen" w:date="2017-03-12T17:17:00Z">
        <w:r w:rsidRPr="00FF02D5">
          <w:t xml:space="preserve"> within this specification identifies conformance statements. E</w:t>
        </w:r>
      </w:ins>
      <w:ins w:id="1075" w:author="Stefan Hagen" w:date="2017-03-12T17:19:00Z">
        <w:r>
          <w:t>very</w:t>
        </w:r>
      </w:ins>
      <w:ins w:id="1076" w:author="Stefan Hagen" w:date="2017-03-12T17:17:00Z">
        <w:r w:rsidRPr="00FF02D5">
          <w:t xml:space="preserve"> conformance</w:t>
        </w:r>
        <w:r>
          <w:t xml:space="preserve"> statement has been assigned a reference in the format </w:t>
        </w:r>
        <w:r w:rsidRPr="00FF02D5">
          <w:rPr>
            <w:color w:val="FF0000"/>
            <w:rPrChange w:id="1077" w:author="Stefan Hagen" w:date="2017-03-12T17:21:00Z">
              <w:rPr/>
            </w:rPrChange>
          </w:rPr>
          <w:t>[</w:t>
        </w:r>
      </w:ins>
      <w:ins w:id="1078" w:author="Stefan Hagen" w:date="2017-03-12T17:20:00Z">
        <w:r w:rsidRPr="00FF02D5">
          <w:rPr>
            <w:color w:val="FF0000"/>
            <w:rPrChange w:id="1079" w:author="Stefan Hagen" w:date="2017-03-12T17:21:00Z">
              <w:rPr/>
            </w:rPrChange>
          </w:rPr>
          <w:t>CSAF</w:t>
        </w:r>
      </w:ins>
      <w:ins w:id="1080" w:author="Stefan Hagen" w:date="2017-03-12T17:17:00Z">
        <w:r w:rsidRPr="00FF02D5">
          <w:rPr>
            <w:color w:val="FF0000"/>
            <w:rPrChange w:id="1081" w:author="Stefan Hagen" w:date="2017-03-12T17:21:00Z">
              <w:rPr/>
            </w:rPrChange>
          </w:rPr>
          <w:t>-</w:t>
        </w:r>
      </w:ins>
      <w:ins w:id="1082" w:author="Stefan Hagen" w:date="2017-03-12T17:20:00Z">
        <w:r w:rsidRPr="00FF02D5">
          <w:rPr>
            <w:color w:val="FF0000"/>
            <w:rPrChange w:id="1083" w:author="Stefan Hagen" w:date="2017-03-12T17:21:00Z">
              <w:rPr/>
            </w:rPrChange>
          </w:rPr>
          <w:t>section#</w:t>
        </w:r>
      </w:ins>
      <w:ins w:id="1084" w:author="Stefan Hagen" w:date="2017-03-12T17:17:00Z">
        <w:r w:rsidRPr="00FF02D5">
          <w:rPr>
            <w:color w:val="FF0000"/>
            <w:rPrChange w:id="1085" w:author="Stefan Hagen" w:date="2017-03-12T17:21:00Z">
              <w:rPr/>
            </w:rPrChange>
          </w:rPr>
          <w:t>-</w:t>
        </w:r>
      </w:ins>
      <w:ins w:id="1086" w:author="Stefan Hagen" w:date="2017-03-12T17:21:00Z">
        <w:r w:rsidRPr="00FF02D5">
          <w:rPr>
            <w:color w:val="FF0000"/>
            <w:rPrChange w:id="1087" w:author="Stefan Hagen" w:date="2017-03-12T17:21:00Z">
              <w:rPr/>
            </w:rPrChange>
          </w:rPr>
          <w:t>local</w:t>
        </w:r>
      </w:ins>
      <w:ins w:id="1088" w:author="Stefan Hagen" w:date="2017-03-12T17:17:00Z">
        <w:r w:rsidRPr="00FF02D5">
          <w:rPr>
            <w:color w:val="FF0000"/>
            <w:rPrChange w:id="1089" w:author="Stefan Hagen" w:date="2017-03-12T17:21:00Z">
              <w:rPr/>
            </w:rPrChange>
          </w:rPr>
          <w:t>#]</w:t>
        </w:r>
        <w:r w:rsidRPr="00FF02D5">
          <w:t>.</w:t>
        </w:r>
      </w:ins>
    </w:p>
    <w:p w14:paraId="3D915BF7" w14:textId="1F945FC2" w:rsidR="008D5F94" w:rsidRDefault="00273AC1" w:rsidP="00273AC1">
      <w:pPr>
        <w:pStyle w:val="Heading1"/>
      </w:pPr>
      <w:bookmarkStart w:id="1090" w:name="_Design_Considerations"/>
      <w:bookmarkStart w:id="1091" w:name="_Ref476950153"/>
      <w:bookmarkStart w:id="1092" w:name="_Toc477122239"/>
      <w:bookmarkEnd w:id="1090"/>
      <w:r>
        <w:lastRenderedPageBreak/>
        <w:t>Design Considerations</w:t>
      </w:r>
      <w:bookmarkEnd w:id="1091"/>
      <w:bookmarkEnd w:id="1092"/>
    </w:p>
    <w:p w14:paraId="7BE07834" w14:textId="77777777" w:rsidR="00575F89" w:rsidRPr="00A84884" w:rsidRDefault="00575F89" w:rsidP="00575F89">
      <w:pPr>
        <w:rPr>
          <w:ins w:id="1093" w:author="Stefan Hagen" w:date="2017-03-12T18:51:00Z"/>
        </w:rPr>
      </w:pPr>
      <w:ins w:id="1094" w:author="Stefan Hagen" w:date="2017-03-12T18:51:00Z">
        <w:r w:rsidRPr="00A84884">
          <w:t xml:space="preserve">The </w:t>
        </w:r>
        <w:r>
          <w:t xml:space="preserve">Common Security Advisory Framework’s (CSAF) </w:t>
        </w:r>
        <w:r w:rsidRPr="00A84884">
          <w:t xml:space="preserve">Common Vulnerability Reporting Framework (CVRF) </w:t>
        </w:r>
        <w:r>
          <w:t xml:space="preserve">is a language to exchange Security Advisories formulated in XML. </w:t>
        </w:r>
      </w:ins>
    </w:p>
    <w:p w14:paraId="6D7057B4" w14:textId="77777777" w:rsidR="00575F89" w:rsidRDefault="00575F89" w:rsidP="00575F89">
      <w:pPr>
        <w:rPr>
          <w:ins w:id="1095" w:author="Stefan Hagen" w:date="2017-03-12T18:51:00Z"/>
        </w:rPr>
      </w:pPr>
      <w:ins w:id="1096" w:author="Stefan Hagen" w:date="2017-03-12T18:51:00Z">
        <w:r>
          <w:t>The term Security Advisory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 Security Incident Response Teams (PSIRTs), and product resellers and distributors, including authoritative vendor partners</w:t>
        </w:r>
        <w:r>
          <w:t>.</w:t>
        </w:r>
        <w:r w:rsidRPr="00573F50">
          <w:t xml:space="preserve"> </w:t>
        </w:r>
      </w:ins>
    </w:p>
    <w:p w14:paraId="09E17520" w14:textId="77777777" w:rsidR="00575F89" w:rsidRDefault="00575F89" w:rsidP="00575F89">
      <w:pPr>
        <w:rPr>
          <w:ins w:id="1097" w:author="Stefan Hagen" w:date="2017-03-12T18:51:00Z"/>
        </w:rPr>
      </w:pPr>
      <w:ins w:id="1098" w:author="Stefan Hagen" w:date="2017-03-12T18:51:00Z">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ins>
    </w:p>
    <w:p w14:paraId="29571349" w14:textId="77777777" w:rsidR="00575F89" w:rsidRDefault="00575F89" w:rsidP="00575F89">
      <w:pPr>
        <w:rPr>
          <w:ins w:id="1099" w:author="Stefan Hagen" w:date="2017-03-12T18:51:00Z"/>
        </w:rPr>
      </w:pPr>
      <w:ins w:id="1100" w:author="Stefan Hagen" w:date="2017-03-12T18:51:00Z">
        <w:r>
          <w:t>This document is the definitive reference for the language e</w:t>
        </w:r>
        <w:r w:rsidRPr="00A84884">
          <w:t xml:space="preserve">lements </w:t>
        </w:r>
        <w:r>
          <w:t xml:space="preserve">of CSAF CVRF version 1.2. The encompassing XML schema files noted in the Additional Artifacts section of the title page shall be taken as normative in the case a gap or an inconsistency in this explanatory document becomes evident. </w:t>
        </w:r>
      </w:ins>
    </w:p>
    <w:p w14:paraId="6206B74C" w14:textId="32B2DC3E" w:rsidR="00575F89" w:rsidRDefault="00575F89" w:rsidP="00575F89">
      <w:pPr>
        <w:rPr>
          <w:ins w:id="1101" w:author="Stefan Hagen" w:date="2017-03-12T18:51:00Z"/>
        </w:rPr>
      </w:pPr>
      <w:ins w:id="1102" w:author="Stefan Hagen" w:date="2017-03-12T18:51:00Z">
        <w:r>
          <w:t xml:space="preserve">The version 1.2 of the CSAF CVRF allows the users to transition from </w:t>
        </w:r>
        <w:r w:rsidRPr="00990E50">
          <w:t>Common Vulnerability Scoring System</w:t>
        </w:r>
        <w:r>
          <w:t xml:space="preserve"> (CVSS)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compatible with CVRF 1.1 published by </w:t>
        </w:r>
        <w:r w:rsidRPr="00A84884">
          <w:t>the Internet Consortium for Advancement of Security on the Internet (ICASI)</w:t>
        </w:r>
        <w:r>
          <w:t xml:space="preserve"> and contributed to OASIS for future evolution by the </w:t>
        </w:r>
        <w:r w:rsidRPr="00A84884">
          <w:t>Common Security Advisory Framework (CSAF) TC.</w:t>
        </w:r>
      </w:ins>
    </w:p>
    <w:p w14:paraId="36B2C004" w14:textId="77777777" w:rsidR="00575F89" w:rsidRDefault="00575F89" w:rsidP="00575F89">
      <w:pPr>
        <w:rPr>
          <w:ins w:id="1103" w:author="Stefan Hagen" w:date="2017-03-12T18:51:00Z"/>
        </w:rPr>
      </w:pPr>
      <w:ins w:id="1104" w:author="Stefan Hagen" w:date="2017-03-12T18:51:00Z">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ins>
    </w:p>
    <w:p w14:paraId="027D3864" w14:textId="571FBAF0" w:rsidR="00575F89" w:rsidRDefault="00575F89">
      <w:pPr>
        <w:jc w:val="both"/>
        <w:rPr>
          <w:ins w:id="1105" w:author="Stefan Hagen" w:date="2017-03-12T18:51:00Z"/>
        </w:rPr>
        <w:pPrChange w:id="1106" w:author="Stefan Hagen" w:date="2017-03-12T18:54:00Z">
          <w:pPr/>
        </w:pPrChange>
      </w:pPr>
      <w:ins w:id="1107" w:author="Stefan Hagen" w:date="2017-03-12T18:51:00Z">
        <w:r w:rsidRPr="00575F89">
          <w:rPr>
            <w:highlight w:val="green"/>
            <w:rPrChange w:id="1108" w:author="Stefan Hagen" w:date="2017-03-12T18:54:00Z">
              <w:rPr/>
            </w:rPrChange>
          </w:rPr>
          <w:t xml:space="preserve">From a high-level perspective, any Security Advisory purported by a CSAF CVRF version 1.2 adhering document (inside the root </w:t>
        </w:r>
        <w:proofErr w:type="gramStart"/>
        <w:r w:rsidRPr="00575F89">
          <w:rPr>
            <w:rStyle w:val="Element"/>
            <w:highlight w:val="green"/>
            <w:rPrChange w:id="1109" w:author="Stefan Hagen" w:date="2017-03-12T18:54:00Z">
              <w:rPr>
                <w:rStyle w:val="Element"/>
              </w:rPr>
            </w:rPrChange>
          </w:rPr>
          <w:t>cvrf:cvrfdoc</w:t>
        </w:r>
        <w:proofErr w:type="gramEnd"/>
        <w:r w:rsidRPr="00575F89">
          <w:rPr>
            <w:highlight w:val="green"/>
            <w:rPrChange w:id="1110" w:author="Stefan Hagen" w:date="2017-03-12T18:54:00Z">
              <w:rPr/>
            </w:rPrChange>
          </w:rPr>
          <w:t xml:space="preserve"> element) </w:t>
        </w:r>
      </w:ins>
      <w:ins w:id="1111" w:author="Stefan Hagen" w:date="2017-03-12T18:53:00Z">
        <w:r w:rsidRPr="00575F89">
          <w:rPr>
            <w:highlight w:val="green"/>
            <w:rPrChange w:id="1112" w:author="Stefan Hagen" w:date="2017-03-12T18:54:00Z">
              <w:rPr/>
            </w:rPrChange>
          </w:rPr>
          <w:t xml:space="preserve">MUST </w:t>
        </w:r>
      </w:ins>
      <w:ins w:id="1113" w:author="Stefan Hagen" w:date="2017-03-12T18:51:00Z">
        <w:r w:rsidRPr="00575F89">
          <w:rPr>
            <w:highlight w:val="green"/>
            <w:rPrChange w:id="1114" w:author="Stefan Hagen" w:date="2017-03-12T18:54:00Z">
              <w:rPr/>
            </w:rPrChange>
          </w:rPr>
          <w:t>provide at least the following top-level elements in the displayed sequence (Format is “</w:t>
        </w:r>
        <w:r w:rsidRPr="00575F89">
          <w:rPr>
            <w:b/>
            <w:highlight w:val="green"/>
            <w:rPrChange w:id="1115" w:author="Stefan Hagen" w:date="2017-03-12T18:54:00Z">
              <w:rPr>
                <w:b/>
              </w:rPr>
            </w:rPrChange>
          </w:rPr>
          <w:t>Concept</w:t>
        </w:r>
        <w:r w:rsidRPr="00575F89">
          <w:rPr>
            <w:highlight w:val="green"/>
            <w:rPrChange w:id="1116" w:author="Stefan Hagen" w:date="2017-03-12T18:54:00Z">
              <w:rPr/>
            </w:rPrChange>
          </w:rPr>
          <w:t xml:space="preserve">: </w:t>
        </w:r>
        <w:r w:rsidRPr="00575F89">
          <w:rPr>
            <w:rStyle w:val="Element"/>
            <w:highlight w:val="green"/>
            <w:rPrChange w:id="1117" w:author="Stefan Hagen" w:date="2017-03-12T18:54:00Z">
              <w:rPr>
                <w:rStyle w:val="Element"/>
              </w:rPr>
            </w:rPrChange>
          </w:rPr>
          <w:t>namespace:Element</w:t>
        </w:r>
        <w:r w:rsidRPr="00575F89">
          <w:rPr>
            <w:highlight w:val="green"/>
            <w:rPrChange w:id="1118" w:author="Stefan Hagen" w:date="2017-03-12T18:54:00Z">
              <w:rPr/>
            </w:rPrChange>
          </w:rPr>
          <w:t>”)</w:t>
        </w:r>
        <w:r>
          <w:t>:</w:t>
        </w:r>
      </w:ins>
      <w:ins w:id="1119" w:author="Stefan Hagen" w:date="2017-03-12T18:54:00Z">
        <w:r>
          <w:t xml:space="preserve"> [</w:t>
        </w:r>
        <w:bookmarkStart w:id="1120" w:name="confArchitecturalElementSequence"/>
        <w:r w:rsidRPr="00575F89">
          <w:rPr>
            <w:color w:val="FF0000"/>
            <w:rPrChange w:id="1121" w:author="Stefan Hagen" w:date="2017-03-12T18:54:00Z">
              <w:rPr/>
            </w:rPrChange>
          </w:rPr>
          <w:t>CSAF-2-1</w:t>
        </w:r>
        <w:bookmarkEnd w:id="1120"/>
        <w:r>
          <w:t>]</w:t>
        </w:r>
      </w:ins>
    </w:p>
    <w:p w14:paraId="18E90D20" w14:textId="77777777" w:rsidR="00575F89" w:rsidRDefault="00575F89" w:rsidP="00575F89">
      <w:pPr>
        <w:pStyle w:val="ListParagraph"/>
        <w:numPr>
          <w:ilvl w:val="0"/>
          <w:numId w:val="6"/>
        </w:numPr>
        <w:rPr>
          <w:ins w:id="1122" w:author="Stefan Hagen" w:date="2017-03-12T18:51:00Z"/>
        </w:rPr>
      </w:pPr>
      <w:ins w:id="1123" w:author="Stefan Hagen" w:date="2017-03-12T18:51:00Z">
        <w:r w:rsidRPr="00C07565">
          <w:rPr>
            <w:b/>
          </w:rPr>
          <w:t>Title</w:t>
        </w:r>
        <w:r>
          <w:t xml:space="preserve">: </w:t>
        </w:r>
        <w:r>
          <w:tab/>
        </w:r>
        <w:r>
          <w:tab/>
        </w:r>
        <w:r>
          <w:tab/>
        </w:r>
        <w:proofErr w:type="gramStart"/>
        <w:r w:rsidRPr="00BF75E5">
          <w:rPr>
            <w:rStyle w:val="Element"/>
          </w:rPr>
          <w:t>cvrf:DocumentTitle</w:t>
        </w:r>
        <w:proofErr w:type="gramEnd"/>
      </w:ins>
    </w:p>
    <w:p w14:paraId="3FA95254" w14:textId="77777777" w:rsidR="00575F89" w:rsidRDefault="00575F89" w:rsidP="00575F89">
      <w:pPr>
        <w:pStyle w:val="ListParagraph"/>
        <w:numPr>
          <w:ilvl w:val="0"/>
          <w:numId w:val="6"/>
        </w:numPr>
        <w:rPr>
          <w:ins w:id="1124" w:author="Stefan Hagen" w:date="2017-03-12T18:51:00Z"/>
        </w:rPr>
      </w:pPr>
      <w:ins w:id="1125" w:author="Stefan Hagen" w:date="2017-03-12T18:51:00Z">
        <w:r w:rsidRPr="00C07565">
          <w:rPr>
            <w:b/>
          </w:rPr>
          <w:t>Type</w:t>
        </w:r>
        <w:r>
          <w:t xml:space="preserve">: </w:t>
        </w:r>
        <w:r>
          <w:tab/>
        </w:r>
        <w:r>
          <w:tab/>
        </w:r>
        <w:r>
          <w:tab/>
        </w:r>
        <w:proofErr w:type="gramStart"/>
        <w:r w:rsidRPr="00BF75E5">
          <w:rPr>
            <w:rStyle w:val="Element"/>
          </w:rPr>
          <w:t>cvrf:DocumentType</w:t>
        </w:r>
        <w:proofErr w:type="gramEnd"/>
      </w:ins>
    </w:p>
    <w:p w14:paraId="5DC838DB" w14:textId="77777777" w:rsidR="00575F89" w:rsidRDefault="00575F89" w:rsidP="00575F89">
      <w:pPr>
        <w:pStyle w:val="ListParagraph"/>
        <w:numPr>
          <w:ilvl w:val="0"/>
          <w:numId w:val="6"/>
        </w:numPr>
        <w:rPr>
          <w:ins w:id="1126" w:author="Stefan Hagen" w:date="2017-03-12T18:51:00Z"/>
        </w:rPr>
      </w:pPr>
      <w:ins w:id="1127" w:author="Stefan Hagen" w:date="2017-03-12T18:51:00Z">
        <w:r w:rsidRPr="00C07565">
          <w:rPr>
            <w:b/>
          </w:rPr>
          <w:t>Publisher</w:t>
        </w:r>
        <w:r>
          <w:t xml:space="preserve">: </w:t>
        </w:r>
        <w:r>
          <w:tab/>
        </w:r>
        <w:r>
          <w:tab/>
        </w:r>
        <w:proofErr w:type="gramStart"/>
        <w:r w:rsidRPr="00BF75E5">
          <w:rPr>
            <w:rStyle w:val="Element"/>
          </w:rPr>
          <w:t>cvrf:DocumentPublisher</w:t>
        </w:r>
        <w:proofErr w:type="gramEnd"/>
      </w:ins>
    </w:p>
    <w:p w14:paraId="653A0951" w14:textId="77777777" w:rsidR="00575F89" w:rsidRDefault="00575F89" w:rsidP="00575F89">
      <w:pPr>
        <w:pStyle w:val="ListParagraph"/>
        <w:numPr>
          <w:ilvl w:val="0"/>
          <w:numId w:val="6"/>
        </w:numPr>
        <w:rPr>
          <w:ins w:id="1128" w:author="Stefan Hagen" w:date="2017-03-12T18:51:00Z"/>
        </w:rPr>
      </w:pPr>
      <w:ins w:id="1129" w:author="Stefan Hagen" w:date="2017-03-12T18:51:00Z">
        <w:r w:rsidRPr="00C07565">
          <w:rPr>
            <w:b/>
          </w:rPr>
          <w:t>Tracking</w:t>
        </w:r>
        <w:r>
          <w:t xml:space="preserve">: </w:t>
        </w:r>
        <w:r>
          <w:tab/>
        </w:r>
        <w:r>
          <w:tab/>
        </w:r>
        <w:proofErr w:type="gramStart"/>
        <w:r w:rsidRPr="00BF75E5">
          <w:rPr>
            <w:rStyle w:val="Element"/>
          </w:rPr>
          <w:t>cvrf:DocumentTracking</w:t>
        </w:r>
        <w:proofErr w:type="gramEnd"/>
      </w:ins>
    </w:p>
    <w:p w14:paraId="7E844782" w14:textId="77777777" w:rsidR="00575F89" w:rsidRDefault="00575F89" w:rsidP="00575F89">
      <w:pPr>
        <w:rPr>
          <w:ins w:id="1130" w:author="Stefan Hagen" w:date="2017-03-12T18:51:00Z"/>
        </w:rPr>
      </w:pPr>
      <w:ins w:id="1131" w:author="Stefan Hagen" w:date="2017-03-12T18:51:00Z">
        <w:r>
          <w:t>This minimal required set does not provide any useful info on products, vulnerabilities, or security advisories, thus a maximal top-level set of elements is given here below:</w:t>
        </w:r>
      </w:ins>
    </w:p>
    <w:p w14:paraId="33B83353" w14:textId="77777777" w:rsidR="00575F89" w:rsidRDefault="00575F89" w:rsidP="00575F89">
      <w:pPr>
        <w:pStyle w:val="ListParagraph"/>
        <w:numPr>
          <w:ilvl w:val="0"/>
          <w:numId w:val="7"/>
        </w:numPr>
        <w:rPr>
          <w:ins w:id="1132" w:author="Stefan Hagen" w:date="2017-03-12T18:51:00Z"/>
        </w:rPr>
      </w:pPr>
      <w:ins w:id="1133" w:author="Stefan Hagen" w:date="2017-03-12T18:51:00Z">
        <w:r w:rsidRPr="00C07565">
          <w:rPr>
            <w:b/>
          </w:rPr>
          <w:t>Title</w:t>
        </w:r>
        <w:r>
          <w:t xml:space="preserve">:  </w:t>
        </w:r>
        <w:r>
          <w:tab/>
        </w:r>
        <w:r>
          <w:tab/>
        </w:r>
        <w:r>
          <w:tab/>
        </w:r>
        <w:proofErr w:type="gramStart"/>
        <w:r w:rsidRPr="00BF75E5">
          <w:rPr>
            <w:rStyle w:val="Element"/>
          </w:rPr>
          <w:t>cvrf:DocumentTitle</w:t>
        </w:r>
        <w:proofErr w:type="gramEnd"/>
      </w:ins>
    </w:p>
    <w:p w14:paraId="3C95BC9D" w14:textId="77777777" w:rsidR="00575F89" w:rsidRDefault="00575F89" w:rsidP="00575F89">
      <w:pPr>
        <w:pStyle w:val="ListParagraph"/>
        <w:numPr>
          <w:ilvl w:val="0"/>
          <w:numId w:val="7"/>
        </w:numPr>
        <w:rPr>
          <w:ins w:id="1134" w:author="Stefan Hagen" w:date="2017-03-12T18:51:00Z"/>
        </w:rPr>
      </w:pPr>
      <w:ins w:id="1135" w:author="Stefan Hagen" w:date="2017-03-12T18:51:00Z">
        <w:r w:rsidRPr="00C07565">
          <w:rPr>
            <w:b/>
          </w:rPr>
          <w:t>Type</w:t>
        </w:r>
        <w:r>
          <w:t xml:space="preserve">: </w:t>
        </w:r>
        <w:r>
          <w:tab/>
        </w:r>
        <w:r>
          <w:tab/>
        </w:r>
        <w:r>
          <w:tab/>
        </w:r>
        <w:proofErr w:type="gramStart"/>
        <w:r w:rsidRPr="00BF75E5">
          <w:rPr>
            <w:rStyle w:val="Element"/>
          </w:rPr>
          <w:t>cvrf:DocumentType</w:t>
        </w:r>
        <w:proofErr w:type="gramEnd"/>
      </w:ins>
    </w:p>
    <w:p w14:paraId="5771951F" w14:textId="77777777" w:rsidR="00575F89" w:rsidRDefault="00575F89" w:rsidP="00575F89">
      <w:pPr>
        <w:pStyle w:val="ListParagraph"/>
        <w:numPr>
          <w:ilvl w:val="0"/>
          <w:numId w:val="7"/>
        </w:numPr>
        <w:rPr>
          <w:ins w:id="1136" w:author="Stefan Hagen" w:date="2017-03-12T18:51:00Z"/>
        </w:rPr>
      </w:pPr>
      <w:ins w:id="1137" w:author="Stefan Hagen" w:date="2017-03-12T18:51:00Z">
        <w:r w:rsidRPr="00C07565">
          <w:rPr>
            <w:b/>
          </w:rPr>
          <w:t>Publisher</w:t>
        </w:r>
        <w:r>
          <w:t xml:space="preserve">: </w:t>
        </w:r>
        <w:r>
          <w:tab/>
        </w:r>
        <w:r>
          <w:tab/>
        </w:r>
        <w:proofErr w:type="gramStart"/>
        <w:r w:rsidRPr="00BF75E5">
          <w:rPr>
            <w:rStyle w:val="Element"/>
          </w:rPr>
          <w:t>cvrf:DocumentPublisher</w:t>
        </w:r>
        <w:proofErr w:type="gramEnd"/>
      </w:ins>
    </w:p>
    <w:p w14:paraId="3B72A80B" w14:textId="77777777" w:rsidR="00575F89" w:rsidRDefault="00575F89" w:rsidP="00575F89">
      <w:pPr>
        <w:pStyle w:val="ListParagraph"/>
        <w:numPr>
          <w:ilvl w:val="0"/>
          <w:numId w:val="7"/>
        </w:numPr>
        <w:rPr>
          <w:ins w:id="1138" w:author="Stefan Hagen" w:date="2017-03-12T18:51:00Z"/>
        </w:rPr>
      </w:pPr>
      <w:ins w:id="1139" w:author="Stefan Hagen" w:date="2017-03-12T18:51:00Z">
        <w:r w:rsidRPr="00C07565">
          <w:rPr>
            <w:b/>
          </w:rPr>
          <w:t>Tracking</w:t>
        </w:r>
        <w:r>
          <w:t xml:space="preserve">: </w:t>
        </w:r>
        <w:r>
          <w:tab/>
        </w:r>
        <w:r>
          <w:tab/>
        </w:r>
        <w:proofErr w:type="gramStart"/>
        <w:r w:rsidRPr="00BF75E5">
          <w:rPr>
            <w:rStyle w:val="Element"/>
          </w:rPr>
          <w:t>cvrf:DocumentTracking</w:t>
        </w:r>
        <w:proofErr w:type="gramEnd"/>
      </w:ins>
    </w:p>
    <w:p w14:paraId="38A58969" w14:textId="77777777" w:rsidR="00575F89" w:rsidRDefault="00575F89" w:rsidP="00575F89">
      <w:pPr>
        <w:pStyle w:val="ListParagraph"/>
        <w:numPr>
          <w:ilvl w:val="0"/>
          <w:numId w:val="7"/>
        </w:numPr>
        <w:rPr>
          <w:ins w:id="1140" w:author="Stefan Hagen" w:date="2017-03-12T18:51:00Z"/>
        </w:rPr>
      </w:pPr>
      <w:ins w:id="1141" w:author="Stefan Hagen" w:date="2017-03-12T18:51:00Z">
        <w:r w:rsidRPr="00C07565">
          <w:rPr>
            <w:b/>
          </w:rPr>
          <w:t>Notes</w:t>
        </w:r>
        <w:r>
          <w:t xml:space="preserve">: </w:t>
        </w:r>
        <w:r>
          <w:tab/>
        </w:r>
        <w:r>
          <w:tab/>
        </w:r>
        <w:proofErr w:type="gramStart"/>
        <w:r w:rsidRPr="00BF75E5">
          <w:rPr>
            <w:rStyle w:val="Element"/>
          </w:rPr>
          <w:t>cvrf:DocumentNotes</w:t>
        </w:r>
        <w:proofErr w:type="gramEnd"/>
      </w:ins>
    </w:p>
    <w:p w14:paraId="41954BB3" w14:textId="77777777" w:rsidR="00575F89" w:rsidRDefault="00575F89" w:rsidP="00575F89">
      <w:pPr>
        <w:pStyle w:val="ListParagraph"/>
        <w:numPr>
          <w:ilvl w:val="0"/>
          <w:numId w:val="7"/>
        </w:numPr>
        <w:rPr>
          <w:ins w:id="1142" w:author="Stefan Hagen" w:date="2017-03-12T18:51:00Z"/>
        </w:rPr>
      </w:pPr>
      <w:ins w:id="1143" w:author="Stefan Hagen" w:date="2017-03-12T18:51:00Z">
        <w:r w:rsidRPr="00C07565">
          <w:rPr>
            <w:b/>
          </w:rPr>
          <w:t>Distribution</w:t>
        </w:r>
        <w:r>
          <w:t xml:space="preserve">: </w:t>
        </w:r>
        <w:r>
          <w:tab/>
        </w:r>
        <w:r>
          <w:tab/>
        </w:r>
        <w:proofErr w:type="gramStart"/>
        <w:r w:rsidRPr="00BF75E5">
          <w:rPr>
            <w:rStyle w:val="Element"/>
          </w:rPr>
          <w:t>cvrf:DocumentDistribution</w:t>
        </w:r>
        <w:proofErr w:type="gramEnd"/>
      </w:ins>
    </w:p>
    <w:p w14:paraId="1785E19B" w14:textId="77777777" w:rsidR="00575F89" w:rsidRDefault="00575F89" w:rsidP="00575F89">
      <w:pPr>
        <w:pStyle w:val="ListParagraph"/>
        <w:numPr>
          <w:ilvl w:val="0"/>
          <w:numId w:val="7"/>
        </w:numPr>
        <w:rPr>
          <w:ins w:id="1144" w:author="Stefan Hagen" w:date="2017-03-12T18:51:00Z"/>
        </w:rPr>
      </w:pPr>
      <w:ins w:id="1145" w:author="Stefan Hagen" w:date="2017-03-12T18:51:00Z">
        <w:r w:rsidRPr="00C07565">
          <w:rPr>
            <w:b/>
          </w:rPr>
          <w:t>Aggregate Severity</w:t>
        </w:r>
        <w:r>
          <w:t xml:space="preserve">: </w:t>
        </w:r>
        <w:r>
          <w:tab/>
        </w:r>
        <w:proofErr w:type="gramStart"/>
        <w:r w:rsidRPr="00BF75E5">
          <w:rPr>
            <w:rStyle w:val="Element"/>
          </w:rPr>
          <w:t>cvrf:AggregateSeverity</w:t>
        </w:r>
        <w:proofErr w:type="gramEnd"/>
      </w:ins>
    </w:p>
    <w:p w14:paraId="062CA70B" w14:textId="77777777" w:rsidR="00575F89" w:rsidRDefault="00575F89" w:rsidP="00575F89">
      <w:pPr>
        <w:pStyle w:val="ListParagraph"/>
        <w:numPr>
          <w:ilvl w:val="0"/>
          <w:numId w:val="7"/>
        </w:numPr>
        <w:rPr>
          <w:ins w:id="1146" w:author="Stefan Hagen" w:date="2017-03-12T18:51:00Z"/>
        </w:rPr>
      </w:pPr>
      <w:ins w:id="1147" w:author="Stefan Hagen" w:date="2017-03-12T18:51:00Z">
        <w:r w:rsidRPr="00C07565">
          <w:rPr>
            <w:b/>
          </w:rPr>
          <w:t>References</w:t>
        </w:r>
        <w:r>
          <w:t xml:space="preserve">: </w:t>
        </w:r>
        <w:r>
          <w:tab/>
        </w:r>
        <w:r>
          <w:tab/>
        </w:r>
        <w:proofErr w:type="gramStart"/>
        <w:r w:rsidRPr="00BF75E5">
          <w:rPr>
            <w:rStyle w:val="Element"/>
          </w:rPr>
          <w:t>cvrf:DocumentReferences</w:t>
        </w:r>
        <w:proofErr w:type="gramEnd"/>
      </w:ins>
    </w:p>
    <w:p w14:paraId="7A10F928" w14:textId="77777777" w:rsidR="00575F89" w:rsidRDefault="00575F89" w:rsidP="00575F89">
      <w:pPr>
        <w:pStyle w:val="ListParagraph"/>
        <w:numPr>
          <w:ilvl w:val="0"/>
          <w:numId w:val="7"/>
        </w:numPr>
        <w:rPr>
          <w:ins w:id="1148" w:author="Stefan Hagen" w:date="2017-03-12T18:51:00Z"/>
        </w:rPr>
      </w:pPr>
      <w:ins w:id="1149" w:author="Stefan Hagen" w:date="2017-03-12T18:51:00Z">
        <w:r w:rsidRPr="00C07565">
          <w:rPr>
            <w:b/>
          </w:rPr>
          <w:t>Acknowledgements</w:t>
        </w:r>
        <w:r>
          <w:t xml:space="preserve">: </w:t>
        </w:r>
        <w:r>
          <w:tab/>
        </w:r>
        <w:proofErr w:type="gramStart"/>
        <w:r w:rsidRPr="00BF75E5">
          <w:rPr>
            <w:rStyle w:val="Element"/>
          </w:rPr>
          <w:t>cvrf:Acknowledgements</w:t>
        </w:r>
        <w:proofErr w:type="gramEnd"/>
      </w:ins>
    </w:p>
    <w:p w14:paraId="78335B27" w14:textId="77777777" w:rsidR="00575F89" w:rsidRDefault="00575F89" w:rsidP="00575F89">
      <w:pPr>
        <w:pStyle w:val="ListParagraph"/>
        <w:numPr>
          <w:ilvl w:val="0"/>
          <w:numId w:val="7"/>
        </w:numPr>
        <w:rPr>
          <w:ins w:id="1150" w:author="Stefan Hagen" w:date="2017-03-12T18:51:00Z"/>
        </w:rPr>
      </w:pPr>
      <w:ins w:id="1151" w:author="Stefan Hagen" w:date="2017-03-12T18:51:00Z">
        <w:r w:rsidRPr="00C07565">
          <w:rPr>
            <w:b/>
          </w:rPr>
          <w:t>Product Tree</w:t>
        </w:r>
        <w:r>
          <w:t xml:space="preserve">: </w:t>
        </w:r>
        <w:r>
          <w:tab/>
        </w:r>
        <w:r>
          <w:tab/>
        </w:r>
        <w:proofErr w:type="gramStart"/>
        <w:r w:rsidRPr="00BF75E5">
          <w:rPr>
            <w:rStyle w:val="Element"/>
          </w:rPr>
          <w:t>prod:ProductTree</w:t>
        </w:r>
        <w:proofErr w:type="gramEnd"/>
      </w:ins>
    </w:p>
    <w:p w14:paraId="653CEF76" w14:textId="77777777" w:rsidR="00575F89" w:rsidRDefault="00575F89" w:rsidP="00575F89">
      <w:pPr>
        <w:pStyle w:val="ListParagraph"/>
        <w:numPr>
          <w:ilvl w:val="0"/>
          <w:numId w:val="7"/>
        </w:numPr>
        <w:rPr>
          <w:ins w:id="1152" w:author="Stefan Hagen" w:date="2017-03-12T18:51:00Z"/>
        </w:rPr>
      </w:pPr>
      <w:ins w:id="1153" w:author="Stefan Hagen" w:date="2017-03-12T18:51:00Z">
        <w:r w:rsidRPr="00C07565">
          <w:rPr>
            <w:b/>
          </w:rPr>
          <w:t>Vulnerability</w:t>
        </w:r>
        <w:r>
          <w:t xml:space="preserve">: </w:t>
        </w:r>
        <w:r>
          <w:tab/>
        </w:r>
        <w:r>
          <w:tab/>
        </w:r>
        <w:proofErr w:type="gramStart"/>
        <w:r w:rsidRPr="00BF75E5">
          <w:rPr>
            <w:rStyle w:val="Element"/>
          </w:rPr>
          <w:t>vuln:Vulnerability</w:t>
        </w:r>
        <w:proofErr w:type="gramEnd"/>
      </w:ins>
    </w:p>
    <w:p w14:paraId="6DBB6B4A" w14:textId="77777777" w:rsidR="00575F89" w:rsidRDefault="00575F89" w:rsidP="00575F89">
      <w:pPr>
        <w:rPr>
          <w:ins w:id="1154" w:author="Stefan Hagen" w:date="2017-03-12T18:51:00Z"/>
        </w:rPr>
      </w:pPr>
      <w:ins w:id="1155" w:author="Stefan Hagen" w:date="2017-03-12T18:51:00Z">
        <w:r>
          <w:t>Care has been taken, to design the containers for product and vulnerability info to support fine-grained mapping of security advisories onto product and vulnerability and minimize data duplication through referencing.</w:t>
        </w:r>
      </w:ins>
    </w:p>
    <w:p w14:paraId="4A0FE587" w14:textId="77777777" w:rsidR="00575F89" w:rsidRDefault="00575F89" w:rsidP="00575F89">
      <w:pPr>
        <w:rPr>
          <w:ins w:id="1156" w:author="Stefan Hagen" w:date="2017-03-12T18:51:00Z"/>
        </w:rPr>
      </w:pPr>
      <w:ins w:id="1157" w:author="Stefan Hagen" w:date="2017-03-12T18:51:00Z">
        <w:r>
          <w:t xml:space="preserve">The display of the elements representing </w:t>
        </w:r>
        <w:r w:rsidRPr="00687C98">
          <w:rPr>
            <w:b/>
          </w:rPr>
          <w:t>Product Tree</w:t>
        </w:r>
        <w:r>
          <w:t xml:space="preserve"> and </w:t>
        </w:r>
        <w:r w:rsidRPr="00687C98">
          <w:rPr>
            <w:b/>
          </w:rPr>
          <w:t>Vulnerability</w:t>
        </w:r>
        <w:r>
          <w:t xml:space="preserve"> info has been placed in the sections named accordingly.</w:t>
        </w:r>
      </w:ins>
    </w:p>
    <w:p w14:paraId="5EE53865" w14:textId="77777777" w:rsidR="00575F89" w:rsidRDefault="00575F89" w:rsidP="00575F89">
      <w:pPr>
        <w:rPr>
          <w:ins w:id="1158" w:author="Stefan Hagen" w:date="2017-03-12T18:51:00Z"/>
        </w:rPr>
      </w:pPr>
      <w:ins w:id="1159" w:author="Stefan Hagen" w:date="2017-03-12T18:51:00Z">
        <w:r>
          <w:t xml:space="preserve">General design considerations that place CSAF CVRF version 1.2 in the wider context of security advisories are to be found in the section </w:t>
        </w:r>
        <w:r>
          <w:fldChar w:fldCharType="begin"/>
        </w:r>
        <w:r>
          <w:instrText xml:space="preserve"> REF _Ref476950153 \h </w:instrText>
        </w:r>
      </w:ins>
      <w:ins w:id="1160" w:author="Stefan Hagen" w:date="2017-03-12T18:51:00Z">
        <w:r>
          <w:fldChar w:fldCharType="separate"/>
        </w:r>
      </w:ins>
      <w:ins w:id="1161" w:author="Stefan Hagen" w:date="2017-03-12T22:48:00Z">
        <w:r w:rsidR="00A07A1F">
          <w:t>Design Considerations</w:t>
        </w:r>
      </w:ins>
      <w:ins w:id="1162" w:author="Stefan Hagen" w:date="2017-03-12T18:51:00Z">
        <w:r>
          <w:fldChar w:fldCharType="end"/>
        </w:r>
        <w:r>
          <w:t>.</w:t>
        </w:r>
      </w:ins>
    </w:p>
    <w:p w14:paraId="10A49413" w14:textId="1FF15AA8" w:rsidR="00575F89" w:rsidRDefault="00575F89" w:rsidP="00575F89">
      <w:pPr>
        <w:rPr>
          <w:ins w:id="1163" w:author="Stefan Hagen" w:date="2017-03-12T18:51:00Z"/>
        </w:rPr>
      </w:pPr>
      <w:ins w:id="1164" w:author="Stefan Hagen" w:date="2017-03-12T18:51:00Z">
        <w:r>
          <w:lastRenderedPageBreak/>
          <w:t xml:space="preserve">As the XML format is not primarily targeting human readers but more programs parsing, validating and transforming no example is given in this introduction but instead examples derived from several real-world security advisories are stated in the non-normative </w:t>
        </w:r>
      </w:ins>
      <w:ins w:id="1165" w:author="Stefan Hagen" w:date="2017-03-12T18:52:00Z">
        <w:r>
          <w:fldChar w:fldCharType="begin"/>
        </w:r>
        <w:r>
          <w:instrText xml:space="preserve"> REF _Ref477108089 \w \h </w:instrText>
        </w:r>
      </w:ins>
      <w:r>
        <w:fldChar w:fldCharType="separate"/>
      </w:r>
      <w:ins w:id="1166" w:author="Stefan Hagen" w:date="2017-03-12T22:48:00Z">
        <w:r w:rsidR="00A07A1F">
          <w:t>Appendix B</w:t>
        </w:r>
      </w:ins>
      <w:ins w:id="1167" w:author="Stefan Hagen" w:date="2017-03-12T18:52:00Z">
        <w:r>
          <w:fldChar w:fldCharType="end"/>
        </w:r>
        <w:r>
          <w:t xml:space="preserve"> </w:t>
        </w:r>
        <w:r>
          <w:fldChar w:fldCharType="begin"/>
        </w:r>
        <w:r>
          <w:instrText xml:space="preserve"> REF _Ref477108094 \h </w:instrText>
        </w:r>
      </w:ins>
      <w:r>
        <w:fldChar w:fldCharType="separate"/>
      </w:r>
      <w:ins w:id="1168" w:author="Stefan Hagen" w:date="2017-03-12T22:48:00Z">
        <w:r w:rsidR="00A07A1F">
          <w:t>Examples</w:t>
        </w:r>
      </w:ins>
      <w:ins w:id="1169" w:author="Stefan Hagen" w:date="2017-03-12T18:52:00Z">
        <w:r>
          <w:fldChar w:fldCharType="end"/>
        </w:r>
      </w:ins>
      <w:ins w:id="1170" w:author="Stefan Hagen" w:date="2017-03-12T18:51:00Z">
        <w:r>
          <w:t>.</w:t>
        </w:r>
      </w:ins>
    </w:p>
    <w:p w14:paraId="6E90F67E" w14:textId="77777777" w:rsidR="00575F89" w:rsidRDefault="00575F89" w:rsidP="00575F89">
      <w:pPr>
        <w:pStyle w:val="Heading2"/>
        <w:rPr>
          <w:ins w:id="1171" w:author="Stefan Hagen" w:date="2017-03-12T18:53:00Z"/>
        </w:rPr>
      </w:pPr>
      <w:bookmarkStart w:id="1172" w:name="_Toc477122240"/>
      <w:ins w:id="1173" w:author="Stefan Hagen" w:date="2017-03-12T18:53:00Z">
        <w:r>
          <w:t>Construction Principles</w:t>
        </w:r>
        <w:bookmarkEnd w:id="1172"/>
      </w:ins>
    </w:p>
    <w:p w14:paraId="0398DE46" w14:textId="14D15F84" w:rsidR="00273AC1" w:rsidRDefault="00273AC1" w:rsidP="00575F89">
      <w:r>
        <w:t>A Security Advisory defined as a CSAF CVRF document is the result of complex orchestration of many players and distinct and partially difficult to play schemas.</w:t>
      </w:r>
    </w:p>
    <w:p w14:paraId="3A63BE9D" w14:textId="68DD54C5" w:rsidR="00273AC1" w:rsidRDefault="00273AC1" w:rsidP="00273AC1">
      <w:r>
        <w:t>Historica</w:t>
      </w:r>
      <w:r w:rsidR="00665A17">
        <w:t>lly the format was chosen as</w:t>
      </w:r>
      <w:r>
        <w:t xml:space="preserve"> </w:t>
      </w:r>
      <w:r w:rsidR="00E34AC3">
        <w:t>[</w:t>
      </w:r>
      <w:r w:rsidR="00977EFE">
        <w:fldChar w:fldCharType="begin"/>
      </w:r>
      <w:r w:rsidR="00977EFE">
        <w:instrText xml:space="preserve"> HYPERLINK \l "refXML" </w:instrText>
      </w:r>
      <w:ins w:id="1174" w:author="Stefan Hagen" w:date="2017-03-12T22:48:00Z"/>
      <w:r w:rsidR="00977EFE">
        <w:fldChar w:fldCharType="separate"/>
      </w:r>
      <w:r w:rsidR="00E34AC3" w:rsidRPr="00E34AC3">
        <w:rPr>
          <w:rStyle w:val="Hyperlink"/>
        </w:rPr>
        <w:t>XML</w:t>
      </w:r>
      <w:r w:rsidR="00977EFE">
        <w:rPr>
          <w:rStyle w:val="Hyperlink"/>
        </w:rPr>
        <w:fldChar w:fldCharType="end"/>
      </w:r>
      <w:r w:rsidR="00E34AC3">
        <w:t>]</w:t>
      </w:r>
      <w:r w:rsidR="009762E1">
        <w:t xml:space="preserve"> </w:t>
      </w:r>
      <w:r>
        <w:t xml:space="preserve">based on a small set of XSD </w:t>
      </w:r>
      <w:r w:rsidR="00E34AC3">
        <w:t>([</w:t>
      </w:r>
      <w:r w:rsidR="00977EFE">
        <w:fldChar w:fldCharType="begin"/>
      </w:r>
      <w:r w:rsidR="00977EFE">
        <w:instrText xml:space="preserve"> HYPERLINK \l "refXML_Schema_1" </w:instrText>
      </w:r>
      <w:ins w:id="1175" w:author="Stefan Hagen" w:date="2017-03-12T22:48:00Z"/>
      <w:r w:rsidR="00977EFE">
        <w:fldChar w:fldCharType="separate"/>
      </w:r>
      <w:r w:rsidR="00E34AC3" w:rsidRPr="00E34AC3">
        <w:rPr>
          <w:rStyle w:val="Hyperlink"/>
        </w:rPr>
        <w:t>XML-Schema-1</w:t>
      </w:r>
      <w:r w:rsidR="00977EFE">
        <w:rPr>
          <w:rStyle w:val="Hyperlink"/>
        </w:rPr>
        <w:fldChar w:fldCharType="end"/>
      </w:r>
      <w:r w:rsidR="00E34AC3">
        <w:t>], [</w:t>
      </w:r>
      <w:r w:rsidR="00977EFE">
        <w:fldChar w:fldCharType="begin"/>
      </w:r>
      <w:r w:rsidR="00977EFE">
        <w:instrText xml:space="preserve"> HYPERLINK \l "refXML_Schema_2" </w:instrText>
      </w:r>
      <w:ins w:id="1176" w:author="Stefan Hagen" w:date="2017-03-12T22:48:00Z"/>
      <w:r w:rsidR="00977EFE">
        <w:fldChar w:fldCharType="separate"/>
      </w:r>
      <w:r w:rsidR="00177C62">
        <w:rPr>
          <w:rStyle w:val="Hyperlink"/>
        </w:rPr>
        <w:t>XML-Schema-2</w:t>
      </w:r>
      <w:r w:rsidR="00977EFE">
        <w:rPr>
          <w:rStyle w:val="Hyperlink"/>
        </w:rPr>
        <w:fldChar w:fldCharType="end"/>
      </w:r>
      <w:r w:rsidR="00E34AC3">
        <w:t xml:space="preserve">]) </w:t>
      </w:r>
      <w:r>
        <w:t xml:space="preserve">schema files spanning a combined namespace anchored at a single root. This was even more so natural, as it aligned well with separation of concerns and shared the format family of information interchange </w:t>
      </w:r>
      <w:del w:id="1177" w:author="Stefan Hagen" w:date="2017-03-11T20:22:00Z">
        <w:r w:rsidDel="003E21F2">
          <w:delText xml:space="preserve">used </w:delText>
        </w:r>
      </w:del>
      <w:ins w:id="1178" w:author="Stefan Hagen" w:date="2017-03-11T20:22:00Z">
        <w:r w:rsidR="003E21F2">
          <w:t xml:space="preserve">utilized </w:t>
        </w:r>
      </w:ins>
      <w:del w:id="1179" w:author="Stefan Hagen" w:date="2017-03-11T20:22:00Z">
        <w:r w:rsidDel="002455B7">
          <w:delText xml:space="preserve">in </w:delText>
        </w:r>
      </w:del>
      <w:ins w:id="1180" w:author="Stefan Hagen" w:date="2017-03-11T20:22:00Z">
        <w:r w:rsidR="002455B7">
          <w:t xml:space="preserve">by </w:t>
        </w:r>
      </w:ins>
      <w:r>
        <w:t xml:space="preserve">the </w:t>
      </w:r>
      <w:del w:id="1181" w:author="Stefan Hagen" w:date="2017-03-11T20:22:00Z">
        <w:r w:rsidDel="002455B7">
          <w:delText>supplying industry</w:delText>
        </w:r>
      </w:del>
      <w:ins w:id="1182" w:author="Stefan Hagen" w:date="2017-03-11T20:22:00Z">
        <w:r w:rsidR="002455B7">
          <w:t>providers of</w:t>
        </w:r>
      </w:ins>
      <w:del w:id="1183" w:author="Stefan Hagen" w:date="2017-03-11T20:22:00Z">
        <w:r w:rsidDel="002455B7">
          <w:delText xml:space="preserve"> (</w:delText>
        </w:r>
      </w:del>
      <w:ins w:id="1184" w:author="Stefan Hagen" w:date="2017-03-11T20:22:00Z">
        <w:r w:rsidR="002455B7">
          <w:t xml:space="preserve"> </w:t>
        </w:r>
      </w:ins>
      <w:r>
        <w:t>product and vulnerability information</w:t>
      </w:r>
      <w:del w:id="1185" w:author="Stefan Hagen" w:date="2017-03-11T20:22:00Z">
        <w:r w:rsidDel="002455B7">
          <w:delText>)</w:delText>
        </w:r>
      </w:del>
      <w:r>
        <w:t>.</w:t>
      </w:r>
    </w:p>
    <w:p w14:paraId="63BF2924" w14:textId="33E0605B" w:rsidR="00273AC1" w:rsidRDefault="003D428C" w:rsidP="00273AC1">
      <w:r>
        <w:t>The acronym CSAF</w:t>
      </w:r>
      <w:ins w:id="1186" w:author="Stefan Hagen" w:date="2017-03-11T20:21:00Z">
        <w:r w:rsidR="002455B7">
          <w:t>,</w:t>
        </w:r>
      </w:ins>
      <w:del w:id="1187" w:author="Stefan Hagen" w:date="2017-03-11T20:21:00Z">
        <w:r w:rsidDel="002455B7">
          <w:delText>:</w:delText>
        </w:r>
      </w:del>
      <w:r>
        <w:t xml:space="preserve"> “Common Security Advisory Framework”</w:t>
      </w:r>
      <w:ins w:id="1188" w:author="Stefan Hagen" w:date="2017-03-11T20:21:00Z">
        <w:r w:rsidR="002455B7">
          <w:t>,</w:t>
        </w:r>
      </w:ins>
      <w:r>
        <w:t xml:space="preserve"> stands for the target of concerted mitigation and remediation accomplishment and t</w:t>
      </w:r>
      <w:r w:rsidR="00273AC1">
        <w:t>he name part CVRF</w:t>
      </w:r>
      <w:ins w:id="1189" w:author="Stefan Hagen" w:date="2017-03-11T20:21:00Z">
        <w:r w:rsidR="002455B7">
          <w:t>,</w:t>
        </w:r>
      </w:ins>
      <w:del w:id="1190" w:author="Stefan Hagen" w:date="2017-03-11T20:21:00Z">
        <w:r w:rsidR="00665A17" w:rsidDel="002455B7">
          <w:delText>:</w:delText>
        </w:r>
      </w:del>
      <w:r w:rsidR="00665A17">
        <w:t xml:space="preserve"> “Common Vulnerability Reporting Framework”</w:t>
      </w:r>
      <w:ins w:id="1191" w:author="Stefan Hagen" w:date="2017-03-11T20:21:00Z">
        <w:r w:rsidR="002455B7">
          <w:t>,</w:t>
        </w:r>
      </w:ins>
      <w:r w:rsidR="00273AC1">
        <w:t xml:space="preserve"> reflects the origin of t</w:t>
      </w:r>
      <w:r>
        <w:t xml:space="preserve">he orchestrating tasks. </w:t>
      </w:r>
    </w:p>
    <w:p w14:paraId="62180954" w14:textId="0BCE490C" w:rsidR="00273AC1" w:rsidRDefault="00273AC1" w:rsidP="00273AC1">
      <w:r>
        <w:t xml:space="preserve">Technically the use of XML </w:t>
      </w:r>
      <w:r w:rsidR="003D428C">
        <w:t>allows</w:t>
      </w:r>
      <w:r>
        <w:t xml:space="preserve"> validation and proof of model conformance (through </w:t>
      </w:r>
      <w:r w:rsidR="003D428C">
        <w:t xml:space="preserve">established schema based </w:t>
      </w:r>
      <w:r>
        <w:t>validation) of the declared information inside CVRF documents.</w:t>
      </w:r>
    </w:p>
    <w:p w14:paraId="2CE8CF45" w14:textId="4A4D241B" w:rsidR="00A60FAA" w:rsidDel="00575F89" w:rsidRDefault="00A60FAA" w:rsidP="00A60FAA">
      <w:pPr>
        <w:pStyle w:val="Heading2"/>
        <w:rPr>
          <w:del w:id="1192" w:author="Stefan Hagen" w:date="2017-03-12T18:53:00Z"/>
        </w:rPr>
      </w:pPr>
      <w:del w:id="1193" w:author="Stefan Hagen" w:date="2017-03-12T18:53:00Z">
        <w:r w:rsidDel="00575F89">
          <w:delText>Construction Principles</w:delText>
        </w:r>
      </w:del>
    </w:p>
    <w:p w14:paraId="282DD158" w14:textId="534CC32C" w:rsidR="00A60FAA" w:rsidRDefault="008C0BBA" w:rsidP="00A60FAA">
      <w:r>
        <w:t xml:space="preserve">The </w:t>
      </w:r>
      <w:r w:rsidR="00A60FAA">
        <w:t xml:space="preserve">CSAF CVRF </w:t>
      </w:r>
      <w:r>
        <w:t>schema structures its derived documents into three main classes of the information conveyed:</w:t>
      </w:r>
    </w:p>
    <w:p w14:paraId="26BD9D6A" w14:textId="428BBECA" w:rsidR="008C0BBA" w:rsidRDefault="008C0BBA" w:rsidP="008C0BBA">
      <w:pPr>
        <w:pStyle w:val="ListParagraph"/>
        <w:numPr>
          <w:ilvl w:val="0"/>
          <w:numId w:val="30"/>
        </w:numPr>
      </w:pPr>
      <w:r>
        <w:t>The frame, aggregation, and reference info of the document</w:t>
      </w:r>
    </w:p>
    <w:p w14:paraId="6C0B3D7C" w14:textId="03A4A1FE" w:rsidR="008C0BBA" w:rsidRDefault="008C0BBA" w:rsidP="008C0BBA">
      <w:pPr>
        <w:pStyle w:val="ListParagraph"/>
        <w:numPr>
          <w:ilvl w:val="0"/>
          <w:numId w:val="30"/>
        </w:numPr>
      </w:pPr>
      <w:r>
        <w:t>Product information considered relevant by the creator</w:t>
      </w:r>
    </w:p>
    <w:p w14:paraId="06231D6F" w14:textId="4ED10A4C" w:rsidR="008C0BBA" w:rsidRDefault="008C0BBA" w:rsidP="008C0BBA">
      <w:pPr>
        <w:pStyle w:val="ListParagraph"/>
        <w:numPr>
          <w:ilvl w:val="0"/>
          <w:numId w:val="30"/>
        </w:numPr>
      </w:pPr>
      <w:r>
        <w:t>Vulnerability information and its relation to the products declared in 2.</w:t>
      </w:r>
    </w:p>
    <w:p w14:paraId="314822DC" w14:textId="24A3EDE9" w:rsidR="008C0BBA" w:rsidRDefault="008C0BBA" w:rsidP="008C0BBA">
      <w:r>
        <w:t>The prescribed sequence of ordered elements inside these main classes (containers) has been kept stable (</w:t>
      </w:r>
      <w:r w:rsidR="003D428C">
        <w:t xml:space="preserve">e.g. no </w:t>
      </w:r>
      <w:r>
        <w:t xml:space="preserve">lexical sorting </w:t>
      </w:r>
      <w:r w:rsidR="003D428C">
        <w:t>of sequences</w:t>
      </w:r>
      <w:r>
        <w:t xml:space="preserve">) to reduce the amount of changes required </w:t>
      </w:r>
      <w:r w:rsidR="003D428C">
        <w:t>for upgrading</w:t>
      </w:r>
      <w:r>
        <w:t>.</w:t>
      </w:r>
    </w:p>
    <w:p w14:paraId="0EB7043A" w14:textId="5CC6EE9E" w:rsidR="00EE4E64" w:rsidRDefault="00EE4E64" w:rsidP="008C0BBA">
      <w:r>
        <w:t>Wherever possible repetition of data has been replaced by linkage through ID elements. Consistency on the content level thus is in the responsibility of the producer of such documents, to link e.g. vulnerability info to the matching product.</w:t>
      </w:r>
    </w:p>
    <w:p w14:paraId="02D0DFDC" w14:textId="090404E4" w:rsidR="002455B7" w:rsidRDefault="003D428C" w:rsidP="008C0BBA">
      <w:pPr>
        <w:rPr>
          <w:ins w:id="1194" w:author="Stefan Hagen" w:date="2017-03-11T20:20:00Z"/>
        </w:rPr>
      </w:pPr>
      <w:r>
        <w:t>A</w:t>
      </w:r>
      <w:r w:rsidR="00385D61">
        <w:t xml:space="preserve"> dictionary like presentation of all defined </w:t>
      </w:r>
      <w:ins w:id="1195" w:author="Stefan Hagen" w:date="2017-03-12T17:22:00Z">
        <w:r w:rsidR="00FF02D5">
          <w:t xml:space="preserve">schema </w:t>
        </w:r>
      </w:ins>
      <w:r w:rsidR="00385D61">
        <w:t xml:space="preserve">elements </w:t>
      </w:r>
      <w:del w:id="1196" w:author="Stefan Hagen" w:date="2017-03-12T17:22:00Z">
        <w:r w:rsidR="00385D61" w:rsidDel="00FF02D5">
          <w:delText xml:space="preserve">of the schemas </w:delText>
        </w:r>
      </w:del>
      <w:r w:rsidR="00385D61">
        <w:t>is given</w:t>
      </w:r>
      <w:r>
        <w:t xml:space="preserve"> in the following sections</w:t>
      </w:r>
      <w:r w:rsidR="00385D61">
        <w:t xml:space="preserve">. </w:t>
      </w:r>
      <w:r>
        <w:t>Any</w:t>
      </w:r>
      <w:r w:rsidR="00385D61">
        <w:t xml:space="preserve"> expected relations to other elements (linkage)</w:t>
      </w:r>
      <w:r>
        <w:t xml:space="preserve"> is described there</w:t>
      </w:r>
      <w:r w:rsidR="00385D61">
        <w:t>. This linking relies on setting attribute values accordingly (mostly guided by industry best practice</w:t>
      </w:r>
      <w:r>
        <w:t xml:space="preserve"> </w:t>
      </w:r>
      <w:r w:rsidR="00385D61">
        <w:t xml:space="preserve">and conventions) and thus implies, that any deep validation on a semantic level </w:t>
      </w:r>
      <w:r>
        <w:t>is to</w:t>
      </w:r>
      <w:r w:rsidR="00385D61">
        <w:t xml:space="preserve"> be </w:t>
      </w:r>
      <w:r>
        <w:t>ensured</w:t>
      </w:r>
      <w:r w:rsidR="00385D61">
        <w:t xml:space="preserve"> by the producer and consumer of </w:t>
      </w:r>
      <w:ins w:id="1197" w:author="Stefan Hagen" w:date="2017-03-12T17:22:00Z">
        <w:r w:rsidR="00FF02D5">
          <w:t>CSAF </w:t>
        </w:r>
      </w:ins>
      <w:r>
        <w:t>CVRF</w:t>
      </w:r>
      <w:r w:rsidR="00385D61">
        <w:t xml:space="preserve"> documents</w:t>
      </w:r>
      <w:r>
        <w:t>. It</w:t>
      </w:r>
      <w:r w:rsidR="00385D61">
        <w:t xml:space="preserve"> is out of scope for this specification. </w:t>
      </w:r>
    </w:p>
    <w:p w14:paraId="728A38E6" w14:textId="0AE01174" w:rsidR="003D428C" w:rsidDel="002455B7" w:rsidRDefault="00385D61" w:rsidP="008C0BBA">
      <w:pPr>
        <w:rPr>
          <w:del w:id="1198" w:author="Stefan Hagen" w:date="2017-03-11T20:20:00Z"/>
        </w:rPr>
      </w:pPr>
      <w:del w:id="1199" w:author="Stefan Hagen" w:date="2017-03-11T20:17:00Z">
        <w:r w:rsidDel="007C4F20">
          <w:delText>Never the less p</w:delText>
        </w:r>
      </w:del>
      <w:ins w:id="1200" w:author="Stefan Hagen" w:date="2017-03-11T20:17:00Z">
        <w:r w:rsidR="007C4F20">
          <w:t>P</w:t>
        </w:r>
      </w:ins>
      <w:r>
        <w:t>roven and intended usage patterns from practice are given where possible.</w:t>
      </w:r>
      <w:ins w:id="1201" w:author="Stefan Hagen" w:date="2017-03-11T20:20:00Z">
        <w:r w:rsidR="002455B7">
          <w:t xml:space="preserve"> </w:t>
        </w:r>
      </w:ins>
    </w:p>
    <w:p w14:paraId="0FA0F69E" w14:textId="3BB5C352" w:rsidR="00E34AC3" w:rsidRDefault="00E34AC3" w:rsidP="008C0BBA">
      <w:r>
        <w:t>Delegation to industry best practices technologies is used in referencing schemas for:</w:t>
      </w:r>
    </w:p>
    <w:p w14:paraId="4A6A65BC" w14:textId="2C62BFE1" w:rsidR="00AE34E8" w:rsidRDefault="00026429" w:rsidP="00E34AC3">
      <w:pPr>
        <w:pStyle w:val="ListParagraph"/>
        <w:numPr>
          <w:ilvl w:val="0"/>
          <w:numId w:val="31"/>
        </w:numPr>
      </w:pPr>
      <w:r w:rsidRPr="00C07565">
        <w:rPr>
          <w:b/>
        </w:rPr>
        <w:t>Document</w:t>
      </w:r>
      <w:r>
        <w:t xml:space="preserve"> </w:t>
      </w:r>
      <w:r w:rsidR="00E34AC3" w:rsidRPr="00C07565">
        <w:rPr>
          <w:b/>
        </w:rPr>
        <w:t>Metadata</w:t>
      </w:r>
      <w:r w:rsidR="00E34AC3">
        <w:t xml:space="preserve">: </w:t>
      </w:r>
    </w:p>
    <w:p w14:paraId="2D21CFF6" w14:textId="727BF587" w:rsidR="00E34AC3" w:rsidRDefault="00AE34E8" w:rsidP="00AE34E8">
      <w:pPr>
        <w:pStyle w:val="ListParagraph"/>
        <w:numPr>
          <w:ilvl w:val="1"/>
          <w:numId w:val="31"/>
        </w:numPr>
      </w:pPr>
      <w:r>
        <w:t xml:space="preserve">Dublin Core </w:t>
      </w:r>
      <w:r w:rsidR="00626152">
        <w:t>(DC) Metadata Initiative Version 1.1</w:t>
      </w:r>
      <w:r w:rsidR="00D07145">
        <w:t xml:space="preserve"> </w:t>
      </w:r>
      <w:r w:rsidR="00626152">
        <w:t>[</w:t>
      </w:r>
      <w:r w:rsidR="00977EFE">
        <w:fldChar w:fldCharType="begin"/>
      </w:r>
      <w:r w:rsidR="00977EFE">
        <w:instrText xml:space="preserve"> HYPERLINK \l "refDCMI11" </w:instrText>
      </w:r>
      <w:ins w:id="1202" w:author="Stefan Hagen" w:date="2017-03-12T22:48:00Z"/>
      <w:r w:rsidR="00977EFE">
        <w:fldChar w:fldCharType="separate"/>
      </w:r>
      <w:r w:rsidR="00626152" w:rsidRPr="00626152">
        <w:rPr>
          <w:rStyle w:val="Hyperlink"/>
        </w:rPr>
        <w:t>DCMI11</w:t>
      </w:r>
      <w:r w:rsidR="00977EFE">
        <w:rPr>
          <w:rStyle w:val="Hyperlink"/>
        </w:rPr>
        <w:fldChar w:fldCharType="end"/>
      </w:r>
      <w:r w:rsidR="00626152">
        <w:t>]</w:t>
      </w:r>
    </w:p>
    <w:p w14:paraId="60170D22" w14:textId="4B30B8E6" w:rsidR="00AE34E8" w:rsidRDefault="00AE34E8" w:rsidP="00AE34E8">
      <w:pPr>
        <w:pStyle w:val="ListParagraph"/>
        <w:numPr>
          <w:ilvl w:val="2"/>
          <w:numId w:val="31"/>
        </w:numPr>
      </w:pPr>
      <w:r>
        <w:t xml:space="preserve">XML Namespace </w:t>
      </w:r>
      <w:r w:rsidR="00626152">
        <w:rPr>
          <w:rStyle w:val="Element"/>
        </w:rPr>
        <w:t>http://purl.org/dc/elements/1.1</w:t>
      </w:r>
      <w:r w:rsidRPr="00AE34E8">
        <w:rPr>
          <w:rStyle w:val="Element"/>
        </w:rPr>
        <w:t>/</w:t>
      </w:r>
    </w:p>
    <w:p w14:paraId="46F75276" w14:textId="7B3FBA63" w:rsidR="00D07145" w:rsidRDefault="00D07145" w:rsidP="00F14040">
      <w:pPr>
        <w:pStyle w:val="ListParagraph"/>
        <w:numPr>
          <w:ilvl w:val="0"/>
          <w:numId w:val="31"/>
        </w:numPr>
      </w:pPr>
      <w:r w:rsidRPr="00C07565">
        <w:rPr>
          <w:b/>
        </w:rPr>
        <w:t>Platform</w:t>
      </w:r>
      <w:r>
        <w:t xml:space="preserve"> </w:t>
      </w:r>
      <w:r w:rsidRPr="00C07565">
        <w:rPr>
          <w:b/>
        </w:rPr>
        <w:t>Data</w:t>
      </w:r>
      <w:r>
        <w:t>:</w:t>
      </w:r>
    </w:p>
    <w:p w14:paraId="1923534F" w14:textId="3150509C" w:rsidR="00D07145" w:rsidRDefault="00D07145" w:rsidP="00D07145">
      <w:pPr>
        <w:pStyle w:val="ListParagraph"/>
        <w:numPr>
          <w:ilvl w:val="1"/>
          <w:numId w:val="31"/>
        </w:numPr>
      </w:pPr>
      <w:r w:rsidRPr="00D07145">
        <w:t>Common Platform Enumeration</w:t>
      </w:r>
      <w:r w:rsidR="00EE2E69">
        <w:t xml:space="preserve"> (CPE) Version 2.3 [</w:t>
      </w:r>
      <w:r w:rsidR="00977EFE">
        <w:fldChar w:fldCharType="begin"/>
      </w:r>
      <w:r w:rsidR="00977EFE">
        <w:instrText xml:space="preserve"> HYPERLINK \l "refCPE23_A" </w:instrText>
      </w:r>
      <w:ins w:id="1203" w:author="Stefan Hagen" w:date="2017-03-12T22:48:00Z"/>
      <w:r w:rsidR="00977EFE">
        <w:fldChar w:fldCharType="separate"/>
      </w:r>
      <w:r w:rsidR="00177C62">
        <w:rPr>
          <w:rStyle w:val="Hyperlink"/>
        </w:rPr>
        <w:t>CPE23_A</w:t>
      </w:r>
      <w:r w:rsidR="00977EFE">
        <w:rPr>
          <w:rStyle w:val="Hyperlink"/>
        </w:rPr>
        <w:fldChar w:fldCharType="end"/>
      </w:r>
      <w:r w:rsidR="00EE2E69">
        <w:t>]</w:t>
      </w:r>
      <w:r>
        <w:t xml:space="preserve"> </w:t>
      </w:r>
    </w:p>
    <w:p w14:paraId="7BFC6E52" w14:textId="083B7FF1" w:rsidR="00D07145" w:rsidRDefault="00D07145" w:rsidP="00D07145">
      <w:pPr>
        <w:pStyle w:val="ListParagraph"/>
        <w:numPr>
          <w:ilvl w:val="2"/>
          <w:numId w:val="31"/>
        </w:numPr>
      </w:pPr>
      <w:r>
        <w:t xml:space="preserve">XML Namespace </w:t>
      </w:r>
      <w:r w:rsidRPr="00D07145">
        <w:rPr>
          <w:rStyle w:val="Element"/>
        </w:rPr>
        <w:t>http://cpe.mitre.org/language/2.0</w:t>
      </w:r>
    </w:p>
    <w:p w14:paraId="1C34D64D" w14:textId="77777777" w:rsidR="00D07145" w:rsidRDefault="00D07145" w:rsidP="00D07145">
      <w:pPr>
        <w:pStyle w:val="ListParagraph"/>
        <w:numPr>
          <w:ilvl w:val="0"/>
          <w:numId w:val="31"/>
        </w:numPr>
      </w:pPr>
      <w:r w:rsidRPr="00C07565">
        <w:rPr>
          <w:b/>
        </w:rPr>
        <w:t>Security</w:t>
      </w:r>
      <w:r>
        <w:t xml:space="preserve"> </w:t>
      </w:r>
      <w:r w:rsidRPr="00C07565">
        <w:rPr>
          <w:b/>
        </w:rPr>
        <w:t>Content</w:t>
      </w:r>
      <w:r>
        <w:t xml:space="preserve"> </w:t>
      </w:r>
      <w:r w:rsidRPr="00C07565">
        <w:rPr>
          <w:b/>
        </w:rPr>
        <w:t>Automation</w:t>
      </w:r>
      <w:r>
        <w:t xml:space="preserve">: </w:t>
      </w:r>
    </w:p>
    <w:p w14:paraId="320E0D48" w14:textId="651144C5" w:rsidR="00D07145" w:rsidRDefault="00D07145" w:rsidP="00D07145">
      <w:pPr>
        <w:pStyle w:val="ListParagraph"/>
        <w:numPr>
          <w:ilvl w:val="1"/>
          <w:numId w:val="31"/>
        </w:numPr>
      </w:pPr>
      <w:r>
        <w:t>Security Content Automation Protocol (SCAP) Ver</w:t>
      </w:r>
      <w:r w:rsidR="00626152">
        <w:t>sion 1.2 [</w:t>
      </w:r>
      <w:r w:rsidR="00977EFE">
        <w:fldChar w:fldCharType="begin"/>
      </w:r>
      <w:r w:rsidR="00977EFE">
        <w:instrText xml:space="preserve"> HYPERLINK \l "refSCAP12" </w:instrText>
      </w:r>
      <w:ins w:id="1204" w:author="Stefan Hagen" w:date="2017-03-12T22:48:00Z"/>
      <w:r w:rsidR="00977EFE">
        <w:fldChar w:fldCharType="separate"/>
      </w:r>
      <w:r w:rsidR="00626152" w:rsidRPr="00626152">
        <w:rPr>
          <w:rStyle w:val="Hyperlink"/>
        </w:rPr>
        <w:t>SCAP12</w:t>
      </w:r>
      <w:r w:rsidR="00977EFE">
        <w:rPr>
          <w:rStyle w:val="Hyperlink"/>
        </w:rPr>
        <w:fldChar w:fldCharType="end"/>
      </w:r>
      <w:r w:rsidR="00626152">
        <w:t>]</w:t>
      </w:r>
      <w:r>
        <w:t xml:space="preserve"> </w:t>
      </w:r>
    </w:p>
    <w:p w14:paraId="60205DAB" w14:textId="77777777" w:rsidR="00D07145" w:rsidRDefault="00D07145" w:rsidP="00D07145">
      <w:pPr>
        <w:pStyle w:val="ListParagraph"/>
        <w:numPr>
          <w:ilvl w:val="2"/>
          <w:numId w:val="31"/>
        </w:numPr>
      </w:pPr>
      <w:r>
        <w:t xml:space="preserve">XML Namespace </w:t>
      </w:r>
      <w:r w:rsidRPr="00AE34E8">
        <w:rPr>
          <w:rStyle w:val="Element"/>
        </w:rPr>
        <w:t>http://scap.nist.gov/schema/scap-core/1.0</w:t>
      </w:r>
    </w:p>
    <w:p w14:paraId="7F1D8A29" w14:textId="77777777" w:rsidR="00F14040" w:rsidRDefault="00F14040" w:rsidP="00F14040">
      <w:pPr>
        <w:pStyle w:val="ListParagraph"/>
        <w:numPr>
          <w:ilvl w:val="0"/>
          <w:numId w:val="31"/>
        </w:numPr>
      </w:pPr>
      <w:r w:rsidRPr="00C07565">
        <w:rPr>
          <w:b/>
        </w:rPr>
        <w:t>Vulnerability</w:t>
      </w:r>
      <w:r>
        <w:t xml:space="preserve"> </w:t>
      </w:r>
      <w:r w:rsidRPr="00C07565">
        <w:rPr>
          <w:b/>
        </w:rPr>
        <w:t>Scoring</w:t>
      </w:r>
      <w:r>
        <w:t>:</w:t>
      </w:r>
    </w:p>
    <w:p w14:paraId="7FBE691A" w14:textId="0E6FD2AA" w:rsidR="00AE34E8" w:rsidRDefault="00AE34E8" w:rsidP="00AE34E8">
      <w:pPr>
        <w:pStyle w:val="ListParagraph"/>
        <w:numPr>
          <w:ilvl w:val="1"/>
          <w:numId w:val="31"/>
        </w:numPr>
      </w:pPr>
      <w:r>
        <w:t xml:space="preserve">Common Vulnerability Scoring System </w:t>
      </w:r>
      <w:r w:rsidR="00D07145">
        <w:t xml:space="preserve">(CVSS) </w:t>
      </w:r>
      <w:r>
        <w:t>Version 3.0 [</w:t>
      </w:r>
      <w:r w:rsidR="00977EFE">
        <w:fldChar w:fldCharType="begin"/>
      </w:r>
      <w:r w:rsidR="00977EFE">
        <w:instrText xml:space="preserve"> HYPERLINK \l "refCVSS3" </w:instrText>
      </w:r>
      <w:ins w:id="1205" w:author="Stefan Hagen" w:date="2017-03-12T22:48:00Z"/>
      <w:r w:rsidR="00977EFE">
        <w:fldChar w:fldCharType="separate"/>
      </w:r>
      <w:r w:rsidR="00177C62">
        <w:rPr>
          <w:rStyle w:val="Hyperlink"/>
        </w:rPr>
        <w:t>CVSS3</w:t>
      </w:r>
      <w:r w:rsidR="00977EFE">
        <w:rPr>
          <w:rStyle w:val="Hyperlink"/>
        </w:rPr>
        <w:fldChar w:fldCharType="end"/>
      </w:r>
      <w:r>
        <w:t xml:space="preserve">] </w:t>
      </w:r>
    </w:p>
    <w:p w14:paraId="46D30B8C" w14:textId="77777777" w:rsidR="00AE34E8" w:rsidRDefault="00AE34E8" w:rsidP="00AE34E8">
      <w:pPr>
        <w:pStyle w:val="ListParagraph"/>
        <w:numPr>
          <w:ilvl w:val="2"/>
          <w:numId w:val="31"/>
        </w:numPr>
      </w:pPr>
      <w:r>
        <w:t xml:space="preserve">XML Namespace </w:t>
      </w:r>
      <w:r w:rsidRPr="00AE34E8">
        <w:rPr>
          <w:rStyle w:val="Element"/>
        </w:rPr>
        <w:t>https://www.first.org/cvss/cvss-v3.0.xsd</w:t>
      </w:r>
    </w:p>
    <w:p w14:paraId="1F1DEA76" w14:textId="18A52341" w:rsidR="00AE34E8" w:rsidRDefault="00F14040" w:rsidP="00924C76">
      <w:pPr>
        <w:pStyle w:val="ListParagraph"/>
        <w:numPr>
          <w:ilvl w:val="1"/>
          <w:numId w:val="31"/>
        </w:numPr>
      </w:pPr>
      <w:r>
        <w:t xml:space="preserve">Common Vulnerability Scoring System </w:t>
      </w:r>
      <w:r w:rsidR="00D07145">
        <w:t xml:space="preserve">(CVSS) </w:t>
      </w:r>
      <w:r>
        <w:t>Version 2.0</w:t>
      </w:r>
      <w:r w:rsidR="00AE34E8">
        <w:t xml:space="preserve"> [</w:t>
      </w:r>
      <w:r w:rsidR="00977EFE">
        <w:fldChar w:fldCharType="begin"/>
      </w:r>
      <w:r w:rsidR="00977EFE">
        <w:instrText xml:space="preserve"> HYPERLINK \l "refCVSS2" </w:instrText>
      </w:r>
      <w:ins w:id="1206" w:author="Stefan Hagen" w:date="2017-03-12T22:48:00Z"/>
      <w:r w:rsidR="00977EFE">
        <w:fldChar w:fldCharType="separate"/>
      </w:r>
      <w:r w:rsidR="00177C62">
        <w:rPr>
          <w:rStyle w:val="Hyperlink"/>
        </w:rPr>
        <w:t>CVSS2</w:t>
      </w:r>
      <w:r w:rsidR="00977EFE">
        <w:rPr>
          <w:rStyle w:val="Hyperlink"/>
        </w:rPr>
        <w:fldChar w:fldCharType="end"/>
      </w:r>
      <w:r w:rsidR="00AE34E8">
        <w:t xml:space="preserve">] </w:t>
      </w:r>
      <w:r w:rsidR="00D07145">
        <w:rPr>
          <w:rStyle w:val="FootnoteReference"/>
        </w:rPr>
        <w:footnoteReference w:id="1"/>
      </w:r>
    </w:p>
    <w:p w14:paraId="24B296C0" w14:textId="124F7E08" w:rsidR="008C0BBA" w:rsidRPr="00E779C3" w:rsidRDefault="00AE34E8" w:rsidP="008C0BBA">
      <w:pPr>
        <w:pStyle w:val="ListParagraph"/>
        <w:numPr>
          <w:ilvl w:val="2"/>
          <w:numId w:val="31"/>
        </w:numPr>
        <w:rPr>
          <w:ins w:id="1207" w:author="Stefan Hagen" w:date="2017-03-12T16:20:00Z"/>
          <w:rStyle w:val="Element"/>
          <w:rFonts w:ascii="Arial" w:hAnsi="Arial"/>
          <w:rPrChange w:id="1208" w:author="Stefan Hagen" w:date="2017-03-12T16:20:00Z">
            <w:rPr>
              <w:ins w:id="1209" w:author="Stefan Hagen" w:date="2017-03-12T16:20:00Z"/>
              <w:rStyle w:val="Element"/>
            </w:rPr>
          </w:rPrChange>
        </w:rPr>
      </w:pPr>
      <w:r>
        <w:t xml:space="preserve">XML Namespace </w:t>
      </w:r>
      <w:ins w:id="1210" w:author="Stefan Hagen" w:date="2017-03-12T16:20:00Z">
        <w:r w:rsidR="00E779C3">
          <w:rPr>
            <w:rStyle w:val="Element"/>
          </w:rPr>
          <w:fldChar w:fldCharType="begin"/>
        </w:r>
        <w:r w:rsidR="00E779C3">
          <w:rPr>
            <w:rStyle w:val="Element"/>
          </w:rPr>
          <w:instrText xml:space="preserve"> HYPERLINK "</w:instrText>
        </w:r>
      </w:ins>
      <w:r w:rsidR="00E779C3" w:rsidRPr="00E779C3">
        <w:rPr>
          <w:rStyle w:val="Element"/>
          <w:rPrChange w:id="1211" w:author="Stefan Hagen" w:date="2017-03-12T16:20:00Z">
            <w:rPr>
              <w:rStyle w:val="Hyperlink"/>
              <w:rFonts w:ascii="Courier New" w:hAnsi="Courier New"/>
            </w:rPr>
          </w:rPrChange>
        </w:rPr>
        <w:instrText>http://scap.nist.gov/schema/cvss-v2/1</w:instrText>
      </w:r>
      <w:r w:rsidR="00E779C3" w:rsidRPr="00AE34E8">
        <w:rPr>
          <w:rStyle w:val="Element"/>
        </w:rPr>
        <w:instrText>.0</w:instrText>
      </w:r>
      <w:ins w:id="1212" w:author="Stefan Hagen" w:date="2017-03-12T16:20:00Z">
        <w:r w:rsidR="00E779C3">
          <w:rPr>
            <w:rStyle w:val="Element"/>
          </w:rPr>
          <w:instrText xml:space="preserve">" </w:instrText>
        </w:r>
      </w:ins>
      <w:ins w:id="1213" w:author="Stefan Hagen" w:date="2017-03-12T22:48:00Z">
        <w:r w:rsidR="005D1A9B">
          <w:rPr>
            <w:rStyle w:val="Element"/>
          </w:rPr>
        </w:r>
      </w:ins>
      <w:ins w:id="1214" w:author="Stefan Hagen" w:date="2017-03-12T16:20:00Z">
        <w:r w:rsidR="00E779C3">
          <w:rPr>
            <w:rStyle w:val="Element"/>
          </w:rPr>
          <w:fldChar w:fldCharType="separate"/>
        </w:r>
      </w:ins>
      <w:r w:rsidR="00E779C3" w:rsidRPr="00310EC8">
        <w:rPr>
          <w:rStyle w:val="Hyperlink"/>
          <w:rFonts w:ascii="Courier New" w:hAnsi="Courier New"/>
        </w:rPr>
        <w:t>http://scap.nist.gov/schema/cvss-v2/1.0</w:t>
      </w:r>
      <w:ins w:id="1215" w:author="Stefan Hagen" w:date="2017-03-12T16:20:00Z">
        <w:r w:rsidR="00E779C3">
          <w:rPr>
            <w:rStyle w:val="Element"/>
          </w:rPr>
          <w:fldChar w:fldCharType="end"/>
        </w:r>
      </w:ins>
    </w:p>
    <w:p w14:paraId="0DC1F21D" w14:textId="719869F0" w:rsidR="00E779C3" w:rsidRDefault="00475434">
      <w:pPr>
        <w:pStyle w:val="Heading2"/>
        <w:rPr>
          <w:ins w:id="1216" w:author="Stefan Hagen" w:date="2017-03-12T16:20:00Z"/>
        </w:rPr>
        <w:pPrChange w:id="1217" w:author="Stefan Hagen" w:date="2017-03-12T16:20:00Z">
          <w:pPr>
            <w:pStyle w:val="ListParagraph"/>
            <w:numPr>
              <w:ilvl w:val="2"/>
              <w:numId w:val="31"/>
            </w:numPr>
            <w:ind w:left="2160" w:hanging="360"/>
          </w:pPr>
        </w:pPrChange>
      </w:pPr>
      <w:bookmarkStart w:id="1218" w:name="_Date_and_Time"/>
      <w:bookmarkStart w:id="1219" w:name="_Ref477103266"/>
      <w:bookmarkStart w:id="1220" w:name="_Toc477122241"/>
      <w:bookmarkEnd w:id="1218"/>
      <w:ins w:id="1221" w:author="Stefan Hagen" w:date="2017-03-12T16:20:00Z">
        <w:r>
          <w:lastRenderedPageBreak/>
          <w:t>Date and Time</w:t>
        </w:r>
        <w:bookmarkEnd w:id="1219"/>
        <w:bookmarkEnd w:id="1220"/>
      </w:ins>
    </w:p>
    <w:p w14:paraId="576AAB7C" w14:textId="1E19892F" w:rsidR="00A74D99" w:rsidRDefault="00475434">
      <w:pPr>
        <w:jc w:val="both"/>
        <w:rPr>
          <w:ins w:id="1222" w:author="Stefan Hagen" w:date="2017-03-12T16:36:00Z"/>
        </w:rPr>
        <w:pPrChange w:id="1223" w:author="Stefan Hagen" w:date="2017-03-12T17:49:00Z">
          <w:pPr>
            <w:pStyle w:val="ListParagraph"/>
            <w:numPr>
              <w:ilvl w:val="2"/>
              <w:numId w:val="31"/>
            </w:numPr>
            <w:ind w:left="2160" w:hanging="360"/>
          </w:pPr>
        </w:pPrChange>
      </w:pPr>
      <w:ins w:id="1224" w:author="Stefan Hagen" w:date="2017-03-12T16:20:00Z">
        <w:r w:rsidRPr="00FB4988">
          <w:rPr>
            <w:highlight w:val="green"/>
            <w:rPrChange w:id="1225" w:author="Stefan Hagen" w:date="2017-03-12T17:23:00Z">
              <w:rPr/>
            </w:rPrChange>
          </w:rPr>
          <w:t xml:space="preserve">All date time values inside a CSAF CVRF document SHOULD adhere to the ISO 8601 </w:t>
        </w:r>
      </w:ins>
      <w:ins w:id="1226" w:author="Stefan Hagen" w:date="2017-03-12T16:55:00Z">
        <w:r w:rsidR="00811E98" w:rsidRPr="00FB4988">
          <w:rPr>
            <w:highlight w:val="green"/>
            <w:rPrChange w:id="1227" w:author="Stefan Hagen" w:date="2017-03-12T17:23:00Z">
              <w:rPr/>
            </w:rPrChange>
          </w:rPr>
          <w:t>[</w:t>
        </w:r>
        <w:r w:rsidR="00811E98" w:rsidRPr="00FB4988">
          <w:rPr>
            <w:highlight w:val="green"/>
            <w:rPrChange w:id="1228" w:author="Stefan Hagen" w:date="2017-03-12T17:23:00Z">
              <w:rPr/>
            </w:rPrChange>
          </w:rPr>
          <w:fldChar w:fldCharType="begin"/>
        </w:r>
        <w:r w:rsidR="00811E98" w:rsidRPr="00FB4988">
          <w:rPr>
            <w:highlight w:val="green"/>
            <w:rPrChange w:id="1229" w:author="Stefan Hagen" w:date="2017-03-12T17:23:00Z">
              <w:rPr/>
            </w:rPrChange>
          </w:rPr>
          <w:instrText xml:space="preserve"> HYPERLINK  \l "refISO8601" </w:instrText>
        </w:r>
      </w:ins>
      <w:ins w:id="1230" w:author="Stefan Hagen" w:date="2017-03-12T22:48:00Z">
        <w:r w:rsidR="005D1A9B" w:rsidRPr="00FB4988">
          <w:rPr>
            <w:highlight w:val="green"/>
            <w:rPrChange w:id="1231" w:author="Stefan Hagen" w:date="2017-03-12T17:23:00Z">
              <w:rPr>
                <w:highlight w:val="green"/>
              </w:rPr>
            </w:rPrChange>
          </w:rPr>
        </w:r>
      </w:ins>
      <w:ins w:id="1232" w:author="Stefan Hagen" w:date="2017-03-12T16:55:00Z">
        <w:r w:rsidR="00811E98" w:rsidRPr="00FB4988">
          <w:rPr>
            <w:highlight w:val="green"/>
            <w:rPrChange w:id="1233" w:author="Stefan Hagen" w:date="2017-03-12T17:23:00Z">
              <w:rPr/>
            </w:rPrChange>
          </w:rPr>
          <w:fldChar w:fldCharType="separate"/>
        </w:r>
        <w:r w:rsidR="00811E98" w:rsidRPr="00FB4988">
          <w:rPr>
            <w:rStyle w:val="Hyperlink"/>
            <w:highlight w:val="green"/>
            <w:rPrChange w:id="1234" w:author="Stefan Hagen" w:date="2017-03-12T17:23:00Z">
              <w:rPr>
                <w:rStyle w:val="Hyperlink"/>
              </w:rPr>
            </w:rPrChange>
          </w:rPr>
          <w:t>ISO8601</w:t>
        </w:r>
        <w:r w:rsidR="00811E98" w:rsidRPr="00FB4988">
          <w:rPr>
            <w:highlight w:val="green"/>
            <w:rPrChange w:id="1235" w:author="Stefan Hagen" w:date="2017-03-12T17:23:00Z">
              <w:rPr/>
            </w:rPrChange>
          </w:rPr>
          <w:fldChar w:fldCharType="end"/>
        </w:r>
        <w:r w:rsidR="00811E98" w:rsidRPr="00FB4988">
          <w:rPr>
            <w:highlight w:val="green"/>
            <w:rPrChange w:id="1236" w:author="Stefan Hagen" w:date="2017-03-12T17:23:00Z">
              <w:rPr/>
            </w:rPrChange>
          </w:rPr>
          <w:t>]</w:t>
        </w:r>
      </w:ins>
      <w:ins w:id="1237" w:author="Stefan Hagen" w:date="2017-03-12T16:54:00Z">
        <w:r w:rsidR="00811E98" w:rsidRPr="00FB4988">
          <w:rPr>
            <w:highlight w:val="green"/>
            <w:rPrChange w:id="1238" w:author="Stefan Hagen" w:date="2017-03-12T17:23:00Z">
              <w:rPr/>
            </w:rPrChange>
          </w:rPr>
          <w:t xml:space="preserve"> </w:t>
        </w:r>
      </w:ins>
      <w:ins w:id="1239" w:author="Stefan Hagen" w:date="2017-03-12T16:24:00Z">
        <w:r w:rsidRPr="00FB4988">
          <w:rPr>
            <w:highlight w:val="green"/>
            <w:rPrChange w:id="1240" w:author="Stefan Hagen" w:date="2017-03-12T17:23:00Z">
              <w:rPr/>
            </w:rPrChange>
          </w:rPr>
          <w:t xml:space="preserve">basic or </w:t>
        </w:r>
      </w:ins>
      <w:ins w:id="1241" w:author="Stefan Hagen" w:date="2017-03-12T16:20:00Z">
        <w:r w:rsidRPr="00FB4988">
          <w:rPr>
            <w:highlight w:val="green"/>
            <w:rPrChange w:id="1242" w:author="Stefan Hagen" w:date="2017-03-12T17:23:00Z">
              <w:rPr/>
            </w:rPrChange>
          </w:rPr>
          <w:t>extended Forma</w:t>
        </w:r>
      </w:ins>
      <w:ins w:id="1243" w:author="Stefan Hagen" w:date="2017-03-12T16:24:00Z">
        <w:r w:rsidRPr="00FB4988">
          <w:rPr>
            <w:highlight w:val="green"/>
            <w:rPrChange w:id="1244" w:author="Stefan Hagen" w:date="2017-03-12T17:23:00Z">
              <w:rPr/>
            </w:rPrChange>
          </w:rPr>
          <w:t>t</w:t>
        </w:r>
      </w:ins>
      <w:ins w:id="1245" w:author="Stefan Hagen" w:date="2017-03-12T16:36:00Z">
        <w:r w:rsidR="00811E98" w:rsidRPr="00FB4988">
          <w:rPr>
            <w:highlight w:val="green"/>
            <w:rPrChange w:id="1246" w:author="Stefan Hagen" w:date="2017-03-12T17:23:00Z">
              <w:rPr/>
            </w:rPrChange>
          </w:rPr>
          <w:t xml:space="preserve"> (as given there</w:t>
        </w:r>
        <w:r w:rsidR="00A74D99" w:rsidRPr="00FB4988">
          <w:rPr>
            <w:highlight w:val="green"/>
            <w:rPrChange w:id="1247" w:author="Stefan Hagen" w:date="2017-03-12T17:23:00Z">
              <w:rPr/>
            </w:rPrChange>
          </w:rPr>
          <w:t xml:space="preserve"> in section 4.3.2 </w:t>
        </w:r>
      </w:ins>
      <w:ins w:id="1248" w:author="Stefan Hagen" w:date="2017-03-12T16:38:00Z">
        <w:r w:rsidR="00A74D99" w:rsidRPr="00FB4988">
          <w:rPr>
            <w:highlight w:val="green"/>
            <w:rPrChange w:id="1249" w:author="Stefan Hagen" w:date="2017-03-12T17:23:00Z">
              <w:rPr/>
            </w:rPrChange>
          </w:rPr>
          <w:t>“</w:t>
        </w:r>
      </w:ins>
      <w:ins w:id="1250" w:author="Stefan Hagen" w:date="2017-03-12T16:36:00Z">
        <w:r w:rsidR="00A74D99" w:rsidRPr="00FB4988">
          <w:rPr>
            <w:highlight w:val="green"/>
            <w:rPrChange w:id="1251" w:author="Stefan Hagen" w:date="2017-03-12T17:23:00Z">
              <w:rPr/>
            </w:rPrChange>
          </w:rPr>
          <w:t>Complete representations</w:t>
        </w:r>
      </w:ins>
      <w:ins w:id="1252" w:author="Stefan Hagen" w:date="2017-03-12T16:38:00Z">
        <w:r w:rsidR="00A74D99" w:rsidRPr="00FB4988">
          <w:rPr>
            <w:highlight w:val="green"/>
            <w:rPrChange w:id="1253" w:author="Stefan Hagen" w:date="2017-03-12T17:23:00Z">
              <w:rPr/>
            </w:rPrChange>
          </w:rPr>
          <w:t>”</w:t>
        </w:r>
      </w:ins>
      <w:ins w:id="1254" w:author="Stefan Hagen" w:date="2017-03-12T16:37:00Z">
        <w:r w:rsidR="00A74D99" w:rsidRPr="00FB4988">
          <w:rPr>
            <w:highlight w:val="green"/>
            <w:rPrChange w:id="1255" w:author="Stefan Hagen" w:date="2017-03-12T17:23:00Z">
              <w:rPr/>
            </w:rPrChange>
          </w:rPr>
          <w:t xml:space="preserve"> </w:t>
        </w:r>
      </w:ins>
      <w:ins w:id="1256" w:author="Stefan Hagen" w:date="2017-03-12T16:55:00Z">
        <w:r w:rsidR="00811E98" w:rsidRPr="00FB4988">
          <w:rPr>
            <w:highlight w:val="green"/>
            <w:rPrChange w:id="1257" w:author="Stefan Hagen" w:date="2017-03-12T17:23:00Z">
              <w:rPr/>
            </w:rPrChange>
          </w:rPr>
          <w:t xml:space="preserve">and </w:t>
        </w:r>
      </w:ins>
      <w:ins w:id="1258" w:author="Stefan Hagen" w:date="2017-03-12T16:37:00Z">
        <w:r w:rsidR="00A74D99" w:rsidRPr="00FB4988">
          <w:rPr>
            <w:highlight w:val="green"/>
            <w:rPrChange w:id="1259" w:author="Stefan Hagen" w:date="2017-03-12T17:23:00Z">
              <w:rPr/>
            </w:rPrChange>
          </w:rPr>
          <w:t xml:space="preserve">with the addition of </w:t>
        </w:r>
      </w:ins>
      <w:ins w:id="1260" w:author="Stefan Hagen" w:date="2017-03-12T16:38:00Z">
        <w:r w:rsidR="00A74D99" w:rsidRPr="00FB4988">
          <w:rPr>
            <w:highlight w:val="green"/>
            <w:rPrChange w:id="1261" w:author="Stefan Hagen" w:date="2017-03-12T17:23:00Z">
              <w:rPr/>
            </w:rPrChange>
          </w:rPr>
          <w:t xml:space="preserve">decimal fractions for seconds, similar to </w:t>
        </w:r>
      </w:ins>
      <w:ins w:id="1262" w:author="Stefan Hagen" w:date="2017-03-12T16:55:00Z">
        <w:r w:rsidR="00811E98" w:rsidRPr="00FB4988">
          <w:rPr>
            <w:highlight w:val="green"/>
            <w:rPrChange w:id="1263" w:author="Stefan Hagen" w:date="2017-03-12T17:23:00Z">
              <w:rPr/>
            </w:rPrChange>
          </w:rPr>
          <w:t>ibid.</w:t>
        </w:r>
      </w:ins>
      <w:ins w:id="1264" w:author="Stefan Hagen" w:date="2017-03-12T16:38:00Z">
        <w:r w:rsidR="00A74D99" w:rsidRPr="00FB4988">
          <w:rPr>
            <w:highlight w:val="green"/>
            <w:rPrChange w:id="1265" w:author="Stefan Hagen" w:date="2017-03-12T17:23:00Z">
              <w:rPr/>
            </w:rPrChange>
          </w:rPr>
          <w:t xml:space="preserve"> secti</w:t>
        </w:r>
      </w:ins>
      <w:ins w:id="1266" w:author="Stefan Hagen" w:date="2017-03-12T16:39:00Z">
        <w:r w:rsidR="00A74D99" w:rsidRPr="00FB4988">
          <w:rPr>
            <w:highlight w:val="green"/>
            <w:rPrChange w:id="1267" w:author="Stefan Hagen" w:date="2017-03-12T17:23:00Z">
              <w:rPr/>
            </w:rPrChange>
          </w:rPr>
          <w:t>o</w:t>
        </w:r>
      </w:ins>
      <w:ins w:id="1268" w:author="Stefan Hagen" w:date="2017-03-12T16:38:00Z">
        <w:r w:rsidR="00A74D99" w:rsidRPr="00FB4988">
          <w:rPr>
            <w:highlight w:val="green"/>
            <w:rPrChange w:id="1269" w:author="Stefan Hagen" w:date="2017-03-12T17:23:00Z">
              <w:rPr/>
            </w:rPrChange>
          </w:rPr>
          <w:t xml:space="preserve">n </w:t>
        </w:r>
      </w:ins>
      <w:ins w:id="1270" w:author="Stefan Hagen" w:date="2017-03-12T16:39:00Z">
        <w:r w:rsidR="00A74D99" w:rsidRPr="00FB4988">
          <w:rPr>
            <w:highlight w:val="green"/>
            <w:rPrChange w:id="1271" w:author="Stefan Hagen" w:date="2017-03-12T17:23:00Z">
              <w:rPr/>
            </w:rPrChange>
          </w:rPr>
          <w:t>4.2.2.4 “Representations with decimal fraction” but with the full stop (.) being the preferred separator for CSAF CVRF</w:t>
        </w:r>
      </w:ins>
      <w:ins w:id="1272" w:author="Stefan Hagen" w:date="2017-03-12T17:27:00Z">
        <w:r w:rsidR="00FB4988">
          <w:rPr>
            <w:highlight w:val="green"/>
          </w:rPr>
          <w:t>).</w:t>
        </w:r>
      </w:ins>
      <w:ins w:id="1273" w:author="Stefan Hagen" w:date="2017-03-12T17:23:00Z">
        <w:r w:rsidR="00FB4988">
          <w:t xml:space="preserve"> [</w:t>
        </w:r>
        <w:bookmarkStart w:id="1274" w:name="confDateTimeFormat"/>
        <w:r w:rsidR="00FB4988" w:rsidRPr="00FB4988">
          <w:rPr>
            <w:color w:val="FF0000"/>
            <w:rPrChange w:id="1275" w:author="Stefan Hagen" w:date="2017-03-12T17:24:00Z">
              <w:rPr/>
            </w:rPrChange>
          </w:rPr>
          <w:t>CSAF-2.2-1</w:t>
        </w:r>
        <w:bookmarkEnd w:id="1274"/>
        <w:r w:rsidR="00FB4988">
          <w:t>]</w:t>
        </w:r>
      </w:ins>
      <w:ins w:id="1276" w:author="Stefan Hagen" w:date="2017-03-12T16:20:00Z">
        <w:r>
          <w:t xml:space="preserve">. </w:t>
        </w:r>
      </w:ins>
    </w:p>
    <w:p w14:paraId="5769793B" w14:textId="3364E8DD" w:rsidR="00FF02D5" w:rsidRDefault="00FF02D5">
      <w:pPr>
        <w:rPr>
          <w:ins w:id="1277" w:author="Stefan Hagen" w:date="2017-03-12T17:14:00Z"/>
        </w:rPr>
        <w:pPrChange w:id="1278" w:author="Stefan Hagen" w:date="2017-03-12T16:20:00Z">
          <w:pPr>
            <w:pStyle w:val="ListParagraph"/>
            <w:numPr>
              <w:ilvl w:val="2"/>
              <w:numId w:val="31"/>
            </w:numPr>
            <w:ind w:left="2160" w:hanging="360"/>
          </w:pPr>
        </w:pPrChange>
      </w:pPr>
      <w:ins w:id="1279" w:author="Stefan Hagen" w:date="2017-03-12T17:14:00Z">
        <w:r>
          <w:t xml:space="preserve">Many CSAF CVRF documents are considered to be shared messages with distributed incremental update and forwarding cycles. </w:t>
        </w:r>
      </w:ins>
      <w:ins w:id="1280" w:author="Stefan Hagen" w:date="2017-03-12T17:12:00Z">
        <w:r w:rsidR="006C4B76">
          <w:t xml:space="preserve">Universal Time Coordinated </w:t>
        </w:r>
      </w:ins>
      <w:ins w:id="1281" w:author="Stefan Hagen" w:date="2017-03-12T17:13:00Z">
        <w:r>
          <w:t>(UTC) is the best fit time system for world-wide exchanged and used date time information.</w:t>
        </w:r>
      </w:ins>
      <w:ins w:id="1282" w:author="Stefan Hagen" w:date="2017-03-12T17:14:00Z">
        <w:r>
          <w:t xml:space="preserve"> UTC is </w:t>
        </w:r>
      </w:ins>
      <w:ins w:id="1283" w:author="Stefan Hagen" w:date="2017-03-12T17:12:00Z">
        <w:r w:rsidR="006C4B76">
          <w:t xml:space="preserve">synonymous to Greenwich Mean Time </w:t>
        </w:r>
      </w:ins>
      <w:ins w:id="1284" w:author="Stefan Hagen" w:date="2017-03-12T17:14:00Z">
        <w:r>
          <w:t>(</w:t>
        </w:r>
      </w:ins>
      <w:ins w:id="1285" w:author="Stefan Hagen" w:date="2017-03-12T17:12:00Z">
        <w:r w:rsidR="006C4B76">
          <w:t>GMT</w:t>
        </w:r>
      </w:ins>
      <w:ins w:id="1286" w:author="Stefan Hagen" w:date="2017-03-12T17:14:00Z">
        <w:r>
          <w:t>)</w:t>
        </w:r>
      </w:ins>
      <w:ins w:id="1287" w:author="Stefan Hagen" w:date="2017-03-12T17:12:00Z">
        <w:r>
          <w:t>, “Zero meridian”</w:t>
        </w:r>
      </w:ins>
      <w:ins w:id="1288" w:author="Stefan Hagen" w:date="2017-03-12T17:14:00Z">
        <w:r>
          <w:t xml:space="preserve"> time</w:t>
        </w:r>
      </w:ins>
      <w:ins w:id="1289" w:author="Stefan Hagen" w:date="2017-03-12T17:12:00Z">
        <w:r>
          <w:t xml:space="preserve">, or military </w:t>
        </w:r>
      </w:ins>
      <w:ins w:id="1290" w:author="Stefan Hagen" w:date="2017-03-12T17:13:00Z">
        <w:r>
          <w:t>“Zulu</w:t>
        </w:r>
      </w:ins>
      <w:ins w:id="1291" w:author="Stefan Hagen" w:date="2017-03-12T17:14:00Z">
        <w:r>
          <w:t>”</w:t>
        </w:r>
      </w:ins>
      <w:ins w:id="1292" w:author="Stefan Hagen" w:date="2017-03-12T17:13:00Z">
        <w:r>
          <w:t xml:space="preserve"> time</w:t>
        </w:r>
      </w:ins>
      <w:ins w:id="1293" w:author="Stefan Hagen" w:date="2017-03-12T17:12:00Z">
        <w:r>
          <w:t>.</w:t>
        </w:r>
      </w:ins>
      <w:ins w:id="1294" w:author="Stefan Hagen" w:date="2017-03-12T17:14:00Z">
        <w:r>
          <w:t xml:space="preserve"> </w:t>
        </w:r>
      </w:ins>
    </w:p>
    <w:p w14:paraId="4ABB11C4" w14:textId="3DBF9276" w:rsidR="002D2C47" w:rsidRDefault="00A74D99">
      <w:pPr>
        <w:jc w:val="both"/>
        <w:rPr>
          <w:ins w:id="1295" w:author="Stefan Hagen" w:date="2017-03-12T16:56:00Z"/>
        </w:rPr>
        <w:pPrChange w:id="1296" w:author="Stefan Hagen" w:date="2017-03-12T17:49:00Z">
          <w:pPr>
            <w:pStyle w:val="ListParagraph"/>
            <w:numPr>
              <w:ilvl w:val="2"/>
              <w:numId w:val="31"/>
            </w:numPr>
            <w:ind w:left="2160" w:hanging="360"/>
          </w:pPr>
        </w:pPrChange>
      </w:pPr>
      <w:ins w:id="1297" w:author="Stefan Hagen" w:date="2017-03-12T16:36:00Z">
        <w:r w:rsidRPr="00FB4988">
          <w:rPr>
            <w:highlight w:val="green"/>
            <w:rPrChange w:id="1298" w:author="Stefan Hagen" w:date="2017-03-12T17:24:00Z">
              <w:rPr/>
            </w:rPrChange>
          </w:rPr>
          <w:t xml:space="preserve">To ensure </w:t>
        </w:r>
      </w:ins>
      <w:ins w:id="1299" w:author="Stefan Hagen" w:date="2017-03-12T16:39:00Z">
        <w:r w:rsidRPr="00FB4988">
          <w:rPr>
            <w:highlight w:val="green"/>
            <w:rPrChange w:id="1300" w:author="Stefan Hagen" w:date="2017-03-12T17:24:00Z">
              <w:rPr/>
            </w:rPrChange>
          </w:rPr>
          <w:t xml:space="preserve">maximal </w:t>
        </w:r>
      </w:ins>
      <w:ins w:id="1301" w:author="Stefan Hagen" w:date="2017-03-12T16:36:00Z">
        <w:r w:rsidRPr="00FB4988">
          <w:rPr>
            <w:highlight w:val="green"/>
            <w:rPrChange w:id="1302" w:author="Stefan Hagen" w:date="2017-03-12T17:24:00Z">
              <w:rPr/>
            </w:rPrChange>
          </w:rPr>
          <w:t xml:space="preserve">interoperability </w:t>
        </w:r>
      </w:ins>
      <w:ins w:id="1303" w:author="Stefan Hagen" w:date="2017-03-12T16:25:00Z">
        <w:r w:rsidR="00475434" w:rsidRPr="00FB4988">
          <w:rPr>
            <w:highlight w:val="green"/>
            <w:rPrChange w:id="1304" w:author="Stefan Hagen" w:date="2017-03-12T17:24:00Z">
              <w:rPr/>
            </w:rPrChange>
          </w:rPr>
          <w:t>any date time literal having an empty zone designator</w:t>
        </w:r>
      </w:ins>
      <w:ins w:id="1305" w:author="Stefan Hagen" w:date="2017-03-12T16:24:00Z">
        <w:r w:rsidR="00475434" w:rsidRPr="00FB4988">
          <w:rPr>
            <w:highlight w:val="green"/>
            <w:rPrChange w:id="1306" w:author="Stefan Hagen" w:date="2017-03-12T17:24:00Z">
              <w:rPr/>
            </w:rPrChange>
          </w:rPr>
          <w:t xml:space="preserve"> </w:t>
        </w:r>
      </w:ins>
      <w:ins w:id="1307" w:author="Stefan Hagen" w:date="2017-03-12T16:26:00Z">
        <w:r w:rsidR="00475434" w:rsidRPr="00FB4988">
          <w:rPr>
            <w:highlight w:val="green"/>
            <w:rPrChange w:id="1308" w:author="Stefan Hagen" w:date="2017-03-12T17:24:00Z">
              <w:rPr/>
            </w:rPrChange>
          </w:rPr>
          <w:t>SHOULD be treated as having UTC offset 0 or equivalently</w:t>
        </w:r>
      </w:ins>
      <w:ins w:id="1309" w:author="Stefan Hagen" w:date="2017-03-12T16:46:00Z">
        <w:r w:rsidR="002D2C47" w:rsidRPr="00FB4988">
          <w:rPr>
            <w:rStyle w:val="FootnoteReference"/>
            <w:highlight w:val="green"/>
            <w:rPrChange w:id="1310" w:author="Stefan Hagen" w:date="2017-03-12T17:24:00Z">
              <w:rPr>
                <w:rStyle w:val="FootnoteReference"/>
              </w:rPr>
            </w:rPrChange>
          </w:rPr>
          <w:footnoteReference w:id="2"/>
        </w:r>
      </w:ins>
      <w:ins w:id="1317" w:author="Stefan Hagen" w:date="2017-03-12T16:26:00Z">
        <w:r w:rsidR="00475434" w:rsidRPr="00FB4988">
          <w:rPr>
            <w:highlight w:val="green"/>
            <w:rPrChange w:id="1318" w:author="Stefan Hagen" w:date="2017-03-12T17:24:00Z">
              <w:rPr/>
            </w:rPrChange>
          </w:rPr>
          <w:t xml:space="preserve"> as if the zone designator would have been the </w:t>
        </w:r>
      </w:ins>
      <w:ins w:id="1319" w:author="Stefan Hagen" w:date="2017-03-12T16:27:00Z">
        <w:r w:rsidR="00475434" w:rsidRPr="00FB4988">
          <w:rPr>
            <w:highlight w:val="green"/>
            <w:rPrChange w:id="1320" w:author="Stefan Hagen" w:date="2017-03-12T17:24:00Z">
              <w:rPr/>
            </w:rPrChange>
          </w:rPr>
          <w:t>UTC designator (Z</w:t>
        </w:r>
      </w:ins>
      <w:ins w:id="1321" w:author="Stefan Hagen" w:date="2017-03-12T17:27:00Z">
        <w:r w:rsidR="00FB4988">
          <w:rPr>
            <w:highlight w:val="green"/>
          </w:rPr>
          <w:t>).</w:t>
        </w:r>
      </w:ins>
      <w:ins w:id="1322" w:author="Stefan Hagen" w:date="2017-03-12T17:24:00Z">
        <w:r w:rsidR="00FB4988">
          <w:t xml:space="preserve"> [</w:t>
        </w:r>
        <w:bookmarkStart w:id="1323" w:name="confDateTimeZone"/>
        <w:r w:rsidR="00FB4988" w:rsidRPr="00FB4988">
          <w:rPr>
            <w:color w:val="FF0000"/>
            <w:rPrChange w:id="1324" w:author="Stefan Hagen" w:date="2017-03-12T17:25:00Z">
              <w:rPr/>
            </w:rPrChange>
          </w:rPr>
          <w:t>CSAF-2.2-2</w:t>
        </w:r>
        <w:bookmarkEnd w:id="1323"/>
        <w:r w:rsidR="00FB4988">
          <w:t>]</w:t>
        </w:r>
      </w:ins>
    </w:p>
    <w:p w14:paraId="11CF6B11" w14:textId="33DF0F31" w:rsidR="00811E98" w:rsidRDefault="007E04AF">
      <w:pPr>
        <w:rPr>
          <w:ins w:id="1325" w:author="Stefan Hagen" w:date="2017-03-12T18:10:00Z"/>
        </w:rPr>
        <w:pPrChange w:id="1326" w:author="Stefan Hagen" w:date="2017-03-12T16:20:00Z">
          <w:pPr>
            <w:pStyle w:val="ListParagraph"/>
            <w:numPr>
              <w:ilvl w:val="2"/>
              <w:numId w:val="31"/>
            </w:numPr>
            <w:ind w:left="2160" w:hanging="360"/>
          </w:pPr>
        </w:pPrChange>
      </w:pPr>
      <w:ins w:id="1327" w:author="Stefan Hagen" w:date="2017-03-12T17:01:00Z">
        <w:r>
          <w:t xml:space="preserve">The following </w:t>
        </w:r>
      </w:ins>
      <w:ins w:id="1328" w:author="Stefan Hagen" w:date="2017-03-12T16:56:00Z">
        <w:r w:rsidR="00811E98">
          <w:t xml:space="preserve">CSAF CVRF date time </w:t>
        </w:r>
      </w:ins>
      <w:ins w:id="1329" w:author="Stefan Hagen" w:date="2017-03-12T16:57:00Z">
        <w:r w:rsidR="00811E98">
          <w:t>literals expressed</w:t>
        </w:r>
      </w:ins>
      <w:ins w:id="1330" w:author="Stefan Hagen" w:date="2017-03-12T16:56:00Z">
        <w:r w:rsidR="00811E98">
          <w:t xml:space="preserve"> in the language of the ISO8601 </w:t>
        </w:r>
      </w:ins>
      <w:ins w:id="1331" w:author="Stefan Hagen" w:date="2017-03-12T16:57:00Z">
        <w:r w:rsidR="00811E98">
          <w:t xml:space="preserve">abstract </w:t>
        </w:r>
      </w:ins>
      <w:ins w:id="1332" w:author="Stefan Hagen" w:date="2017-03-12T17:07:00Z">
        <w:r w:rsidR="00AF5CB6">
          <w:t>representations</w:t>
        </w:r>
      </w:ins>
      <w:ins w:id="1333" w:author="Stefan Hagen" w:date="2017-03-12T16:56:00Z">
        <w:r w:rsidR="00811E98">
          <w:t xml:space="preserve"> for </w:t>
        </w:r>
      </w:ins>
      <w:ins w:id="1334" w:author="Stefan Hagen" w:date="2017-03-12T17:00:00Z">
        <w:r w:rsidR="00811E98">
          <w:t xml:space="preserve">digits of </w:t>
        </w:r>
      </w:ins>
      <w:ins w:id="1335" w:author="Stefan Hagen" w:date="2017-03-12T16:56:00Z">
        <w:r w:rsidR="00811E98">
          <w:t>year(Y</w:t>
        </w:r>
      </w:ins>
      <w:ins w:id="1336" w:author="Stefan Hagen" w:date="2017-03-12T16:57:00Z">
        <w:r w:rsidR="00811E98">
          <w:t>), month(M), day(D), hour(h), minute(m), second</w:t>
        </w:r>
      </w:ins>
      <w:ins w:id="1337" w:author="Stefan Hagen" w:date="2017-03-12T16:58:00Z">
        <w:r w:rsidR="00811E98">
          <w:t>s(s)</w:t>
        </w:r>
      </w:ins>
      <w:ins w:id="1338" w:author="Stefan Hagen" w:date="2017-03-12T17:00:00Z">
        <w:r w:rsidR="00811E98">
          <w:t xml:space="preserve">, and the </w:t>
        </w:r>
        <w:r>
          <w:t>special marker</w:t>
        </w:r>
      </w:ins>
      <w:ins w:id="1339" w:author="Stefan Hagen" w:date="2017-03-12T17:01:00Z">
        <w:r>
          <w:t> </w:t>
        </w:r>
      </w:ins>
      <w:ins w:id="1340" w:author="Stefan Hagen" w:date="2017-03-12T17:00:00Z">
        <w:r>
          <w:t>(T)</w:t>
        </w:r>
      </w:ins>
      <w:ins w:id="1341" w:author="Stefan Hagen" w:date="2017-03-12T16:58:00Z">
        <w:r>
          <w:t xml:space="preserve"> </w:t>
        </w:r>
      </w:ins>
      <w:ins w:id="1342" w:author="Stefan Hagen" w:date="2017-03-12T17:02:00Z">
        <w:r>
          <w:t xml:space="preserve">are </w:t>
        </w:r>
      </w:ins>
      <w:ins w:id="1343" w:author="Stefan Hagen" w:date="2017-03-12T17:01:00Z">
        <w:r>
          <w:t>su</w:t>
        </w:r>
      </w:ins>
      <w:ins w:id="1344" w:author="Stefan Hagen" w:date="2017-03-12T17:02:00Z">
        <w:r>
          <w:t>ggested for maximal interoperability in exchange</w:t>
        </w:r>
      </w:ins>
      <w:ins w:id="1345" w:author="Stefan Hagen" w:date="2017-03-12T16:58:00Z">
        <w:r w:rsidR="00811E98">
          <w:t>:</w:t>
        </w:r>
      </w:ins>
    </w:p>
    <w:p w14:paraId="239F68AF" w14:textId="0A3BC821" w:rsidR="006C453A" w:rsidRDefault="006C453A">
      <w:pPr>
        <w:rPr>
          <w:ins w:id="1346" w:author="Stefan Hagen" w:date="2017-03-12T16:58:00Z"/>
        </w:rPr>
        <w:pPrChange w:id="1347" w:author="Stefan Hagen" w:date="2017-03-12T16:20:00Z">
          <w:pPr>
            <w:pStyle w:val="ListParagraph"/>
            <w:numPr>
              <w:ilvl w:val="2"/>
              <w:numId w:val="31"/>
            </w:numPr>
            <w:ind w:left="2160" w:hanging="360"/>
          </w:pPr>
        </w:pPrChange>
      </w:pPr>
      <w:ins w:id="1348" w:author="Stefan Hagen" w:date="2017-03-12T18:10:00Z">
        <w:r>
          <w:t xml:space="preserve">Without fractional second digits (also no </w:t>
        </w:r>
      </w:ins>
      <w:ins w:id="1349" w:author="Stefan Hagen" w:date="2017-03-12T18:11:00Z">
        <w:r>
          <w:t xml:space="preserve">“full stop” </w:t>
        </w:r>
      </w:ins>
      <w:ins w:id="1350" w:author="Stefan Hagen" w:date="2017-03-12T18:10:00Z">
        <w:r>
          <w:t>separator</w:t>
        </w:r>
      </w:ins>
      <w:ins w:id="1351" w:author="Stefan Hagen" w:date="2017-03-12T18:11:00Z">
        <w:r>
          <w:t>)</w:t>
        </w:r>
      </w:ins>
      <w:ins w:id="1352" w:author="Stefan Hagen" w:date="2017-03-12T18:10:00Z">
        <w:r>
          <w:t>:</w:t>
        </w:r>
      </w:ins>
    </w:p>
    <w:p w14:paraId="1EC3182C" w14:textId="1E4CB573" w:rsidR="006C453A" w:rsidRDefault="006C453A">
      <w:pPr>
        <w:ind w:left="720"/>
        <w:rPr>
          <w:ins w:id="1353" w:author="Stefan Hagen" w:date="2017-03-12T18:10:00Z"/>
          <w:rStyle w:val="CODEtemp"/>
        </w:rPr>
        <w:pPrChange w:id="1354" w:author="Stefan Hagen" w:date="2017-03-12T18:11:00Z">
          <w:pPr/>
        </w:pPrChange>
      </w:pPr>
      <w:ins w:id="1355" w:author="Stefan Hagen" w:date="2017-03-12T18:10:00Z">
        <w:r>
          <w:rPr>
            <w:rStyle w:val="CODEtemp"/>
          </w:rPr>
          <w:t>YYYYMMDDThhmmssZ</w:t>
        </w:r>
      </w:ins>
    </w:p>
    <w:p w14:paraId="3D83173E" w14:textId="6222678B" w:rsidR="006C453A" w:rsidRDefault="006C453A">
      <w:pPr>
        <w:ind w:left="720"/>
        <w:rPr>
          <w:ins w:id="1356" w:author="Stefan Hagen" w:date="2017-03-12T18:10:00Z"/>
          <w:rStyle w:val="CODEtemp"/>
        </w:rPr>
        <w:pPrChange w:id="1357" w:author="Stefan Hagen" w:date="2017-03-12T18:11:00Z">
          <w:pPr/>
        </w:pPrChange>
      </w:pPr>
      <w:ins w:id="1358" w:author="Stefan Hagen" w:date="2017-03-12T18:10:00Z">
        <w:r>
          <w:rPr>
            <w:rStyle w:val="CODEtemp"/>
          </w:rPr>
          <w:t>YYYYMMDDThhmmss+hhmm</w:t>
        </w:r>
      </w:ins>
    </w:p>
    <w:p w14:paraId="691F7565" w14:textId="46315C22" w:rsidR="006C453A" w:rsidRDefault="006C453A">
      <w:pPr>
        <w:ind w:left="720"/>
        <w:rPr>
          <w:ins w:id="1359" w:author="Stefan Hagen" w:date="2017-03-12T18:10:00Z"/>
          <w:rStyle w:val="CODEtemp"/>
        </w:rPr>
        <w:pPrChange w:id="1360" w:author="Stefan Hagen" w:date="2017-03-12T18:11:00Z">
          <w:pPr/>
        </w:pPrChange>
      </w:pPr>
      <w:ins w:id="1361" w:author="Stefan Hagen" w:date="2017-03-12T18:10:00Z">
        <w:r>
          <w:rPr>
            <w:rStyle w:val="CODEtemp"/>
          </w:rPr>
          <w:t>YYYY-MM-DDThh:</w:t>
        </w:r>
        <w:proofErr w:type="gramStart"/>
        <w:r>
          <w:rPr>
            <w:rStyle w:val="CODEtemp"/>
          </w:rPr>
          <w:t>mm:ssZ</w:t>
        </w:r>
        <w:proofErr w:type="gramEnd"/>
      </w:ins>
    </w:p>
    <w:p w14:paraId="76E795A8" w14:textId="4BF8D20F" w:rsidR="006C453A" w:rsidRDefault="006C453A">
      <w:pPr>
        <w:ind w:left="720"/>
        <w:rPr>
          <w:ins w:id="1362" w:author="Stefan Hagen" w:date="2017-03-12T18:11:00Z"/>
          <w:rStyle w:val="CODEtemp"/>
        </w:rPr>
        <w:pPrChange w:id="1363" w:author="Stefan Hagen" w:date="2017-03-12T18:11:00Z">
          <w:pPr/>
        </w:pPrChange>
      </w:pPr>
      <w:ins w:id="1364" w:author="Stefan Hagen" w:date="2017-03-12T18:10:00Z">
        <w:r>
          <w:rPr>
            <w:rStyle w:val="CODEtemp"/>
          </w:rPr>
          <w:t>YYYY-MM-DDThh:</w:t>
        </w:r>
        <w:proofErr w:type="gramStart"/>
        <w:r>
          <w:rPr>
            <w:rStyle w:val="CODEtemp"/>
          </w:rPr>
          <w:t>mm:ss</w:t>
        </w:r>
        <w:proofErr w:type="gramEnd"/>
        <w:r>
          <w:rPr>
            <w:rStyle w:val="CODEtemp"/>
          </w:rPr>
          <w:t>+hh:mm</w:t>
        </w:r>
      </w:ins>
    </w:p>
    <w:p w14:paraId="327944EC" w14:textId="090C79C3" w:rsidR="006C453A" w:rsidRPr="006C453A" w:rsidRDefault="006C453A" w:rsidP="006C453A">
      <w:pPr>
        <w:rPr>
          <w:ins w:id="1365" w:author="Stefan Hagen" w:date="2017-03-12T18:10:00Z"/>
          <w:rPrChange w:id="1366" w:author="Stefan Hagen" w:date="2017-03-12T18:11:00Z">
            <w:rPr>
              <w:ins w:id="1367" w:author="Stefan Hagen" w:date="2017-03-12T18:10:00Z"/>
              <w:rStyle w:val="CODEtemp"/>
            </w:rPr>
          </w:rPrChange>
        </w:rPr>
      </w:pPr>
      <w:ins w:id="1368" w:author="Stefan Hagen" w:date="2017-03-12T18:11:00Z">
        <w:r>
          <w:rPr>
            <w:rPrChange w:id="1369" w:author="Stefan Hagen" w:date="2017-03-12T18:11:00Z">
              <w:rPr>
                <w:rFonts w:ascii="Courier New" w:hAnsi="Courier New"/>
              </w:rPr>
            </w:rPrChange>
          </w:rPr>
          <w:t>Including fractional second digits:</w:t>
        </w:r>
      </w:ins>
    </w:p>
    <w:p w14:paraId="1EBA075B" w14:textId="3940614E" w:rsidR="00811E98" w:rsidRDefault="00811E98">
      <w:pPr>
        <w:ind w:left="720"/>
        <w:rPr>
          <w:ins w:id="1370" w:author="Stefan Hagen" w:date="2017-03-12T17:02:00Z"/>
          <w:rStyle w:val="CODEtemp"/>
        </w:rPr>
        <w:pPrChange w:id="1371" w:author="Stefan Hagen" w:date="2017-03-12T18:12:00Z">
          <w:pPr>
            <w:pStyle w:val="ListParagraph"/>
            <w:numPr>
              <w:ilvl w:val="2"/>
              <w:numId w:val="31"/>
            </w:numPr>
            <w:ind w:left="2160" w:hanging="360"/>
          </w:pPr>
        </w:pPrChange>
      </w:pPr>
      <w:ins w:id="1372" w:author="Stefan Hagen" w:date="2017-03-12T16:59:00Z">
        <w:r>
          <w:rPr>
            <w:rStyle w:val="CODEtemp"/>
          </w:rPr>
          <w:t>YYYYMMDDT</w:t>
        </w:r>
      </w:ins>
      <w:ins w:id="1373" w:author="Stefan Hagen" w:date="2017-03-12T17:00:00Z">
        <w:r w:rsidR="007E04AF">
          <w:rPr>
            <w:rStyle w:val="CODEtemp"/>
          </w:rPr>
          <w:t>hhmmss.s</w:t>
        </w:r>
      </w:ins>
      <w:ins w:id="1374" w:author="Stefan Hagen" w:date="2017-03-12T17:01:00Z">
        <w:r w:rsidR="007E04AF">
          <w:rPr>
            <w:rStyle w:val="CODEtemp"/>
          </w:rPr>
          <w:t>Z</w:t>
        </w:r>
      </w:ins>
    </w:p>
    <w:p w14:paraId="00228934" w14:textId="5D0F37E1" w:rsidR="007E04AF" w:rsidRDefault="007E04AF">
      <w:pPr>
        <w:ind w:left="720"/>
        <w:rPr>
          <w:ins w:id="1375" w:author="Stefan Hagen" w:date="2017-03-12T17:02:00Z"/>
          <w:rStyle w:val="CODEtemp"/>
        </w:rPr>
        <w:pPrChange w:id="1376" w:author="Stefan Hagen" w:date="2017-03-12T18:12:00Z">
          <w:pPr>
            <w:pStyle w:val="ListParagraph"/>
            <w:numPr>
              <w:ilvl w:val="2"/>
              <w:numId w:val="31"/>
            </w:numPr>
            <w:ind w:left="2160" w:hanging="360"/>
          </w:pPr>
        </w:pPrChange>
      </w:pPr>
      <w:ins w:id="1377" w:author="Stefan Hagen" w:date="2017-03-12T17:02:00Z">
        <w:r>
          <w:rPr>
            <w:rStyle w:val="CODEtemp"/>
          </w:rPr>
          <w:t>YYYYMMDDThhmmss.s+hhmm</w:t>
        </w:r>
      </w:ins>
    </w:p>
    <w:p w14:paraId="1BBF7077" w14:textId="5C94E4AA" w:rsidR="007E04AF" w:rsidRDefault="007E04AF">
      <w:pPr>
        <w:ind w:left="720"/>
        <w:rPr>
          <w:ins w:id="1378" w:author="Stefan Hagen" w:date="2017-03-12T17:02:00Z"/>
          <w:rStyle w:val="CODEtemp"/>
        </w:rPr>
        <w:pPrChange w:id="1379" w:author="Stefan Hagen" w:date="2017-03-12T18:12:00Z">
          <w:pPr/>
        </w:pPrChange>
      </w:pPr>
      <w:ins w:id="1380" w:author="Stefan Hagen" w:date="2017-03-12T17:02:00Z">
        <w:r>
          <w:rPr>
            <w:rStyle w:val="CODEtemp"/>
          </w:rPr>
          <w:t>YYYY-MM-DDThh:</w:t>
        </w:r>
        <w:proofErr w:type="gramStart"/>
        <w:r>
          <w:rPr>
            <w:rStyle w:val="CODEtemp"/>
          </w:rPr>
          <w:t>mm:ss</w:t>
        </w:r>
        <w:proofErr w:type="gramEnd"/>
        <w:r>
          <w:rPr>
            <w:rStyle w:val="CODEtemp"/>
          </w:rPr>
          <w:t>.sZ</w:t>
        </w:r>
      </w:ins>
    </w:p>
    <w:p w14:paraId="1A4A53FC" w14:textId="57153A2E" w:rsidR="007E04AF" w:rsidRDefault="007E04AF">
      <w:pPr>
        <w:ind w:left="720"/>
        <w:rPr>
          <w:ins w:id="1381" w:author="Stefan Hagen" w:date="2017-03-12T17:03:00Z"/>
          <w:rStyle w:val="CODEtemp"/>
        </w:rPr>
        <w:pPrChange w:id="1382" w:author="Stefan Hagen" w:date="2017-03-12T18:12:00Z">
          <w:pPr/>
        </w:pPrChange>
      </w:pPr>
      <w:ins w:id="1383" w:author="Stefan Hagen" w:date="2017-03-12T17:02:00Z">
        <w:r>
          <w:rPr>
            <w:rStyle w:val="CODEtemp"/>
          </w:rPr>
          <w:t>YYYY-MM-DDThh:</w:t>
        </w:r>
        <w:proofErr w:type="gramStart"/>
        <w:r>
          <w:rPr>
            <w:rStyle w:val="CODEtemp"/>
          </w:rPr>
          <w:t>mm:ss</w:t>
        </w:r>
        <w:proofErr w:type="gramEnd"/>
        <w:r>
          <w:rPr>
            <w:rStyle w:val="CODEtemp"/>
          </w:rPr>
          <w:t>.s+hh</w:t>
        </w:r>
      </w:ins>
      <w:ins w:id="1384" w:author="Stefan Hagen" w:date="2017-03-12T17:03:00Z">
        <w:r>
          <w:rPr>
            <w:rStyle w:val="CODEtemp"/>
          </w:rPr>
          <w:t>:</w:t>
        </w:r>
      </w:ins>
      <w:ins w:id="1385" w:author="Stefan Hagen" w:date="2017-03-12T17:02:00Z">
        <w:r>
          <w:rPr>
            <w:rStyle w:val="CODEtemp"/>
          </w:rPr>
          <w:t>mm</w:t>
        </w:r>
      </w:ins>
    </w:p>
    <w:p w14:paraId="528F4321" w14:textId="0C26A764" w:rsidR="007E04AF" w:rsidRPr="00811E98" w:rsidRDefault="00AF5CB6">
      <w:pPr>
        <w:rPr>
          <w:ins w:id="1386" w:author="Stefan Hagen" w:date="2017-03-12T16:41:00Z"/>
          <w:rStyle w:val="CODEtemp"/>
          <w:rPrChange w:id="1387" w:author="Stefan Hagen" w:date="2017-03-12T16:59:00Z">
            <w:rPr>
              <w:ins w:id="1388" w:author="Stefan Hagen" w:date="2017-03-12T16:41:00Z"/>
            </w:rPr>
          </w:rPrChange>
        </w:rPr>
        <w:pPrChange w:id="1389" w:author="Stefan Hagen" w:date="2017-03-12T17:03:00Z">
          <w:pPr>
            <w:pStyle w:val="ListParagraph"/>
            <w:numPr>
              <w:ilvl w:val="2"/>
              <w:numId w:val="31"/>
            </w:numPr>
            <w:ind w:left="2160" w:hanging="360"/>
          </w:pPr>
        </w:pPrChange>
      </w:pPr>
      <w:ins w:id="1390" w:author="Stefan Hagen" w:date="2017-03-12T17:08:00Z">
        <w:r w:rsidRPr="00FB4988">
          <w:rPr>
            <w:highlight w:val="green"/>
            <w:rPrChange w:id="1391" w:author="Stefan Hagen" w:date="2017-03-12T17:25:00Z">
              <w:rPr/>
            </w:rPrChange>
          </w:rPr>
          <w:t>The</w:t>
        </w:r>
      </w:ins>
      <w:ins w:id="1392" w:author="Stefan Hagen" w:date="2017-03-12T17:03:00Z">
        <w:r w:rsidRPr="00FB4988">
          <w:rPr>
            <w:highlight w:val="green"/>
            <w:rPrChange w:id="1393" w:author="Stefan Hagen" w:date="2017-03-12T17:25:00Z">
              <w:rPr/>
            </w:rPrChange>
          </w:rPr>
          <w:t xml:space="preserve"> T separator literal SHOULD be kept, as </w:t>
        </w:r>
      </w:ins>
      <w:ins w:id="1394" w:author="Stefan Hagen" w:date="2017-03-12T17:25:00Z">
        <w:r w:rsidR="00FB4988">
          <w:rPr>
            <w:highlight w:val="green"/>
          </w:rPr>
          <w:t>leaving it out</w:t>
        </w:r>
      </w:ins>
      <w:ins w:id="1395" w:author="Stefan Hagen" w:date="2017-03-12T17:03:00Z">
        <w:r w:rsidRPr="00FB4988">
          <w:rPr>
            <w:highlight w:val="green"/>
            <w:rPrChange w:id="1396" w:author="Stefan Hagen" w:date="2017-03-12T17:25:00Z">
              <w:rPr/>
            </w:rPrChange>
          </w:rPr>
          <w:t xml:space="preserve"> </w:t>
        </w:r>
      </w:ins>
      <w:ins w:id="1397" w:author="Stefan Hagen" w:date="2017-03-12T17:08:00Z">
        <w:r w:rsidRPr="00FB4988">
          <w:rPr>
            <w:highlight w:val="green"/>
            <w:rPrChange w:id="1398" w:author="Stefan Hagen" w:date="2017-03-12T17:25:00Z">
              <w:rPr/>
            </w:rPrChange>
          </w:rPr>
          <w:t xml:space="preserve">it </w:t>
        </w:r>
      </w:ins>
      <w:ins w:id="1399" w:author="Stefan Hagen" w:date="2017-03-12T17:03:00Z">
        <w:r w:rsidR="007E04AF" w:rsidRPr="00FB4988">
          <w:rPr>
            <w:highlight w:val="green"/>
            <w:rPrChange w:id="1400" w:author="Stefan Hagen" w:date="2017-03-12T17:25:00Z">
              <w:rPr/>
            </w:rPrChange>
          </w:rPr>
          <w:t>is not e</w:t>
        </w:r>
        <w:r w:rsidR="00FB4988">
          <w:rPr>
            <w:highlight w:val="green"/>
          </w:rPr>
          <w:t xml:space="preserve">xpected to </w:t>
        </w:r>
      </w:ins>
      <w:ins w:id="1401" w:author="Stefan Hagen" w:date="2017-03-12T17:26:00Z">
        <w:r w:rsidR="00FB4988">
          <w:rPr>
            <w:highlight w:val="green"/>
          </w:rPr>
          <w:t>safe significant space but instead challenge interoperabilit</w:t>
        </w:r>
      </w:ins>
      <w:ins w:id="1402" w:author="Stefan Hagen" w:date="2017-03-12T17:27:00Z">
        <w:r w:rsidR="00FB4988">
          <w:rPr>
            <w:highlight w:val="green"/>
          </w:rPr>
          <w:t>y.</w:t>
        </w:r>
      </w:ins>
      <w:ins w:id="1403" w:author="Stefan Hagen" w:date="2017-03-12T17:25:00Z">
        <w:r w:rsidR="00FB4988">
          <w:t xml:space="preserve"> </w:t>
        </w:r>
        <w:r w:rsidR="00FB4988" w:rsidRPr="00FB4988">
          <w:t>[</w:t>
        </w:r>
        <w:bookmarkStart w:id="1404" w:name="confDateTimeTSeparator"/>
        <w:r w:rsidR="00FB4988" w:rsidRPr="00FB4988">
          <w:rPr>
            <w:color w:val="FF0000"/>
            <w:rPrChange w:id="1405" w:author="Stefan Hagen" w:date="2017-03-12T17:27:00Z">
              <w:rPr/>
            </w:rPrChange>
          </w:rPr>
          <w:t>CSAF-2.2-3</w:t>
        </w:r>
        <w:bookmarkEnd w:id="1404"/>
        <w:r w:rsidR="00FB4988">
          <w:t>]</w:t>
        </w:r>
      </w:ins>
    </w:p>
    <w:p w14:paraId="185F3C09" w14:textId="05A55EC7" w:rsidR="00475434" w:rsidRDefault="00475434">
      <w:pPr>
        <w:rPr>
          <w:ins w:id="1406" w:author="Stefan Hagen" w:date="2017-03-12T16:21:00Z"/>
        </w:rPr>
        <w:pPrChange w:id="1407" w:author="Stefan Hagen" w:date="2017-03-12T16:20:00Z">
          <w:pPr>
            <w:pStyle w:val="ListParagraph"/>
            <w:numPr>
              <w:ilvl w:val="2"/>
              <w:numId w:val="31"/>
            </w:numPr>
            <w:ind w:left="2160" w:hanging="360"/>
          </w:pPr>
        </w:pPrChange>
      </w:pPr>
      <w:ins w:id="1408" w:author="Stefan Hagen" w:date="2017-03-12T16:27:00Z">
        <w:r>
          <w:t xml:space="preserve">Note: </w:t>
        </w:r>
      </w:ins>
      <w:ins w:id="1409" w:author="Stefan Hagen" w:date="2017-03-12T16:20:00Z">
        <w:r>
          <w:t>Time</w:t>
        </w:r>
      </w:ins>
      <w:ins w:id="1410" w:author="Stefan Hagen" w:date="2017-03-12T16:21:00Z">
        <w:r>
          <w:t xml:space="preserve"> zone calculations </w:t>
        </w:r>
      </w:ins>
      <w:ins w:id="1411" w:author="Stefan Hagen" w:date="2017-03-12T16:23:00Z">
        <w:r>
          <w:t>are not considered to be in scope for this specification</w:t>
        </w:r>
      </w:ins>
      <w:ins w:id="1412" w:author="Stefan Hagen" w:date="2017-03-12T16:21:00Z">
        <w:r>
          <w:t>.</w:t>
        </w:r>
      </w:ins>
    </w:p>
    <w:p w14:paraId="05B6B385" w14:textId="77777777" w:rsidR="00475434" w:rsidRDefault="00475434" w:rsidP="00475434">
      <w:pPr>
        <w:pStyle w:val="MemberHeading"/>
        <w:rPr>
          <w:ins w:id="1413" w:author="Stefan Hagen" w:date="2017-03-12T16:27:00Z"/>
        </w:rPr>
      </w:pPr>
      <w:ins w:id="1414" w:author="Stefan Hagen" w:date="2017-03-12T16:27:00Z">
        <w:r>
          <w:t>Examples</w:t>
        </w:r>
      </w:ins>
    </w:p>
    <w:p w14:paraId="4D11A57F" w14:textId="55909E9F" w:rsidR="00475434" w:rsidRDefault="00475434" w:rsidP="00475434">
      <w:pPr>
        <w:pStyle w:val="Caption"/>
        <w:rPr>
          <w:ins w:id="1415" w:author="Stefan Hagen" w:date="2017-03-12T16:27:00Z"/>
        </w:rPr>
      </w:pPr>
      <w:ins w:id="1416" w:author="Stefan Hagen" w:date="2017-03-12T16:27:00Z">
        <w:r w:rsidRPr="004D7D18">
          <w:t>Example</w:t>
        </w:r>
        <w:r w:rsidRPr="003F1FAD">
          <w:t xml:space="preserve"> </w:t>
        </w:r>
        <w:r>
          <w:fldChar w:fldCharType="begin"/>
        </w:r>
        <w:r>
          <w:instrText xml:space="preserve"> SEQ Example \* ARABIC </w:instrText>
        </w:r>
        <w:r>
          <w:fldChar w:fldCharType="separate"/>
        </w:r>
      </w:ins>
      <w:r w:rsidR="00A07A1F">
        <w:rPr>
          <w:noProof/>
        </w:rPr>
        <w:t>2</w:t>
      </w:r>
      <w:ins w:id="1417" w:author="Stefan Hagen" w:date="2017-03-12T16:27:00Z">
        <w:r>
          <w:rPr>
            <w:noProof/>
          </w:rPr>
          <w:fldChar w:fldCharType="end"/>
        </w:r>
        <w:r w:rsidRPr="003F1FAD">
          <w:t>:</w:t>
        </w:r>
      </w:ins>
      <w:ins w:id="1418" w:author="Stefan Hagen" w:date="2017-03-12T16:28:00Z">
        <w:r>
          <w:t xml:space="preserve"> Basic format </w:t>
        </w:r>
      </w:ins>
      <w:ins w:id="1419" w:author="Stefan Hagen" w:date="2017-03-12T16:46:00Z">
        <w:r w:rsidR="002D2C47">
          <w:t>results in</w:t>
        </w:r>
      </w:ins>
      <w:ins w:id="1420" w:author="Stefan Hagen" w:date="2017-03-12T16:28:00Z">
        <w:r>
          <w:t xml:space="preserve"> </w:t>
        </w:r>
      </w:ins>
      <w:ins w:id="1421" w:author="Stefan Hagen" w:date="2017-03-12T16:52:00Z">
        <w:r w:rsidR="008B4E1F">
          <w:t>April</w:t>
        </w:r>
      </w:ins>
      <w:ins w:id="1422" w:author="Stefan Hagen" w:date="2017-03-12T16:28:00Z">
        <w:r w:rsidR="008B4E1F">
          <w:t xml:space="preserve"> 30</w:t>
        </w:r>
        <w:r>
          <w:t xml:space="preserve">, 1985 </w:t>
        </w:r>
      </w:ins>
      <w:ins w:id="1423" w:author="Stefan Hagen" w:date="2017-03-12T16:29:00Z">
        <w:r>
          <w:t xml:space="preserve">at time 23:15:30.0 </w:t>
        </w:r>
      </w:ins>
      <w:ins w:id="1424" w:author="Stefan Hagen" w:date="2017-03-12T16:33:00Z">
        <w:r w:rsidR="00A74D99">
          <w:t xml:space="preserve">UTC (due to </w:t>
        </w:r>
      </w:ins>
      <w:ins w:id="1425" w:author="Stefan Hagen" w:date="2017-03-12T16:31:00Z">
        <w:r w:rsidR="00A74D99">
          <w:t xml:space="preserve">Z as zone designator for </w:t>
        </w:r>
      </w:ins>
      <w:ins w:id="1426" w:author="Stefan Hagen" w:date="2017-03-12T16:29:00Z">
        <w:r>
          <w:t>UTC</w:t>
        </w:r>
      </w:ins>
      <w:ins w:id="1427" w:author="Stefan Hagen" w:date="2017-03-12T16:33:00Z">
        <w:r w:rsidR="00A74D99">
          <w:t>)</w:t>
        </w:r>
      </w:ins>
    </w:p>
    <w:p w14:paraId="3906CB1C" w14:textId="6A22021E" w:rsidR="00475434" w:rsidRPr="002D2C47" w:rsidRDefault="008B4E1F">
      <w:pPr>
        <w:pStyle w:val="Example"/>
        <w:rPr>
          <w:ins w:id="1428" w:author="Stefan Hagen" w:date="2017-03-12T16:27:00Z"/>
        </w:rPr>
      </w:pPr>
      <w:ins w:id="1429" w:author="Stefan Hagen" w:date="2017-03-12T16:28:00Z">
        <w:r>
          <w:t>19850430</w:t>
        </w:r>
        <w:r w:rsidR="00475434" w:rsidRPr="002D2C47">
          <w:t>T231530</w:t>
        </w:r>
      </w:ins>
      <w:ins w:id="1430" w:author="Stefan Hagen" w:date="2017-03-12T16:29:00Z">
        <w:r w:rsidR="00475434" w:rsidRPr="002D2C47">
          <w:t>.</w:t>
        </w:r>
      </w:ins>
      <w:ins w:id="1431" w:author="Stefan Hagen" w:date="2017-03-12T16:31:00Z">
        <w:r w:rsidR="00A74D99" w:rsidRPr="002D2C47">
          <w:rPr>
            <w:rPrChange w:id="1432" w:author="Stefan Hagen" w:date="2017-03-12T16:46:00Z">
              <w:rPr>
                <w:lang w:val="de-DE"/>
              </w:rPr>
            </w:rPrChange>
          </w:rPr>
          <w:t>0Z</w:t>
        </w:r>
      </w:ins>
    </w:p>
    <w:p w14:paraId="21BB81BB" w14:textId="4F61A61D" w:rsidR="00A74D99" w:rsidRDefault="00A74D99" w:rsidP="00A74D99">
      <w:pPr>
        <w:pStyle w:val="Caption"/>
        <w:rPr>
          <w:ins w:id="1433" w:author="Stefan Hagen" w:date="2017-03-12T16:30:00Z"/>
        </w:rPr>
      </w:pPr>
      <w:ins w:id="1434" w:author="Stefan Hagen" w:date="2017-03-12T16:30:00Z">
        <w:r w:rsidRPr="004D7D18">
          <w:t>Example</w:t>
        </w:r>
        <w:r w:rsidRPr="003F1FAD">
          <w:t xml:space="preserve"> </w:t>
        </w:r>
        <w:r>
          <w:fldChar w:fldCharType="begin"/>
        </w:r>
        <w:r>
          <w:instrText xml:space="preserve"> SEQ Example \* ARABIC </w:instrText>
        </w:r>
        <w:r>
          <w:fldChar w:fldCharType="separate"/>
        </w:r>
      </w:ins>
      <w:r w:rsidR="00A07A1F">
        <w:rPr>
          <w:noProof/>
        </w:rPr>
        <w:t>3</w:t>
      </w:r>
      <w:ins w:id="1435" w:author="Stefan Hagen" w:date="2017-03-12T16:30:00Z">
        <w:r>
          <w:rPr>
            <w:noProof/>
          </w:rPr>
          <w:fldChar w:fldCharType="end"/>
        </w:r>
        <w:r w:rsidRPr="003F1FAD">
          <w:t>:</w:t>
        </w:r>
        <w:r>
          <w:t xml:space="preserve"> </w:t>
        </w:r>
      </w:ins>
      <w:ins w:id="1436" w:author="Stefan Hagen" w:date="2017-03-12T16:46:00Z">
        <w:r w:rsidR="002D2C47">
          <w:t xml:space="preserve">Basic format results in </w:t>
        </w:r>
      </w:ins>
      <w:ins w:id="1437" w:author="Stefan Hagen" w:date="2017-03-12T16:53:00Z">
        <w:r w:rsidR="008B4E1F">
          <w:t>April</w:t>
        </w:r>
      </w:ins>
      <w:ins w:id="1438" w:author="Stefan Hagen" w:date="2017-03-12T16:46:00Z">
        <w:r w:rsidR="008B4E1F">
          <w:t xml:space="preserve"> 30</w:t>
        </w:r>
        <w:r w:rsidR="002D2C47">
          <w:t xml:space="preserve">, 1985 at time 23:15:30.0 UTC (due to +0400 </w:t>
        </w:r>
      </w:ins>
      <w:ins w:id="1439" w:author="Stefan Hagen" w:date="2017-03-12T16:48:00Z">
        <w:r w:rsidR="002D2C47">
          <w:t xml:space="preserve">offset i.e. 4 </w:t>
        </w:r>
      </w:ins>
      <w:ins w:id="1440" w:author="Stefan Hagen" w:date="2017-03-12T16:51:00Z">
        <w:r w:rsidR="008B4E1F">
          <w:t>hours’</w:t>
        </w:r>
      </w:ins>
      <w:ins w:id="1441" w:author="Stefan Hagen" w:date="2017-03-12T16:48:00Z">
        <w:r w:rsidR="002D2C47">
          <w:t xml:space="preserve"> positive </w:t>
        </w:r>
      </w:ins>
      <w:ins w:id="1442" w:author="Stefan Hagen" w:date="2017-03-12T16:49:00Z">
        <w:r w:rsidR="002D2C47" w:rsidRPr="002D2C47">
          <w:t>difference between the time scale of local time</w:t>
        </w:r>
        <w:r w:rsidR="002D2C47">
          <w:t xml:space="preserve"> </w:t>
        </w:r>
        <w:r w:rsidR="002D2C47" w:rsidRPr="002D2C47">
          <w:t>and UTC</w:t>
        </w:r>
      </w:ins>
      <w:ins w:id="1443" w:author="Stefan Hagen" w:date="2017-03-12T16:46:00Z">
        <w:r w:rsidR="002D2C47">
          <w:t>)</w:t>
        </w:r>
      </w:ins>
    </w:p>
    <w:p w14:paraId="1C49E09D" w14:textId="4F8EA0A6" w:rsidR="00475434" w:rsidRPr="002D2C47" w:rsidRDefault="008B4E1F">
      <w:pPr>
        <w:pStyle w:val="Example"/>
        <w:rPr>
          <w:ins w:id="1444" w:author="Stefan Hagen" w:date="2017-03-12T16:29:00Z"/>
        </w:rPr>
      </w:pPr>
      <w:ins w:id="1445" w:author="Stefan Hagen" w:date="2017-03-12T16:29:00Z">
        <w:r>
          <w:t>19850501</w:t>
        </w:r>
        <w:r w:rsidR="00A74D99" w:rsidRPr="002D2C47">
          <w:rPr>
            <w:rPrChange w:id="1446" w:author="Stefan Hagen" w:date="2017-03-12T16:46:00Z">
              <w:rPr>
                <w:lang w:val="de-DE"/>
              </w:rPr>
            </w:rPrChange>
          </w:rPr>
          <w:t>T03</w:t>
        </w:r>
        <w:r w:rsidR="00475434" w:rsidRPr="002D2C47">
          <w:t>1530</w:t>
        </w:r>
      </w:ins>
      <w:ins w:id="1447" w:author="Stefan Hagen" w:date="2017-03-12T16:31:00Z">
        <w:r w:rsidR="00A74D99" w:rsidRPr="002D2C47">
          <w:t>.</w:t>
        </w:r>
      </w:ins>
      <w:ins w:id="1448" w:author="Stefan Hagen" w:date="2017-03-12T16:32:00Z">
        <w:r w:rsidR="00A74D99" w:rsidRPr="002D2C47">
          <w:rPr>
            <w:rPrChange w:id="1449" w:author="Stefan Hagen" w:date="2017-03-12T16:46:00Z">
              <w:rPr>
                <w:lang w:val="de-DE"/>
              </w:rPr>
            </w:rPrChange>
          </w:rPr>
          <w:t>0</w:t>
        </w:r>
      </w:ins>
      <w:ins w:id="1450" w:author="Stefan Hagen" w:date="2017-03-12T16:29:00Z">
        <w:r w:rsidR="00475434" w:rsidRPr="002D2C47">
          <w:t>+</w:t>
        </w:r>
      </w:ins>
      <w:ins w:id="1451" w:author="Stefan Hagen" w:date="2017-03-12T16:32:00Z">
        <w:r w:rsidR="00A74D99" w:rsidRPr="002D2C47">
          <w:rPr>
            <w:rPrChange w:id="1452" w:author="Stefan Hagen" w:date="2017-03-12T16:46:00Z">
              <w:rPr>
                <w:lang w:val="de-DE"/>
              </w:rPr>
            </w:rPrChange>
          </w:rPr>
          <w:t>0400</w:t>
        </w:r>
      </w:ins>
    </w:p>
    <w:p w14:paraId="593A9DF5" w14:textId="1EFBF5DF" w:rsidR="00475434" w:rsidRPr="00A74D99" w:rsidRDefault="00475434" w:rsidP="00475434">
      <w:pPr>
        <w:pStyle w:val="Caption"/>
        <w:rPr>
          <w:ins w:id="1453" w:author="Stefan Hagen" w:date="2017-03-12T16:29:00Z"/>
        </w:rPr>
      </w:pPr>
      <w:ins w:id="1454" w:author="Stefan Hagen" w:date="2017-03-12T16:29:00Z">
        <w:r w:rsidRPr="002D2C47">
          <w:t xml:space="preserve">Example </w:t>
        </w:r>
        <w:r w:rsidRPr="00A74D99">
          <w:rPr>
            <w:rPrChange w:id="1455" w:author="Stefan Hagen" w:date="2017-03-12T16:30:00Z">
              <w:rPr>
                <w:noProof/>
              </w:rPr>
            </w:rPrChange>
          </w:rPr>
          <w:fldChar w:fldCharType="begin"/>
        </w:r>
        <w:r w:rsidRPr="002D2C47">
          <w:instrText xml:space="preserve"> SEQ Example \* ARABIC </w:instrText>
        </w:r>
        <w:r w:rsidRPr="00A74D99">
          <w:rPr>
            <w:rPrChange w:id="1456" w:author="Stefan Hagen" w:date="2017-03-12T16:30:00Z">
              <w:rPr>
                <w:noProof/>
              </w:rPr>
            </w:rPrChange>
          </w:rPr>
          <w:fldChar w:fldCharType="separate"/>
        </w:r>
      </w:ins>
      <w:ins w:id="1457" w:author="Stefan Hagen" w:date="2017-03-12T22:48:00Z">
        <w:r w:rsidR="00A07A1F">
          <w:rPr>
            <w:noProof/>
          </w:rPr>
          <w:t>4</w:t>
        </w:r>
      </w:ins>
      <w:del w:id="1458" w:author="Stefan Hagen" w:date="2017-03-12T17:33:00Z">
        <w:r w:rsidRPr="002D2C47" w:rsidDel="00FB4988">
          <w:rPr>
            <w:noProof/>
          </w:rPr>
          <w:delText>4</w:delText>
        </w:r>
      </w:del>
      <w:ins w:id="1459" w:author="Stefan Hagen" w:date="2017-03-12T16:29:00Z">
        <w:r w:rsidRPr="00A74D99">
          <w:rPr>
            <w:noProof/>
            <w:rPrChange w:id="1460" w:author="Stefan Hagen" w:date="2017-03-12T16:30:00Z">
              <w:rPr>
                <w:noProof/>
              </w:rPr>
            </w:rPrChange>
          </w:rPr>
          <w:fldChar w:fldCharType="end"/>
        </w:r>
        <w:r w:rsidRPr="002D2C47">
          <w:t xml:space="preserve">: </w:t>
        </w:r>
      </w:ins>
      <w:ins w:id="1461" w:author="Stefan Hagen" w:date="2017-03-12T16:49:00Z">
        <w:r w:rsidR="002D2C47">
          <w:t>Extended</w:t>
        </w:r>
      </w:ins>
      <w:ins w:id="1462" w:author="Stefan Hagen" w:date="2017-03-12T16:29:00Z">
        <w:r w:rsidRPr="00A74D99">
          <w:t xml:space="preserve"> format </w:t>
        </w:r>
      </w:ins>
      <w:ins w:id="1463" w:author="Stefan Hagen" w:date="2017-03-12T16:49:00Z">
        <w:r w:rsidR="002D2C47">
          <w:t xml:space="preserve">results in </w:t>
        </w:r>
      </w:ins>
      <w:ins w:id="1464" w:author="Stefan Hagen" w:date="2017-03-12T16:53:00Z">
        <w:r w:rsidR="008B4E1F">
          <w:t>April</w:t>
        </w:r>
      </w:ins>
      <w:ins w:id="1465" w:author="Stefan Hagen" w:date="2017-03-12T16:49:00Z">
        <w:r w:rsidR="008B4E1F">
          <w:t xml:space="preserve"> 30</w:t>
        </w:r>
        <w:r w:rsidR="002D2C47">
          <w:t>, 1985 at time 23:15:30.0 UTC (due to Z as zone designator for UTC)</w:t>
        </w:r>
      </w:ins>
    </w:p>
    <w:p w14:paraId="504E9BB3" w14:textId="20B1FA5F" w:rsidR="00475434" w:rsidRPr="00A74D99" w:rsidRDefault="008B4E1F" w:rsidP="00475434">
      <w:pPr>
        <w:pStyle w:val="Example"/>
        <w:rPr>
          <w:ins w:id="1466" w:author="Stefan Hagen" w:date="2017-03-12T16:29:00Z"/>
        </w:rPr>
      </w:pPr>
      <w:ins w:id="1467" w:author="Stefan Hagen" w:date="2017-03-12T16:29:00Z">
        <w:r>
          <w:t>1985-04-30T23</w:t>
        </w:r>
        <w:r w:rsidR="00475434" w:rsidRPr="00A74D99">
          <w:t>:15:30</w:t>
        </w:r>
      </w:ins>
      <w:ins w:id="1468" w:author="Stefan Hagen" w:date="2017-03-12T16:50:00Z">
        <w:r>
          <w:t>.0</w:t>
        </w:r>
      </w:ins>
      <w:ins w:id="1469" w:author="Stefan Hagen" w:date="2017-03-12T16:29:00Z">
        <w:r w:rsidR="00475434" w:rsidRPr="00A74D99">
          <w:t>Z</w:t>
        </w:r>
      </w:ins>
    </w:p>
    <w:p w14:paraId="72B8017C" w14:textId="2DDC0FCB" w:rsidR="00475434" w:rsidRPr="00A74D99" w:rsidRDefault="00475434" w:rsidP="00475434">
      <w:pPr>
        <w:pStyle w:val="Caption"/>
        <w:rPr>
          <w:ins w:id="1470" w:author="Stefan Hagen" w:date="2017-03-12T16:30:00Z"/>
        </w:rPr>
      </w:pPr>
      <w:ins w:id="1471" w:author="Stefan Hagen" w:date="2017-03-12T16:30:00Z">
        <w:r w:rsidRPr="00A74D99">
          <w:t xml:space="preserve">Example </w:t>
        </w:r>
        <w:r w:rsidRPr="00A74D99">
          <w:rPr>
            <w:rPrChange w:id="1472" w:author="Stefan Hagen" w:date="2017-03-12T16:30:00Z">
              <w:rPr>
                <w:noProof/>
              </w:rPr>
            </w:rPrChange>
          </w:rPr>
          <w:fldChar w:fldCharType="begin"/>
        </w:r>
        <w:r w:rsidRPr="00A74D99">
          <w:instrText xml:space="preserve"> SEQ Example \* ARABIC </w:instrText>
        </w:r>
        <w:r w:rsidRPr="00A74D99">
          <w:rPr>
            <w:rPrChange w:id="1473" w:author="Stefan Hagen" w:date="2017-03-12T16:30:00Z">
              <w:rPr>
                <w:noProof/>
              </w:rPr>
            </w:rPrChange>
          </w:rPr>
          <w:fldChar w:fldCharType="separate"/>
        </w:r>
      </w:ins>
      <w:ins w:id="1474" w:author="Stefan Hagen" w:date="2017-03-12T22:48:00Z">
        <w:r w:rsidR="00A07A1F">
          <w:rPr>
            <w:noProof/>
          </w:rPr>
          <w:t>5</w:t>
        </w:r>
      </w:ins>
      <w:del w:id="1475" w:author="Stefan Hagen" w:date="2017-03-12T17:33:00Z">
        <w:r w:rsidRPr="00A74D99" w:rsidDel="00FB4988">
          <w:rPr>
            <w:noProof/>
          </w:rPr>
          <w:delText>5</w:delText>
        </w:r>
      </w:del>
      <w:ins w:id="1476" w:author="Stefan Hagen" w:date="2017-03-12T16:30:00Z">
        <w:r w:rsidRPr="00A74D99">
          <w:rPr>
            <w:noProof/>
            <w:rPrChange w:id="1477" w:author="Stefan Hagen" w:date="2017-03-12T16:30:00Z">
              <w:rPr>
                <w:noProof/>
              </w:rPr>
            </w:rPrChange>
          </w:rPr>
          <w:fldChar w:fldCharType="end"/>
        </w:r>
        <w:r w:rsidRPr="00A74D99">
          <w:t xml:space="preserve">: </w:t>
        </w:r>
      </w:ins>
      <w:ins w:id="1478" w:author="Stefan Hagen" w:date="2017-03-12T16:49:00Z">
        <w:r w:rsidR="002D2C47">
          <w:t>Extended</w:t>
        </w:r>
        <w:r w:rsidR="002D2C47" w:rsidRPr="004A52DA">
          <w:t xml:space="preserve"> </w:t>
        </w:r>
      </w:ins>
      <w:ins w:id="1479" w:author="Stefan Hagen" w:date="2017-03-12T16:30:00Z">
        <w:r w:rsidRPr="00A74D99">
          <w:t xml:space="preserve">format for </w:t>
        </w:r>
      </w:ins>
      <w:ins w:id="1480" w:author="Stefan Hagen" w:date="2017-03-12T16:53:00Z">
        <w:r w:rsidR="008B4E1F">
          <w:t>April</w:t>
        </w:r>
      </w:ins>
      <w:ins w:id="1481" w:author="Stefan Hagen" w:date="2017-03-12T16:30:00Z">
        <w:r w:rsidR="008B4E1F">
          <w:t xml:space="preserve"> 30</w:t>
        </w:r>
        <w:r w:rsidRPr="00A74D99">
          <w:t>, 1985 at time 23:15:30.0 UTC</w:t>
        </w:r>
      </w:ins>
      <w:ins w:id="1482" w:author="Stefan Hagen" w:date="2017-03-12T16:51:00Z">
        <w:r w:rsidR="008B4E1F" w:rsidRPr="008B4E1F">
          <w:t xml:space="preserve"> </w:t>
        </w:r>
        <w:r w:rsidR="008B4E1F">
          <w:t xml:space="preserve">(due to +01:00 offset i.e. 1 hour’ positive </w:t>
        </w:r>
        <w:r w:rsidR="008B4E1F" w:rsidRPr="002D2C47">
          <w:t>difference between the time scale of local time</w:t>
        </w:r>
        <w:r w:rsidR="008B4E1F">
          <w:t xml:space="preserve"> </w:t>
        </w:r>
        <w:r w:rsidR="008B4E1F" w:rsidRPr="002D2C47">
          <w:t>and UTC</w:t>
        </w:r>
        <w:r w:rsidR="008B4E1F">
          <w:t>)</w:t>
        </w:r>
      </w:ins>
    </w:p>
    <w:p w14:paraId="4C7F3A0E" w14:textId="05B370E4" w:rsidR="00475434" w:rsidRPr="00A74D99" w:rsidRDefault="008B4E1F" w:rsidP="00475434">
      <w:pPr>
        <w:pStyle w:val="Example"/>
        <w:rPr>
          <w:ins w:id="1483" w:author="Stefan Hagen" w:date="2017-03-12T16:30:00Z"/>
        </w:rPr>
      </w:pPr>
      <w:ins w:id="1484" w:author="Stefan Hagen" w:date="2017-03-12T16:30:00Z">
        <w:r>
          <w:t>1985-05-01T00:15:30</w:t>
        </w:r>
      </w:ins>
      <w:ins w:id="1485" w:author="Stefan Hagen" w:date="2017-03-12T16:50:00Z">
        <w:r>
          <w:t>.0</w:t>
        </w:r>
      </w:ins>
      <w:ins w:id="1486" w:author="Stefan Hagen" w:date="2017-03-12T16:30:00Z">
        <w:r>
          <w:t>+01</w:t>
        </w:r>
        <w:r w:rsidR="00475434" w:rsidRPr="00A74D99">
          <w:t>:00</w:t>
        </w:r>
      </w:ins>
    </w:p>
    <w:p w14:paraId="31FDAB34" w14:textId="58517BB9" w:rsidR="00475434" w:rsidRPr="00475434" w:rsidDel="00C56322" w:rsidRDefault="00475434">
      <w:pPr>
        <w:rPr>
          <w:del w:id="1487" w:author="Stefan Hagen" w:date="2017-03-12T22:39:00Z"/>
        </w:rPr>
        <w:pPrChange w:id="1488" w:author="Stefan Hagen" w:date="2017-03-12T16:20:00Z">
          <w:pPr>
            <w:pStyle w:val="ListParagraph"/>
            <w:numPr>
              <w:ilvl w:val="2"/>
              <w:numId w:val="31"/>
            </w:numPr>
            <w:ind w:left="2160" w:hanging="360"/>
          </w:pPr>
        </w:pPrChange>
      </w:pPr>
      <w:bookmarkStart w:id="1489" w:name="_Toc477122242"/>
      <w:bookmarkEnd w:id="1489"/>
    </w:p>
    <w:p w14:paraId="0E1E3643" w14:textId="46DFBB25" w:rsidR="006D31DB" w:rsidRDefault="00C86BA8" w:rsidP="00C56322">
      <w:pPr>
        <w:pStyle w:val="Heading1"/>
        <w:pageBreakBefore w:val="0"/>
        <w:ind w:left="431" w:hanging="431"/>
        <w:pPrChange w:id="1490" w:author="Stefan Hagen" w:date="2017-03-12T22:41:00Z">
          <w:pPr>
            <w:pStyle w:val="Heading1"/>
          </w:pPr>
        </w:pPrChange>
      </w:pPr>
      <w:del w:id="1491" w:author="Stefan Hagen" w:date="2017-03-12T22:40:00Z">
        <w:r w:rsidDel="00C56322">
          <w:delText>C</w:delText>
        </w:r>
      </w:del>
      <w:bookmarkStart w:id="1492" w:name="_Toc477122243"/>
      <w:ins w:id="1493" w:author="Stefan Hagen" w:date="2017-03-12T22:40:00Z">
        <w:r w:rsidR="00C56322">
          <w:t>CSAF C</w:t>
        </w:r>
      </w:ins>
      <w:r>
        <w:t xml:space="preserve">VRF </w:t>
      </w:r>
      <w:r w:rsidR="00FC1E14">
        <w:t xml:space="preserve">Model </w:t>
      </w:r>
      <w:r>
        <w:t>Tree</w:t>
      </w:r>
      <w:r w:rsidR="00FC1E14">
        <w:t xml:space="preserve"> Map</w:t>
      </w:r>
      <w:bookmarkEnd w:id="1492"/>
    </w:p>
    <w:p w14:paraId="38146DE0" w14:textId="11495C8C" w:rsidR="0012387E" w:rsidRDefault="00FC1E14" w:rsidP="0012387E">
      <w:pPr>
        <w:rPr>
          <w:ins w:id="1494" w:author="Stefan Hagen" w:date="2017-03-12T21:41:00Z"/>
        </w:rPr>
      </w:pPr>
      <w:r>
        <w:t>To assist navigating the topology of the CSAF CVRF version 1.2 document schema, a graphical tree rendering of the parent-child</w:t>
      </w:r>
      <w:r w:rsidR="00130749">
        <w:t>-grand</w:t>
      </w:r>
      <w:r w:rsidR="003E2243">
        <w:t>child</w:t>
      </w:r>
      <w:r>
        <w:t xml:space="preserve"> relations among the elements under the single </w:t>
      </w:r>
      <w:proofErr w:type="gramStart"/>
      <w:r w:rsidRPr="00FC1E14">
        <w:rPr>
          <w:rStyle w:val="Element"/>
        </w:rPr>
        <w:t>cvrf:cvrfdoc</w:t>
      </w:r>
      <w:proofErr w:type="gramEnd"/>
      <w:r>
        <w:t xml:space="preserve"> root is pr</w:t>
      </w:r>
      <w:r w:rsidR="00FD7B2E">
        <w:t xml:space="preserve">ovided in </w:t>
      </w:r>
      <w:r w:rsidR="00FD7B2E">
        <w:fldChar w:fldCharType="begin"/>
      </w:r>
      <w:r w:rsidR="00FD7B2E">
        <w:instrText xml:space="preserve"> REF _Ref476676321 \h </w:instrText>
      </w:r>
      <w:r w:rsidR="00FD7B2E">
        <w:fldChar w:fldCharType="separate"/>
      </w:r>
      <w:r w:rsidR="00A07A1F">
        <w:t xml:space="preserve">Figure </w:t>
      </w:r>
      <w:r w:rsidR="00A07A1F">
        <w:rPr>
          <w:noProof/>
        </w:rPr>
        <w:t>1</w:t>
      </w:r>
      <w:r w:rsidR="00FD7B2E">
        <w:fldChar w:fldCharType="end"/>
      </w:r>
      <w:ins w:id="1495" w:author="Stefan Hagen" w:date="2017-03-12T21:41:00Z">
        <w:r w:rsidR="008E4F91">
          <w:t>.</w:t>
        </w:r>
      </w:ins>
      <w:del w:id="1496" w:author="Stefan Hagen" w:date="2017-03-12T21:41:00Z">
        <w:r w:rsidR="00FD7B2E" w:rsidDel="008E4F91">
          <w:delText>:</w:delText>
        </w:r>
      </w:del>
    </w:p>
    <w:p w14:paraId="159D19DE" w14:textId="73D6BDAA" w:rsidR="008E4F91" w:rsidRDefault="008E4F91">
      <w:pPr>
        <w:pStyle w:val="MemberHeading"/>
        <w:pPrChange w:id="1497" w:author="Stefan Hagen" w:date="2017-03-12T21:41:00Z">
          <w:pPr/>
        </w:pPrChange>
      </w:pPr>
      <w:ins w:id="1498" w:author="Stefan Hagen" w:date="2017-03-12T21:41:00Z">
        <w:r>
          <w:t xml:space="preserve">Visual Overview </w:t>
        </w:r>
      </w:ins>
    </w:p>
    <w:p w14:paraId="07FAB6F2" w14:textId="66F1C71D" w:rsidR="00FD7B2E" w:rsidRDefault="003E2243" w:rsidP="00FD7B2E">
      <w:pPr>
        <w:keepNext/>
        <w:widowControl w:val="0"/>
        <w:autoSpaceDE w:val="0"/>
        <w:autoSpaceDN w:val="0"/>
        <w:adjustRightInd w:val="0"/>
        <w:spacing w:before="0" w:after="0" w:line="280" w:lineRule="atLeast"/>
      </w:pPr>
      <w:r>
        <w:rPr>
          <w:noProof/>
        </w:rPr>
        <w:drawing>
          <wp:inline distT="0" distB="0" distL="0" distR="0" wp14:anchorId="6470A130" wp14:editId="25E46025">
            <wp:extent cx="5132425" cy="686466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g-picture-tree.pd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32425" cy="6864663"/>
                    </a:xfrm>
                    <a:prstGeom prst="rect">
                      <a:avLst/>
                    </a:prstGeom>
                  </pic:spPr>
                </pic:pic>
              </a:graphicData>
            </a:graphic>
          </wp:inline>
        </w:drawing>
      </w:r>
    </w:p>
    <w:p w14:paraId="7AF19475" w14:textId="72A63C51" w:rsidR="00FD7B2E" w:rsidRDefault="00FD7B2E" w:rsidP="00FD7B2E">
      <w:pPr>
        <w:pStyle w:val="Caption"/>
        <w:rPr>
          <w:ins w:id="1499" w:author="Stefan Hagen" w:date="2017-03-12T21:40:00Z"/>
        </w:rPr>
      </w:pPr>
      <w:bookmarkStart w:id="1500" w:name="_Ref476676321"/>
      <w:r>
        <w:t xml:space="preserve">Figure </w:t>
      </w:r>
      <w:r w:rsidR="00A07A1F">
        <w:fldChar w:fldCharType="begin"/>
      </w:r>
      <w:r w:rsidR="00A07A1F">
        <w:instrText xml:space="preserve"> SEQ Fi</w:instrText>
      </w:r>
      <w:r w:rsidR="00A07A1F">
        <w:instrText xml:space="preserve">gure \* ARABIC </w:instrText>
      </w:r>
      <w:r w:rsidR="00A07A1F">
        <w:fldChar w:fldCharType="separate"/>
      </w:r>
      <w:r w:rsidR="00A07A1F">
        <w:rPr>
          <w:noProof/>
        </w:rPr>
        <w:t>1</w:t>
      </w:r>
      <w:r w:rsidR="00A07A1F">
        <w:rPr>
          <w:noProof/>
        </w:rPr>
        <w:fldChar w:fldCharType="end"/>
      </w:r>
      <w:bookmarkEnd w:id="1500"/>
      <w:r>
        <w:t xml:space="preserve">: </w:t>
      </w:r>
      <w:r w:rsidR="003E2243">
        <w:t xml:space="preserve">First and second level sectioning below the </w:t>
      </w:r>
      <w:r w:rsidR="003E2243" w:rsidRPr="003E2243">
        <w:rPr>
          <w:rStyle w:val="Element"/>
        </w:rPr>
        <w:t>cvr</w:t>
      </w:r>
      <w:ins w:id="1501" w:author="Stefan Hagen" w:date="2017-03-11T11:57:00Z">
        <w:r w:rsidR="000527EC">
          <w:rPr>
            <w:rStyle w:val="Element"/>
          </w:rPr>
          <w:t>f</w:t>
        </w:r>
      </w:ins>
      <w:del w:id="1502" w:author="Stefan Hagen" w:date="2017-03-11T11:57:00Z">
        <w:r w:rsidR="003E2243" w:rsidRPr="003E2243" w:rsidDel="000527EC">
          <w:rPr>
            <w:rStyle w:val="Element"/>
          </w:rPr>
          <w:delText>e</w:delText>
        </w:r>
      </w:del>
      <w:r w:rsidR="003E2243" w:rsidRPr="003E2243">
        <w:rPr>
          <w:rStyle w:val="Element"/>
        </w:rPr>
        <w:t>:cvr</w:t>
      </w:r>
      <w:ins w:id="1503" w:author="Stefan Hagen" w:date="2017-03-11T11:57:00Z">
        <w:r w:rsidR="000527EC">
          <w:rPr>
            <w:rStyle w:val="Element"/>
          </w:rPr>
          <w:t>f</w:t>
        </w:r>
      </w:ins>
      <w:del w:id="1504" w:author="Stefan Hagen" w:date="2017-03-11T11:58:00Z">
        <w:r w:rsidR="003E2243" w:rsidRPr="003E2243" w:rsidDel="000527EC">
          <w:rPr>
            <w:rStyle w:val="Element"/>
          </w:rPr>
          <w:delText>e</w:delText>
        </w:r>
      </w:del>
      <w:r w:rsidR="003E2243" w:rsidRPr="003E2243">
        <w:rPr>
          <w:rStyle w:val="Element"/>
        </w:rPr>
        <w:t>doc</w:t>
      </w:r>
      <w:r w:rsidR="003E2243">
        <w:t xml:space="preserve"> root</w:t>
      </w:r>
      <w:ins w:id="1505" w:author="Stefan Hagen" w:date="2017-03-12T15:39:00Z">
        <w:r w:rsidR="00B403BF">
          <w:t xml:space="preserve"> </w:t>
        </w:r>
        <w:r w:rsidR="00B403BF" w:rsidRPr="00B403BF">
          <w:rPr>
            <w:highlight w:val="yellow"/>
            <w:rPrChange w:id="1506" w:author="Stefan Hagen" w:date="2017-03-12T15:39:00Z">
              <w:rPr/>
            </w:rPrChange>
          </w:rPr>
          <w:t xml:space="preserve">is being </w:t>
        </w:r>
      </w:ins>
      <w:ins w:id="1507" w:author="Stefan Hagen" w:date="2017-03-12T21:39:00Z">
        <w:r w:rsidR="00246FF1">
          <w:rPr>
            <w:highlight w:val="yellow"/>
          </w:rPr>
          <w:t xml:space="preserve">considered / </w:t>
        </w:r>
      </w:ins>
      <w:ins w:id="1508" w:author="Stefan Hagen" w:date="2017-03-12T15:39:00Z">
        <w:r w:rsidR="00B403BF" w:rsidRPr="00B403BF">
          <w:rPr>
            <w:highlight w:val="yellow"/>
            <w:rPrChange w:id="1509" w:author="Stefan Hagen" w:date="2017-03-12T15:39:00Z">
              <w:rPr/>
            </w:rPrChange>
          </w:rPr>
          <w:t>reworked</w:t>
        </w:r>
      </w:ins>
      <w:r>
        <w:t>.</w:t>
      </w:r>
    </w:p>
    <w:p w14:paraId="633CC425" w14:textId="77777777" w:rsidR="008E4F91" w:rsidRDefault="008E4F91" w:rsidP="008E4F91">
      <w:pPr>
        <w:pStyle w:val="MemberHeading"/>
        <w:rPr>
          <w:ins w:id="1510" w:author="Stefan Hagen" w:date="2017-03-12T21:40:00Z"/>
        </w:rPr>
      </w:pPr>
      <w:ins w:id="1511" w:author="Stefan Hagen" w:date="2017-03-12T21:40:00Z">
        <w:r>
          <w:lastRenderedPageBreak/>
          <w:t xml:space="preserve">Visual Overview </w:t>
        </w:r>
      </w:ins>
    </w:p>
    <w:p w14:paraId="2D3D9AB5" w14:textId="4AA539B5" w:rsidR="008E4F91" w:rsidRDefault="008E4F91" w:rsidP="008E4F91">
      <w:pPr>
        <w:rPr>
          <w:ins w:id="1512" w:author="Stefan Hagen" w:date="2017-03-12T21:40:00Z"/>
        </w:rPr>
      </w:pPr>
      <w:ins w:id="1513" w:author="Stefan Hagen" w:date="2017-03-12T21:40:00Z">
        <w:r>
          <w:t xml:space="preserve">Map of some </w:t>
        </w:r>
      </w:ins>
      <w:ins w:id="1514" w:author="Stefan Hagen" w:date="2017-03-12T21:41:00Z">
        <w:r>
          <w:t xml:space="preserve">global and </w:t>
        </w:r>
      </w:ins>
      <w:ins w:id="1515" w:author="Stefan Hagen" w:date="2017-03-12T21:40:00Z">
        <w:r>
          <w:t xml:space="preserve">valid </w:t>
        </w:r>
      </w:ins>
      <w:ins w:id="1516" w:author="Stefan Hagen" w:date="2017-03-12T21:41:00Z">
        <w:r>
          <w:rPr>
            <w:b/>
          </w:rPr>
          <w:t>CSAF CVRF D</w:t>
        </w:r>
      </w:ins>
      <w:ins w:id="1517" w:author="Stefan Hagen" w:date="2017-03-12T21:40:00Z">
        <w:r>
          <w:rPr>
            <w:b/>
          </w:rPr>
          <w:t>ocument</w:t>
        </w:r>
      </w:ins>
      <w:ins w:id="1518" w:author="Stefan Hagen" w:date="2017-03-12T21:42:00Z">
        <w:r>
          <w:t xml:space="preserve"> configuration</w:t>
        </w:r>
      </w:ins>
      <w:ins w:id="1519" w:author="Stefan Hagen" w:date="2017-03-12T21:40:00Z">
        <w:r>
          <w:t>:</w:t>
        </w:r>
      </w:ins>
    </w:p>
    <w:p w14:paraId="2F64CE5F" w14:textId="77777777" w:rsidR="008E4F91" w:rsidRDefault="008E4F91" w:rsidP="008E4F91">
      <w:pPr>
        <w:keepNext/>
        <w:rPr>
          <w:ins w:id="1520" w:author="Stefan Hagen" w:date="2017-03-12T21:40:00Z"/>
        </w:rPr>
      </w:pPr>
      <w:ins w:id="1521" w:author="Stefan Hagen" w:date="2017-03-12T21:40:00Z">
        <w:r>
          <w:rPr>
            <w:noProof/>
          </w:rPr>
          <w:drawing>
            <wp:inline distT="0" distB="0" distL="0" distR="0" wp14:anchorId="633A667D" wp14:editId="1C60C348">
              <wp:extent cx="4288114" cy="6961418"/>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8114" cy="6961418"/>
                      </a:xfrm>
                      <a:prstGeom prst="rect">
                        <a:avLst/>
                      </a:prstGeom>
                    </pic:spPr>
                  </pic:pic>
                </a:graphicData>
              </a:graphic>
            </wp:inline>
          </w:drawing>
        </w:r>
      </w:ins>
    </w:p>
    <w:p w14:paraId="494DEA54" w14:textId="460BEA25" w:rsidR="008E4F91" w:rsidRDefault="008E4F91" w:rsidP="008E4F91">
      <w:pPr>
        <w:rPr>
          <w:ins w:id="1522" w:author="Stefan Hagen" w:date="2017-03-12T21:40:00Z"/>
        </w:rPr>
      </w:pPr>
      <w:ins w:id="1523" w:author="Stefan Hagen" w:date="2017-03-12T21:40:00Z">
        <w:r>
          <w:t xml:space="preserve">Figure </w:t>
        </w:r>
        <w:r>
          <w:fldChar w:fldCharType="begin"/>
        </w:r>
        <w:r>
          <w:instrText xml:space="preserve"> SEQ Figure \* ARABIC </w:instrText>
        </w:r>
        <w:r>
          <w:fldChar w:fldCharType="separate"/>
        </w:r>
      </w:ins>
      <w:r w:rsidR="00A07A1F">
        <w:rPr>
          <w:noProof/>
        </w:rPr>
        <w:t>2</w:t>
      </w:r>
      <w:ins w:id="1524" w:author="Stefan Hagen" w:date="2017-03-12T21:40:00Z">
        <w:r>
          <w:rPr>
            <w:noProof/>
          </w:rPr>
          <w:fldChar w:fldCharType="end"/>
        </w:r>
        <w:r>
          <w:t xml:space="preserve">: Visual </w:t>
        </w:r>
      </w:ins>
      <w:ins w:id="1525" w:author="Stefan Hagen" w:date="2017-03-12T22:42:00Z">
        <w:r w:rsidR="00C56322">
          <w:t xml:space="preserve">topological </w:t>
        </w:r>
      </w:ins>
      <w:ins w:id="1526" w:author="Stefan Hagen" w:date="2017-03-12T21:40:00Z">
        <w:r w:rsidR="00C56322">
          <w:t xml:space="preserve">presentation of abstract </w:t>
        </w:r>
        <w:r>
          <w:t xml:space="preserve">valid </w:t>
        </w:r>
      </w:ins>
      <w:ins w:id="1527" w:author="Stefan Hagen" w:date="2017-03-12T22:41:00Z">
        <w:r w:rsidR="00C56322">
          <w:rPr>
            <w:b/>
          </w:rPr>
          <w:t>CSAF CVRF D</w:t>
        </w:r>
      </w:ins>
      <w:ins w:id="1528" w:author="Stefan Hagen" w:date="2017-03-12T21:40:00Z">
        <w:r>
          <w:rPr>
            <w:b/>
          </w:rPr>
          <w:t>ocument</w:t>
        </w:r>
      </w:ins>
      <w:ins w:id="1529" w:author="Stefan Hagen" w:date="2017-03-12T22:41:00Z">
        <w:r w:rsidR="00C56322">
          <w:rPr>
            <w:b/>
          </w:rPr>
          <w:t xml:space="preserve"> Root</w:t>
        </w:r>
      </w:ins>
      <w:ins w:id="1530" w:author="Stefan Hagen" w:date="2017-03-12T21:40:00Z">
        <w:r>
          <w:rPr>
            <w:b/>
          </w:rPr>
          <w:t xml:space="preserve"> </w:t>
        </w:r>
        <w:r>
          <w:t xml:space="preserve">configuration. </w:t>
        </w:r>
      </w:ins>
    </w:p>
    <w:p w14:paraId="40A70A23" w14:textId="4D236DDC" w:rsidR="008E4F91" w:rsidRPr="008E4F91" w:rsidRDefault="008E4F91">
      <w:pPr>
        <w:rPr>
          <w:rPrChange w:id="1531" w:author="Stefan Hagen" w:date="2017-03-12T21:40:00Z">
            <w:rPr>
              <w:rFonts w:ascii="Times" w:hAnsi="Times" w:cs="Times"/>
              <w:sz w:val="24"/>
            </w:rPr>
          </w:rPrChange>
        </w:rPr>
        <w:pPrChange w:id="1532" w:author="Stefan Hagen" w:date="2017-03-12T21:40:00Z">
          <w:pPr>
            <w:pStyle w:val="Caption"/>
          </w:pPr>
        </w:pPrChange>
      </w:pPr>
      <w:ins w:id="1533" w:author="Stefan Hagen" w:date="2017-03-12T21:40:00Z">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ins>
    </w:p>
    <w:p w14:paraId="2414DFB1" w14:textId="77777777" w:rsidR="00FD7B2E" w:rsidRDefault="00FD7B2E" w:rsidP="0012387E"/>
    <w:p w14:paraId="511A4FC4" w14:textId="03B85D0D" w:rsidR="00C86BA8" w:rsidRPr="0001697D" w:rsidRDefault="0001697D" w:rsidP="00C86BA8">
      <w:pPr>
        <w:pStyle w:val="Heading1"/>
      </w:pPr>
      <w:bookmarkStart w:id="1534" w:name="_Toc477122244"/>
      <w:r w:rsidRPr="0001697D">
        <w:lastRenderedPageBreak/>
        <w:t>Document</w:t>
      </w:r>
      <w:r w:rsidR="00C86BA8" w:rsidRPr="0001697D">
        <w:t xml:space="preserve"> </w:t>
      </w:r>
      <w:r w:rsidR="007E71C6">
        <w:t>(Context)</w:t>
      </w:r>
      <w:r w:rsidRPr="0001697D">
        <w:t xml:space="preserve"> </w:t>
      </w:r>
      <w:r w:rsidR="00C86BA8" w:rsidRPr="0001697D">
        <w:t>Schema Elements</w:t>
      </w:r>
      <w:bookmarkEnd w:id="1534"/>
    </w:p>
    <w:p w14:paraId="35181250" w14:textId="117BD5F0" w:rsidR="00FB4988" w:rsidRDefault="00543DAF">
      <w:pPr>
        <w:jc w:val="both"/>
        <w:rPr>
          <w:ins w:id="1535" w:author="Stefan Hagen" w:date="2017-03-12T17:28:00Z"/>
        </w:rPr>
        <w:pPrChange w:id="1536" w:author="Stefan Hagen" w:date="2017-03-12T17:50:00Z">
          <w:pPr/>
        </w:pPrChange>
      </w:pPr>
      <w:r w:rsidRPr="00FB4988">
        <w:rPr>
          <w:highlight w:val="green"/>
          <w:rPrChange w:id="1537" w:author="Stefan Hagen" w:date="2017-03-12T17:30:00Z">
            <w:rPr/>
          </w:rPrChange>
        </w:rPr>
        <w:t xml:space="preserve">The </w:t>
      </w:r>
      <w:del w:id="1538" w:author="Stefan Hagen" w:date="2017-03-12T17:28:00Z">
        <w:r w:rsidRPr="00FB4988" w:rsidDel="00FB4988">
          <w:rPr>
            <w:highlight w:val="green"/>
            <w:rPrChange w:id="1539" w:author="Stefan Hagen" w:date="2017-03-12T17:30:00Z">
              <w:rPr/>
            </w:rPrChange>
          </w:rPr>
          <w:delText xml:space="preserve">following </w:delText>
        </w:r>
      </w:del>
      <w:r w:rsidRPr="00FB4988">
        <w:rPr>
          <w:highlight w:val="green"/>
          <w:rPrChange w:id="1540" w:author="Stefan Hagen" w:date="2017-03-12T17:30:00Z">
            <w:rPr/>
          </w:rPrChange>
        </w:rPr>
        <w:t xml:space="preserve">nine top-level elements are defined in the </w:t>
      </w:r>
      <w:r w:rsidRPr="00FB4988">
        <w:rPr>
          <w:rStyle w:val="Element"/>
          <w:highlight w:val="green"/>
          <w:rPrChange w:id="1541" w:author="Stefan Hagen" w:date="2017-03-12T17:30:00Z">
            <w:rPr>
              <w:rStyle w:val="Element"/>
            </w:rPr>
          </w:rPrChange>
        </w:rPr>
        <w:t>cvrf</w:t>
      </w:r>
      <w:r w:rsidRPr="00FB4988">
        <w:rPr>
          <w:highlight w:val="green"/>
          <w:rPrChange w:id="1542" w:author="Stefan Hagen" w:date="2017-03-12T17:30:00Z">
            <w:rPr/>
          </w:rPrChange>
        </w:rPr>
        <w:t xml:space="preserve"> </w:t>
      </w:r>
      <w:r w:rsidR="00687C98" w:rsidRPr="00FB4988">
        <w:rPr>
          <w:highlight w:val="green"/>
          <w:rPrChange w:id="1543" w:author="Stefan Hagen" w:date="2017-03-12T17:30:00Z">
            <w:rPr/>
          </w:rPrChange>
        </w:rPr>
        <w:t xml:space="preserve">XML </w:t>
      </w:r>
      <w:r w:rsidRPr="00FB4988">
        <w:rPr>
          <w:highlight w:val="green"/>
          <w:rPrChange w:id="1544" w:author="Stefan Hagen" w:date="2017-03-12T17:30:00Z">
            <w:rPr/>
          </w:rPrChange>
        </w:rPr>
        <w:t xml:space="preserve">schema </w:t>
      </w:r>
      <w:r w:rsidR="000227B8" w:rsidRPr="00FB4988">
        <w:rPr>
          <w:highlight w:val="green"/>
          <w:rPrChange w:id="1545" w:author="Stefan Hagen" w:date="2017-03-12T17:30:00Z">
            <w:rPr/>
          </w:rPrChange>
        </w:rPr>
        <w:t xml:space="preserve">file </w:t>
      </w:r>
      <w:r w:rsidRPr="00FB4988">
        <w:rPr>
          <w:highlight w:val="green"/>
          <w:rPrChange w:id="1546" w:author="Stefan Hagen" w:date="2017-03-12T17:30:00Z">
            <w:rPr/>
          </w:rPrChange>
        </w:rPr>
        <w:t xml:space="preserve">and if given </w:t>
      </w:r>
      <w:del w:id="1547" w:author="Stefan Hagen" w:date="2017-03-12T15:39:00Z">
        <w:r w:rsidRPr="00FB4988" w:rsidDel="00B403BF">
          <w:rPr>
            <w:highlight w:val="green"/>
            <w:rPrChange w:id="1548" w:author="Stefan Hagen" w:date="2017-03-12T17:30:00Z">
              <w:rPr/>
            </w:rPrChange>
          </w:rPr>
          <w:delText xml:space="preserve">must </w:delText>
        </w:r>
      </w:del>
      <w:ins w:id="1549" w:author="Stefan Hagen" w:date="2017-03-12T15:39:00Z">
        <w:r w:rsidR="00B403BF" w:rsidRPr="00FB4988">
          <w:rPr>
            <w:highlight w:val="green"/>
            <w:rPrChange w:id="1550" w:author="Stefan Hagen" w:date="2017-03-12T17:30:00Z">
              <w:rPr/>
            </w:rPrChange>
          </w:rPr>
          <w:t xml:space="preserve">MUST </w:t>
        </w:r>
      </w:ins>
      <w:r w:rsidRPr="00FB4988">
        <w:rPr>
          <w:highlight w:val="green"/>
          <w:rPrChange w:id="1551" w:author="Stefan Hagen" w:date="2017-03-12T17:30:00Z">
            <w:rPr/>
          </w:rPrChange>
        </w:rPr>
        <w:t>appear in the order listed</w:t>
      </w:r>
      <w:r w:rsidR="00687C98" w:rsidRPr="00FB4988">
        <w:rPr>
          <w:highlight w:val="green"/>
          <w:rPrChange w:id="1552" w:author="Stefan Hagen" w:date="2017-03-12T17:30:00Z">
            <w:rPr/>
          </w:rPrChange>
        </w:rPr>
        <w:t xml:space="preserve"> </w:t>
      </w:r>
      <w:ins w:id="1553" w:author="Stefan Hagen" w:date="2017-03-12T17:29:00Z">
        <w:r w:rsidR="00FB4988" w:rsidRPr="00FB4988">
          <w:rPr>
            <w:highlight w:val="green"/>
            <w:rPrChange w:id="1554" w:author="Stefan Hagen" w:date="2017-03-12T17:30:00Z">
              <w:rPr/>
            </w:rPrChange>
          </w:rPr>
          <w:t xml:space="preserve">below </w:t>
        </w:r>
      </w:ins>
      <w:r w:rsidR="00687C98" w:rsidRPr="00FB4988">
        <w:rPr>
          <w:highlight w:val="green"/>
          <w:rPrChange w:id="1555" w:author="Stefan Hagen" w:date="2017-03-12T17:30:00Z">
            <w:rPr/>
          </w:rPrChange>
        </w:rPr>
        <w:t xml:space="preserve">and as children of the </w:t>
      </w:r>
      <w:proofErr w:type="gramStart"/>
      <w:r w:rsidR="00687C98" w:rsidRPr="00FB4988">
        <w:rPr>
          <w:rStyle w:val="Element"/>
          <w:highlight w:val="green"/>
          <w:rPrChange w:id="1556" w:author="Stefan Hagen" w:date="2017-03-12T17:30:00Z">
            <w:rPr>
              <w:rStyle w:val="Element"/>
            </w:rPr>
          </w:rPrChange>
        </w:rPr>
        <w:t>cvrf:cvrfdoc</w:t>
      </w:r>
      <w:proofErr w:type="gramEnd"/>
      <w:r w:rsidR="00687C98" w:rsidRPr="00FB4988">
        <w:rPr>
          <w:highlight w:val="green"/>
          <w:rPrChange w:id="1557" w:author="Stefan Hagen" w:date="2017-03-12T17:30:00Z">
            <w:rPr/>
          </w:rPrChange>
        </w:rPr>
        <w:t xml:space="preserve"> single root element</w:t>
      </w:r>
      <w:ins w:id="1558" w:author="Stefan Hagen" w:date="2017-03-12T17:28:00Z">
        <w:r w:rsidR="00FB4988" w:rsidRPr="00FB4988">
          <w:rPr>
            <w:highlight w:val="green"/>
            <w:rPrChange w:id="1559" w:author="Stefan Hagen" w:date="2017-03-12T17:30:00Z">
              <w:rPr/>
            </w:rPrChange>
          </w:rPr>
          <w:t>.</w:t>
        </w:r>
        <w:r w:rsidR="00FB4988">
          <w:t xml:space="preserve"> [</w:t>
        </w:r>
        <w:bookmarkStart w:id="1560" w:name="confGlobalElementSequence"/>
        <w:r w:rsidR="00FB4988" w:rsidRPr="00FB4988">
          <w:rPr>
            <w:color w:val="FF0000"/>
            <w:rPrChange w:id="1561" w:author="Stefan Hagen" w:date="2017-03-12T17:30:00Z">
              <w:rPr/>
            </w:rPrChange>
          </w:rPr>
          <w:t>CSAF-4-1</w:t>
        </w:r>
        <w:bookmarkEnd w:id="1560"/>
        <w:r w:rsidR="00FB4988">
          <w:t>]</w:t>
        </w:r>
      </w:ins>
    </w:p>
    <w:p w14:paraId="6D5295ED" w14:textId="08F416D8" w:rsidR="00543DAF" w:rsidRDefault="00FB4988" w:rsidP="00543DAF">
      <w:ins w:id="1562" w:author="Stefan Hagen" w:date="2017-03-12T17:28:00Z">
        <w:r>
          <w:t xml:space="preserve">These main </w:t>
        </w:r>
      </w:ins>
      <w:ins w:id="1563" w:author="Stefan Hagen" w:date="2017-03-12T17:30:00Z">
        <w:r>
          <w:t>constituents</w:t>
        </w:r>
      </w:ins>
      <w:ins w:id="1564" w:author="Stefan Hagen" w:date="2017-03-12T17:28:00Z">
        <w:r>
          <w:t xml:space="preserve"> </w:t>
        </w:r>
      </w:ins>
      <w:ins w:id="1565" w:author="Stefan Hagen" w:date="2017-03-12T17:29:00Z">
        <w:r>
          <w:t>in sequence (Format is “</w:t>
        </w:r>
        <w:r w:rsidRPr="00C07565">
          <w:rPr>
            <w:b/>
          </w:rPr>
          <w:t>Concept</w:t>
        </w:r>
        <w:r>
          <w:t xml:space="preserve">: </w:t>
        </w:r>
        <w:proofErr w:type="gramStart"/>
        <w:r w:rsidRPr="00C07565">
          <w:rPr>
            <w:rStyle w:val="Element"/>
          </w:rPr>
          <w:t>namespace:Element</w:t>
        </w:r>
        <w:proofErr w:type="gramEnd"/>
        <w:r>
          <w:t>”) are:</w:t>
        </w:r>
      </w:ins>
      <w:ins w:id="1566" w:author="Stefan Hagen" w:date="2017-03-12T17:28:00Z">
        <w:r>
          <w:t xml:space="preserve"> </w:t>
        </w:r>
      </w:ins>
      <w:del w:id="1567" w:author="Stefan Hagen" w:date="2017-03-12T17:28:00Z">
        <w:r w:rsidR="00543DAF" w:rsidDel="00FB4988">
          <w:delText>:</w:delText>
        </w:r>
      </w:del>
    </w:p>
    <w:p w14:paraId="144EA886" w14:textId="77777777" w:rsidR="00543DAF" w:rsidRDefault="00543DAF" w:rsidP="004C3D28">
      <w:pPr>
        <w:pStyle w:val="ListParagraph"/>
        <w:numPr>
          <w:ilvl w:val="0"/>
          <w:numId w:val="8"/>
        </w:numPr>
      </w:pPr>
      <w:r>
        <w:t xml:space="preserve">Title:  </w:t>
      </w:r>
      <w:r>
        <w:tab/>
      </w:r>
      <w:r>
        <w:tab/>
      </w:r>
      <w:r>
        <w:tab/>
      </w:r>
      <w:proofErr w:type="gramStart"/>
      <w:r w:rsidRPr="00BF75E5">
        <w:rPr>
          <w:rStyle w:val="Element"/>
        </w:rPr>
        <w:t>cvrf:DocumentTitle</w:t>
      </w:r>
      <w:proofErr w:type="gramEnd"/>
    </w:p>
    <w:p w14:paraId="28A3E73C" w14:textId="77777777" w:rsidR="00543DAF" w:rsidRDefault="00543DAF" w:rsidP="004C3D28">
      <w:pPr>
        <w:pStyle w:val="ListParagraph"/>
        <w:numPr>
          <w:ilvl w:val="0"/>
          <w:numId w:val="8"/>
        </w:numPr>
      </w:pPr>
      <w:r>
        <w:t xml:space="preserve">Type: </w:t>
      </w:r>
      <w:r>
        <w:tab/>
      </w:r>
      <w:r>
        <w:tab/>
      </w:r>
      <w:r>
        <w:tab/>
      </w:r>
      <w:proofErr w:type="gramStart"/>
      <w:r w:rsidRPr="00BF75E5">
        <w:rPr>
          <w:rStyle w:val="Element"/>
        </w:rPr>
        <w:t>cvrf:DocumentType</w:t>
      </w:r>
      <w:proofErr w:type="gramEnd"/>
    </w:p>
    <w:p w14:paraId="32EAB85F" w14:textId="77777777" w:rsidR="00543DAF" w:rsidRDefault="00543DAF" w:rsidP="004C3D28">
      <w:pPr>
        <w:pStyle w:val="ListParagraph"/>
        <w:numPr>
          <w:ilvl w:val="0"/>
          <w:numId w:val="8"/>
        </w:numPr>
      </w:pPr>
      <w:r>
        <w:t xml:space="preserve">Publisher: </w:t>
      </w:r>
      <w:r>
        <w:tab/>
      </w:r>
      <w:r>
        <w:tab/>
      </w:r>
      <w:proofErr w:type="gramStart"/>
      <w:r w:rsidRPr="00BF75E5">
        <w:rPr>
          <w:rStyle w:val="Element"/>
        </w:rPr>
        <w:t>cvrf:DocumentPublisher</w:t>
      </w:r>
      <w:proofErr w:type="gramEnd"/>
    </w:p>
    <w:p w14:paraId="71AFEA9A" w14:textId="77777777" w:rsidR="00543DAF" w:rsidRDefault="00543DAF" w:rsidP="004C3D28">
      <w:pPr>
        <w:pStyle w:val="ListParagraph"/>
        <w:numPr>
          <w:ilvl w:val="0"/>
          <w:numId w:val="8"/>
        </w:numPr>
      </w:pPr>
      <w:r>
        <w:t xml:space="preserve">Tracking: </w:t>
      </w:r>
      <w:r>
        <w:tab/>
      </w:r>
      <w:r>
        <w:tab/>
      </w:r>
      <w:proofErr w:type="gramStart"/>
      <w:r w:rsidRPr="00BF75E5">
        <w:rPr>
          <w:rStyle w:val="Element"/>
        </w:rPr>
        <w:t>cvrf:DocumentTracking</w:t>
      </w:r>
      <w:proofErr w:type="gramEnd"/>
    </w:p>
    <w:p w14:paraId="04C80AD6" w14:textId="77777777" w:rsidR="00543DAF" w:rsidRDefault="00543DAF" w:rsidP="004C3D28">
      <w:pPr>
        <w:pStyle w:val="ListParagraph"/>
        <w:numPr>
          <w:ilvl w:val="0"/>
          <w:numId w:val="8"/>
        </w:numPr>
      </w:pPr>
      <w:r>
        <w:t xml:space="preserve">Notes: </w:t>
      </w:r>
      <w:r>
        <w:tab/>
      </w:r>
      <w:r>
        <w:tab/>
      </w:r>
      <w:r>
        <w:tab/>
      </w:r>
      <w:proofErr w:type="gramStart"/>
      <w:r w:rsidRPr="00BF75E5">
        <w:rPr>
          <w:rStyle w:val="Element"/>
        </w:rPr>
        <w:t>cvrf:DocumentNotes</w:t>
      </w:r>
      <w:proofErr w:type="gramEnd"/>
    </w:p>
    <w:p w14:paraId="09547502" w14:textId="77777777" w:rsidR="00543DAF" w:rsidRDefault="00543DAF" w:rsidP="004C3D28">
      <w:pPr>
        <w:pStyle w:val="ListParagraph"/>
        <w:numPr>
          <w:ilvl w:val="0"/>
          <w:numId w:val="8"/>
        </w:numPr>
      </w:pPr>
      <w:r>
        <w:t xml:space="preserve">Distribution: </w:t>
      </w:r>
      <w:r>
        <w:tab/>
      </w:r>
      <w:r>
        <w:tab/>
      </w:r>
      <w:proofErr w:type="gramStart"/>
      <w:r w:rsidRPr="00BF75E5">
        <w:rPr>
          <w:rStyle w:val="Element"/>
        </w:rPr>
        <w:t>cvrf:DocumentDistribution</w:t>
      </w:r>
      <w:proofErr w:type="gramEnd"/>
    </w:p>
    <w:p w14:paraId="08198939" w14:textId="77777777" w:rsidR="00543DAF" w:rsidRDefault="00543DAF" w:rsidP="004C3D28">
      <w:pPr>
        <w:pStyle w:val="ListParagraph"/>
        <w:numPr>
          <w:ilvl w:val="0"/>
          <w:numId w:val="8"/>
        </w:numPr>
      </w:pPr>
      <w:r>
        <w:t xml:space="preserve">Aggregate Severity: </w:t>
      </w:r>
      <w:r>
        <w:tab/>
      </w:r>
      <w:proofErr w:type="gramStart"/>
      <w:r w:rsidRPr="00BF75E5">
        <w:rPr>
          <w:rStyle w:val="Element"/>
        </w:rPr>
        <w:t>cvrf:AggregateSeverity</w:t>
      </w:r>
      <w:proofErr w:type="gramEnd"/>
    </w:p>
    <w:p w14:paraId="56B20BB9" w14:textId="77777777" w:rsidR="00543DAF" w:rsidRDefault="00543DAF" w:rsidP="004C3D28">
      <w:pPr>
        <w:pStyle w:val="ListParagraph"/>
        <w:numPr>
          <w:ilvl w:val="0"/>
          <w:numId w:val="8"/>
        </w:numPr>
      </w:pPr>
      <w:r>
        <w:t xml:space="preserve">References: </w:t>
      </w:r>
      <w:r>
        <w:tab/>
      </w:r>
      <w:r>
        <w:tab/>
      </w:r>
      <w:proofErr w:type="gramStart"/>
      <w:r w:rsidRPr="00BF75E5">
        <w:rPr>
          <w:rStyle w:val="Element"/>
        </w:rPr>
        <w:t>cvrf:DocumentReferences</w:t>
      </w:r>
      <w:proofErr w:type="gramEnd"/>
    </w:p>
    <w:p w14:paraId="7972EB24" w14:textId="2A13D8E6" w:rsidR="00C86BA8" w:rsidRPr="00543DAF" w:rsidRDefault="00543DAF" w:rsidP="004C3D28">
      <w:pPr>
        <w:pStyle w:val="ListParagraph"/>
        <w:numPr>
          <w:ilvl w:val="0"/>
          <w:numId w:val="8"/>
        </w:numPr>
        <w:rPr>
          <w:rStyle w:val="Element"/>
          <w:rFonts w:ascii="Arial" w:hAnsi="Arial"/>
        </w:rPr>
      </w:pPr>
      <w:r>
        <w:t xml:space="preserve">Acknowledgements: </w:t>
      </w:r>
      <w:r>
        <w:tab/>
      </w:r>
      <w:proofErr w:type="gramStart"/>
      <w:r w:rsidRPr="00BF75E5">
        <w:rPr>
          <w:rStyle w:val="Element"/>
        </w:rPr>
        <w:t>cvrf:Acknowledgements</w:t>
      </w:r>
      <w:proofErr w:type="gramEnd"/>
    </w:p>
    <w:p w14:paraId="27F6F32E" w14:textId="618B50A8" w:rsidR="00543DAF" w:rsidRDefault="00543DAF" w:rsidP="00543DAF">
      <w:pPr>
        <w:rPr>
          <w:ins w:id="1568" w:author="Stefan Hagen" w:date="2017-03-11T22:14:00Z"/>
        </w:rPr>
      </w:pPr>
      <w:r>
        <w:t>The remaining sub sections will describe the elements, requirements on them and state recommendations and examples.</w:t>
      </w:r>
    </w:p>
    <w:p w14:paraId="04B8227A" w14:textId="77777777" w:rsidR="00BC29AB" w:rsidRDefault="00BC29AB" w:rsidP="00BC29AB">
      <w:pPr>
        <w:rPr>
          <w:ins w:id="1569" w:author="Stefan Hagen" w:date="2017-03-11T22:14:00Z"/>
        </w:rPr>
      </w:pPr>
      <w:ins w:id="1570" w:author="Stefan Hagen" w:date="2017-03-11T22:14:00Z">
        <w:r>
          <w:t>As a service to the reader otherwise commonly used acronyms used in the rest of this section (or found in the XML schema source files are expanded here and as understood in the context of CVRF (for more details please cf. the respective sub sections below):</w:t>
        </w:r>
      </w:ins>
    </w:p>
    <w:p w14:paraId="14B129E2" w14:textId="77777777" w:rsidR="00BC29AB" w:rsidRDefault="00BC29AB" w:rsidP="00BC29AB">
      <w:pPr>
        <w:pStyle w:val="ListParagraph"/>
        <w:numPr>
          <w:ilvl w:val="0"/>
          <w:numId w:val="22"/>
        </w:numPr>
        <w:rPr>
          <w:ins w:id="1571" w:author="Stefan Hagen" w:date="2017-03-11T23:27:00Z"/>
        </w:rPr>
      </w:pPr>
      <w:ins w:id="1572" w:author="Stefan Hagen" w:date="2017-03-11T22:14:00Z">
        <w:r>
          <w:t xml:space="preserve">CVSS: </w:t>
        </w:r>
        <w:r w:rsidRPr="00AF4107">
          <w:t>Common Vulnerability Scoring System</w:t>
        </w:r>
        <w:r>
          <w:t xml:space="preserve"> (cf. [</w:t>
        </w:r>
        <w:r>
          <w:fldChar w:fldCharType="begin"/>
        </w:r>
        <w:r>
          <w:instrText xml:space="preserve"> HYPERLINK \l "refCVSS3" </w:instrText>
        </w:r>
      </w:ins>
      <w:ins w:id="1573" w:author="Stefan Hagen" w:date="2017-03-12T22:48:00Z"/>
      <w:ins w:id="1574" w:author="Stefan Hagen" w:date="2017-03-11T22:14:00Z">
        <w:r>
          <w:fldChar w:fldCharType="separate"/>
        </w:r>
        <w:r w:rsidRPr="00510AD8">
          <w:rPr>
            <w:rStyle w:val="Hyperlink"/>
          </w:rPr>
          <w:t>CVSS3</w:t>
        </w:r>
        <w:r>
          <w:rPr>
            <w:rStyle w:val="Hyperlink"/>
          </w:rPr>
          <w:fldChar w:fldCharType="end"/>
        </w:r>
        <w:r>
          <w:t>] preferred, [</w:t>
        </w:r>
        <w:r>
          <w:fldChar w:fldCharType="begin"/>
        </w:r>
        <w:r>
          <w:instrText xml:space="preserve"> HYPERLINK \l "refCVSS2" </w:instrText>
        </w:r>
      </w:ins>
      <w:ins w:id="1575" w:author="Stefan Hagen" w:date="2017-03-12T22:48:00Z"/>
      <w:ins w:id="1576" w:author="Stefan Hagen" w:date="2017-03-11T22:14:00Z">
        <w:r>
          <w:fldChar w:fldCharType="separate"/>
        </w:r>
        <w:r w:rsidRPr="006D1207">
          <w:rPr>
            <w:rStyle w:val="Hyperlink"/>
          </w:rPr>
          <w:t>CVSS2</w:t>
        </w:r>
        <w:r>
          <w:rPr>
            <w:rStyle w:val="Hyperlink"/>
          </w:rPr>
          <w:fldChar w:fldCharType="end"/>
        </w:r>
        <w:r>
          <w:t>] deprecated)</w:t>
        </w:r>
      </w:ins>
    </w:p>
    <w:p w14:paraId="3B8E2462" w14:textId="213A3D7E" w:rsidR="004377E7" w:rsidRDefault="004377E7" w:rsidP="00BC29AB">
      <w:pPr>
        <w:pStyle w:val="ListParagraph"/>
        <w:numPr>
          <w:ilvl w:val="0"/>
          <w:numId w:val="22"/>
        </w:numPr>
        <w:rPr>
          <w:ins w:id="1577" w:author="Stefan Hagen" w:date="2017-03-11T22:14:00Z"/>
        </w:rPr>
      </w:pPr>
      <w:ins w:id="1578" w:author="Stefan Hagen" w:date="2017-03-11T23:27:00Z">
        <w:r>
          <w:t>OID: Object Identifier</w:t>
        </w:r>
      </w:ins>
      <w:ins w:id="1579" w:author="Stefan Hagen" w:date="2017-03-11T23:28:00Z">
        <w:r>
          <w:t xml:space="preserve"> (here unique address in hierarchical management information base)</w:t>
        </w:r>
      </w:ins>
    </w:p>
    <w:p w14:paraId="65F1B4F6" w14:textId="33F2AB71" w:rsidR="00BC29AB" w:rsidRPr="0012387E" w:rsidRDefault="00282A65">
      <w:pPr>
        <w:pStyle w:val="ListParagraph"/>
        <w:numPr>
          <w:ilvl w:val="0"/>
          <w:numId w:val="22"/>
        </w:numPr>
        <w:jc w:val="both"/>
        <w:pPrChange w:id="1580" w:author="Stefan Hagen" w:date="2017-03-12T17:31:00Z">
          <w:pPr/>
        </w:pPrChange>
      </w:pPr>
      <w:ins w:id="1581" w:author="Stefan Hagen" w:date="2017-03-11T22:25:00Z">
        <w:r>
          <w:t>UTC: Universal Time Coordinated</w:t>
        </w:r>
      </w:ins>
      <w:ins w:id="1582" w:author="Stefan Hagen" w:date="2017-03-11T23:27:00Z">
        <w:r w:rsidR="004377E7">
          <w:t xml:space="preserve"> (</w:t>
        </w:r>
      </w:ins>
      <w:ins w:id="1583" w:author="Stefan Hagen" w:date="2017-03-12T17:31:00Z">
        <w:r w:rsidR="00FB4988">
          <w:t>cf. section</w:t>
        </w:r>
      </w:ins>
      <w:ins w:id="1584" w:author="Stefan Hagen" w:date="2017-03-12T17:33:00Z">
        <w:r w:rsidR="00FB4988">
          <w:t xml:space="preserve"> </w:t>
        </w:r>
        <w:r w:rsidR="00FB4988">
          <w:fldChar w:fldCharType="begin"/>
        </w:r>
        <w:r w:rsidR="00FB4988">
          <w:instrText xml:space="preserve"> REF _Ref477103266 \w \h </w:instrText>
        </w:r>
      </w:ins>
      <w:r w:rsidR="00FB4988">
        <w:fldChar w:fldCharType="separate"/>
      </w:r>
      <w:ins w:id="1585" w:author="Stefan Hagen" w:date="2017-03-12T22:48:00Z">
        <w:r w:rsidR="00A07A1F">
          <w:t>2.2</w:t>
        </w:r>
      </w:ins>
      <w:ins w:id="1586" w:author="Stefan Hagen" w:date="2017-03-12T17:33:00Z">
        <w:r w:rsidR="00FB4988">
          <w:fldChar w:fldCharType="end"/>
        </w:r>
      </w:ins>
      <w:ins w:id="1587" w:author="Stefan Hagen" w:date="2017-03-12T17:32:00Z">
        <w:r w:rsidR="00FB4988">
          <w:t xml:space="preserve"> </w:t>
        </w:r>
        <w:r w:rsidR="00FB4988">
          <w:fldChar w:fldCharType="begin"/>
        </w:r>
        <w:r w:rsidR="00FB4988">
          <w:instrText xml:space="preserve"> REF _Ref477103266 \h </w:instrText>
        </w:r>
      </w:ins>
      <w:r w:rsidR="00FB4988">
        <w:fldChar w:fldCharType="separate"/>
      </w:r>
      <w:ins w:id="1588" w:author="Stefan Hagen" w:date="2017-03-12T22:48:00Z">
        <w:r w:rsidR="00A07A1F">
          <w:t>Date and Time</w:t>
        </w:r>
      </w:ins>
      <w:ins w:id="1589" w:author="Stefan Hagen" w:date="2017-03-12T17:32:00Z">
        <w:r w:rsidR="00FB4988">
          <w:fldChar w:fldCharType="end"/>
        </w:r>
      </w:ins>
      <w:ins w:id="1590" w:author="Stefan Hagen" w:date="2017-03-11T23:27:00Z">
        <w:r w:rsidR="004377E7">
          <w:t xml:space="preserve">) </w:t>
        </w:r>
      </w:ins>
    </w:p>
    <w:p w14:paraId="48B3B538" w14:textId="4E23D0DE" w:rsidR="00C86BA8" w:rsidRDefault="00610C93" w:rsidP="00C86BA8">
      <w:pPr>
        <w:pStyle w:val="Heading2"/>
      </w:pPr>
      <w:bookmarkStart w:id="1591" w:name="_Toc477122245"/>
      <w:r>
        <w:t>Document Ti</w:t>
      </w:r>
      <w:r w:rsidR="00C86BA8">
        <w:t>tle</w:t>
      </w:r>
      <w:bookmarkEnd w:id="1591"/>
    </w:p>
    <w:p w14:paraId="38E01CDF" w14:textId="67D79DF2" w:rsidR="00F32D93" w:rsidRDefault="005D4C8E" w:rsidP="005D4C8E">
      <w:pPr>
        <w:pStyle w:val="MemberHeading"/>
        <w:rPr>
          <w:rStyle w:val="Element"/>
        </w:rPr>
      </w:pPr>
      <w:proofErr w:type="gramStart"/>
      <w:r>
        <w:rPr>
          <w:rStyle w:val="Element"/>
        </w:rPr>
        <w:t>cvrf:</w:t>
      </w:r>
      <w:r w:rsidRPr="00610C93">
        <w:rPr>
          <w:rStyle w:val="Element"/>
        </w:rPr>
        <w:t>DocumentTitle</w:t>
      </w:r>
      <w:proofErr w:type="gramEnd"/>
    </w:p>
    <w:p w14:paraId="1C4247DF" w14:textId="3917CBD8" w:rsidR="005D4C8E" w:rsidRPr="005D4C8E" w:rsidRDefault="005D4C8E" w:rsidP="005D4C8E">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t>Root</w:t>
      </w:r>
    </w:p>
    <w:p w14:paraId="6E9A861C" w14:textId="77777777" w:rsidR="005D4C8E" w:rsidRDefault="005D4C8E" w:rsidP="005D4C8E">
      <w:pPr>
        <w:spacing w:before="0" w:after="0"/>
      </w:pPr>
    </w:p>
    <w:p w14:paraId="5196B7C8" w14:textId="7ECDD137" w:rsidR="00610C93" w:rsidRPr="00610C93" w:rsidRDefault="00F32D93" w:rsidP="00610C93">
      <w:r w:rsidRPr="00F32D93">
        <w:t>The element</w:t>
      </w:r>
      <w:r>
        <w:rPr>
          <w:rStyle w:val="Element"/>
        </w:rPr>
        <w:t xml:space="preserve"> </w:t>
      </w:r>
      <w:proofErr w:type="gramStart"/>
      <w:r>
        <w:rPr>
          <w:rStyle w:val="Element"/>
        </w:rPr>
        <w:t>cvrf:</w:t>
      </w:r>
      <w:r w:rsidR="00610C93" w:rsidRPr="00610C93">
        <w:rPr>
          <w:rStyle w:val="Element"/>
        </w:rPr>
        <w:t>DocumentTitle</w:t>
      </w:r>
      <w:proofErr w:type="gramEnd"/>
      <w:r w:rsidR="00610C93" w:rsidRPr="00610C93">
        <w:rPr>
          <w:b/>
          <w:bCs/>
        </w:rPr>
        <w:t xml:space="preserve"> </w:t>
      </w:r>
      <w:r>
        <w:t>holds</w:t>
      </w:r>
      <w:r w:rsidR="00610C93" w:rsidRPr="00610C93">
        <w:t xml:space="preserve"> a definitive canonical name for the document, providing enough descriptive content to differentiate from other similar documen</w:t>
      </w:r>
      <w:r w:rsidR="00610C93">
        <w:t>ts, ideally providing a unique “handle”</w:t>
      </w:r>
      <w:r w:rsidR="00610C93" w:rsidRPr="00610C93">
        <w:t xml:space="preserve"> While this field is largely up to the document producer, </w:t>
      </w:r>
      <w:r w:rsidR="00610C93">
        <w:t>common usage</w:t>
      </w:r>
      <w:r w:rsidR="00610C93" w:rsidRPr="00610C93">
        <w:t xml:space="preserve"> </w:t>
      </w:r>
      <w:r w:rsidR="00610C93">
        <w:t>brings</w:t>
      </w:r>
      <w:r w:rsidR="00610C93" w:rsidRPr="00610C93">
        <w:t xml:space="preserve"> some recommendations: </w:t>
      </w:r>
    </w:p>
    <w:p w14:paraId="75CE85A5" w14:textId="2EFDCDC2" w:rsidR="00610C93" w:rsidRDefault="00610C93" w:rsidP="00610C93">
      <w:r w:rsidRPr="00610C93">
        <w:t>The title should be succinct and promptly give the reader an idea of what is to come. If the document producer also publishes a human-friendly document that goes hand-in-hand with a CVRF document, it is recommend</w:t>
      </w:r>
      <w:r>
        <w:t>ed</w:t>
      </w:r>
      <w:r w:rsidRPr="00610C93">
        <w:t xml:space="preserve"> that both documents use the same title. It is further recommended to include the manufacturer name with any produc</w:t>
      </w:r>
      <w:r>
        <w:t>t names mentioned in the title.</w:t>
      </w:r>
    </w:p>
    <w:p w14:paraId="67576D1F" w14:textId="0A71E956" w:rsidR="00C86BA8" w:rsidRDefault="00610C93" w:rsidP="001C235B">
      <w:pPr>
        <w:pStyle w:val="MemberHeading"/>
      </w:pPr>
      <w:r>
        <w:t>Examples</w:t>
      </w:r>
    </w:p>
    <w:p w14:paraId="0978C657" w14:textId="72DC9706" w:rsidR="001C235B"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592" w:author="Stefan Hagen" w:date="2017-03-12T22:48:00Z">
        <w:r w:rsidR="00A07A1F">
          <w:rPr>
            <w:noProof/>
          </w:rPr>
          <w:t>6</w:t>
        </w:r>
      </w:ins>
      <w:del w:id="1593" w:author="Stefan Hagen" w:date="2017-03-12T17:33:00Z">
        <w:r w:rsidR="00DC18B5" w:rsidDel="00FB4988">
          <w:rPr>
            <w:noProof/>
          </w:rPr>
          <w:delText>2</w:delText>
        </w:r>
      </w:del>
      <w:r w:rsidR="00A07A1F">
        <w:rPr>
          <w:noProof/>
        </w:rPr>
        <w:fldChar w:fldCharType="end"/>
      </w:r>
      <w:r w:rsidRPr="003F1FAD">
        <w:t>:</w:t>
      </w:r>
    </w:p>
    <w:p w14:paraId="43820C1D" w14:textId="272FCB91" w:rsidR="00610C93" w:rsidRPr="00610C93" w:rsidRDefault="00610C93" w:rsidP="00610C93">
      <w:pPr>
        <w:pStyle w:val="Example"/>
      </w:pPr>
      <w:r w:rsidRPr="00610C93">
        <w:t>&lt;DocumentTitle&gt;Cisco IP</w:t>
      </w:r>
      <w:r w:rsidR="009A4680">
        <w:t>v6 Crafted Packet Vulnerability</w:t>
      </w:r>
      <w:r w:rsidR="00BA7A1D">
        <w:t>&lt;/DocumentTitle&gt;</w:t>
      </w:r>
    </w:p>
    <w:p w14:paraId="6B347C0B" w14:textId="76564234" w:rsidR="00610C93"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594" w:author="Stefan Hagen" w:date="2017-03-12T22:48:00Z">
        <w:r w:rsidR="00A07A1F">
          <w:rPr>
            <w:noProof/>
          </w:rPr>
          <w:t>7</w:t>
        </w:r>
      </w:ins>
      <w:del w:id="1595" w:author="Stefan Hagen" w:date="2017-03-12T17:33:00Z">
        <w:r w:rsidR="00DC18B5" w:rsidDel="00FB4988">
          <w:rPr>
            <w:noProof/>
          </w:rPr>
          <w:delText>3</w:delText>
        </w:r>
      </w:del>
      <w:r w:rsidR="00A07A1F">
        <w:rPr>
          <w:noProof/>
        </w:rPr>
        <w:fldChar w:fldCharType="end"/>
      </w:r>
      <w:r w:rsidRPr="003F1FAD">
        <w:t>:</w:t>
      </w:r>
    </w:p>
    <w:p w14:paraId="6F179F15" w14:textId="3885B40C" w:rsidR="00610C93" w:rsidRPr="00610C93" w:rsidRDefault="00610C93" w:rsidP="00BA7A1D">
      <w:pPr>
        <w:pStyle w:val="Examplesmall"/>
      </w:pPr>
      <w:r w:rsidRPr="00610C93">
        <w:t>&lt;DocumentTitle&gt;CERT Vulnerabiliti</w:t>
      </w:r>
      <w:r w:rsidR="00BA7A1D">
        <w:t xml:space="preserve">es in Kerberos 5 </w:t>
      </w:r>
      <w:r w:rsidR="009A4680">
        <w:t>Implementation</w:t>
      </w:r>
      <w:r w:rsidR="00BA7A1D">
        <w:t>&lt;/DocumentTitle&gt;</w:t>
      </w:r>
    </w:p>
    <w:p w14:paraId="5DC6C061"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596" w:author="Stefan Hagen" w:date="2017-03-12T22:48:00Z">
        <w:r w:rsidR="00A07A1F">
          <w:rPr>
            <w:noProof/>
          </w:rPr>
          <w:t>8</w:t>
        </w:r>
      </w:ins>
      <w:del w:id="1597" w:author="Stefan Hagen" w:date="2017-03-12T17:33:00Z">
        <w:r w:rsidR="00DC18B5" w:rsidDel="00FB4988">
          <w:rPr>
            <w:noProof/>
          </w:rPr>
          <w:delText>4</w:delText>
        </w:r>
      </w:del>
      <w:r w:rsidR="00A07A1F">
        <w:rPr>
          <w:noProof/>
        </w:rPr>
        <w:fldChar w:fldCharType="end"/>
      </w:r>
      <w:r w:rsidRPr="003F1FAD">
        <w:t>:</w:t>
      </w:r>
    </w:p>
    <w:p w14:paraId="783ECDB4" w14:textId="0C39A5C3" w:rsidR="00610C93" w:rsidRPr="00610C93" w:rsidRDefault="00610C93" w:rsidP="00BA7A1D">
      <w:pPr>
        <w:pStyle w:val="Examplesmall"/>
      </w:pPr>
      <w:r w:rsidRPr="00610C93">
        <w:t xml:space="preserve">&lt;DocumentTitle&gt;Cisco Content Services Switch 11000 Series DNS Negative Cache of Information </w:t>
      </w:r>
      <w:r w:rsidRPr="00610C93">
        <w:rPr>
          <w:rFonts w:ascii="MS Mincho" w:eastAsia="MS Mincho" w:hAnsi="MS Mincho" w:cs="MS Mincho"/>
        </w:rPr>
        <w:t> </w:t>
      </w:r>
      <w:r w:rsidR="009A4680">
        <w:t>Denial-of-Service Vulnerability</w:t>
      </w:r>
      <w:r w:rsidR="00BA7A1D">
        <w:t>&lt;/DocumentTitle&gt;</w:t>
      </w:r>
    </w:p>
    <w:p w14:paraId="2CCF2CBF" w14:textId="77777777" w:rsidR="00356042" w:rsidRDefault="00356042" w:rsidP="00356042">
      <w:pPr>
        <w:pStyle w:val="Caption"/>
      </w:pPr>
      <w:r w:rsidRPr="004D7D18">
        <w:lastRenderedPageBreak/>
        <w:t>Example</w:t>
      </w:r>
      <w:r w:rsidRPr="003F1FAD">
        <w:t xml:space="preserve"> </w:t>
      </w:r>
      <w:r w:rsidR="00A07A1F">
        <w:fldChar w:fldCharType="begin"/>
      </w:r>
      <w:r w:rsidR="00A07A1F">
        <w:instrText xml:space="preserve"> SEQ Example \* ARABIC </w:instrText>
      </w:r>
      <w:r w:rsidR="00A07A1F">
        <w:fldChar w:fldCharType="separate"/>
      </w:r>
      <w:ins w:id="1598" w:author="Stefan Hagen" w:date="2017-03-12T22:48:00Z">
        <w:r w:rsidR="00A07A1F">
          <w:rPr>
            <w:noProof/>
          </w:rPr>
          <w:t>9</w:t>
        </w:r>
      </w:ins>
      <w:del w:id="1599" w:author="Stefan Hagen" w:date="2017-03-12T17:33:00Z">
        <w:r w:rsidR="00DC18B5" w:rsidDel="00FB4988">
          <w:rPr>
            <w:noProof/>
          </w:rPr>
          <w:delText>5</w:delText>
        </w:r>
      </w:del>
      <w:r w:rsidR="00A07A1F">
        <w:rPr>
          <w:noProof/>
        </w:rPr>
        <w:fldChar w:fldCharType="end"/>
      </w:r>
      <w:r w:rsidRPr="003F1FAD">
        <w:t>:</w:t>
      </w:r>
    </w:p>
    <w:p w14:paraId="1C6673F2" w14:textId="5F976A23" w:rsidR="00610C93" w:rsidRPr="00610C93" w:rsidRDefault="00610C93" w:rsidP="00BA7A1D">
      <w:pPr>
        <w:pStyle w:val="Examplesmall"/>
      </w:pPr>
      <w:r w:rsidRPr="00610C93">
        <w:t>&lt;DocumentTitle&gt;Symantec Brightmail An</w:t>
      </w:r>
      <w:r w:rsidR="009A4680">
        <w:t>tiSpam Static Database Password</w:t>
      </w:r>
      <w:r>
        <w:t>&lt;/DocumentTitle&gt;</w:t>
      </w:r>
    </w:p>
    <w:p w14:paraId="22F45742"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00" w:author="Stefan Hagen" w:date="2017-03-12T22:48:00Z">
        <w:r w:rsidR="00A07A1F">
          <w:rPr>
            <w:noProof/>
          </w:rPr>
          <w:t>10</w:t>
        </w:r>
      </w:ins>
      <w:del w:id="1601" w:author="Stefan Hagen" w:date="2017-03-12T17:33:00Z">
        <w:r w:rsidR="00DC18B5" w:rsidDel="00FB4988">
          <w:rPr>
            <w:noProof/>
          </w:rPr>
          <w:delText>6</w:delText>
        </w:r>
      </w:del>
      <w:r w:rsidR="00A07A1F">
        <w:rPr>
          <w:noProof/>
        </w:rPr>
        <w:fldChar w:fldCharType="end"/>
      </w:r>
      <w:r w:rsidRPr="003F1FAD">
        <w:t>:</w:t>
      </w:r>
    </w:p>
    <w:p w14:paraId="217AC0A4" w14:textId="342CC168" w:rsidR="00610C93" w:rsidRPr="00610C93" w:rsidRDefault="00610C93" w:rsidP="00BA7A1D">
      <w:pPr>
        <w:pStyle w:val="Examplesmall"/>
      </w:pPr>
      <w:r w:rsidRPr="00610C93">
        <w:t>&lt;DocumentTitle&gt;HPSBUX02697 SSRT100591 rev.1 - HP-UX Running Java, Remote Unauthorized Access, Disclosure of Informa</w:t>
      </w:r>
      <w:r w:rsidR="009A4680">
        <w:t>tion, and Other Vulnerabilities</w:t>
      </w:r>
      <w:r w:rsidR="00BA7A1D">
        <w:t>&lt;/DocumentTitle&gt;</w:t>
      </w:r>
    </w:p>
    <w:p w14:paraId="12C4377A"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02" w:author="Stefan Hagen" w:date="2017-03-12T22:48:00Z">
        <w:r w:rsidR="00A07A1F">
          <w:rPr>
            <w:noProof/>
          </w:rPr>
          <w:t>11</w:t>
        </w:r>
      </w:ins>
      <w:del w:id="1603" w:author="Stefan Hagen" w:date="2017-03-12T17:33:00Z">
        <w:r w:rsidR="00DC18B5" w:rsidDel="00FB4988">
          <w:rPr>
            <w:noProof/>
          </w:rPr>
          <w:delText>7</w:delText>
        </w:r>
      </w:del>
      <w:r w:rsidR="00A07A1F">
        <w:rPr>
          <w:noProof/>
        </w:rPr>
        <w:fldChar w:fldCharType="end"/>
      </w:r>
      <w:r w:rsidRPr="003F1FAD">
        <w:t>:</w:t>
      </w:r>
    </w:p>
    <w:p w14:paraId="7D3D101E" w14:textId="63CA9C3D" w:rsidR="00610C93" w:rsidRPr="00610C93" w:rsidRDefault="00610C93" w:rsidP="00BA7A1D">
      <w:pPr>
        <w:pStyle w:val="Examplesmall"/>
      </w:pPr>
      <w:r w:rsidRPr="00610C93">
        <w:t>&lt;DocumentTitle&gt;Microsoft Vulnerability in the Microsoft Data Access Components (MDAC) Function Coul</w:t>
      </w:r>
      <w:r w:rsidR="009A4680">
        <w:t>d Allow Code Execution</w:t>
      </w:r>
      <w:r w:rsidR="00BA7A1D">
        <w:t>&lt;/DocumentTitle&gt;</w:t>
      </w:r>
    </w:p>
    <w:p w14:paraId="0C90F527"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04" w:author="Stefan Hagen" w:date="2017-03-12T22:48:00Z">
        <w:r w:rsidR="00A07A1F">
          <w:rPr>
            <w:noProof/>
          </w:rPr>
          <w:t>12</w:t>
        </w:r>
      </w:ins>
      <w:del w:id="1605" w:author="Stefan Hagen" w:date="2017-03-12T17:33:00Z">
        <w:r w:rsidR="00DC18B5" w:rsidDel="00FB4988">
          <w:rPr>
            <w:noProof/>
          </w:rPr>
          <w:delText>8</w:delText>
        </w:r>
      </w:del>
      <w:r w:rsidR="00A07A1F">
        <w:rPr>
          <w:noProof/>
        </w:rPr>
        <w:fldChar w:fldCharType="end"/>
      </w:r>
      <w:r w:rsidRPr="003F1FAD">
        <w:t>:</w:t>
      </w:r>
    </w:p>
    <w:p w14:paraId="2AA0461C" w14:textId="2A574E97" w:rsidR="00610C93" w:rsidRPr="00610C93" w:rsidRDefault="00610C93" w:rsidP="00BA7A1D">
      <w:pPr>
        <w:pStyle w:val="Examplesmall"/>
      </w:pPr>
      <w:r w:rsidRPr="00610C93">
        <w:t>&lt;DocumentTitle&gt;</w:t>
      </w:r>
      <w:r w:rsidR="00AC3E78">
        <w:br/>
        <w:t xml:space="preserve">  </w:t>
      </w:r>
      <w:r w:rsidRPr="00610C93">
        <w:t xml:space="preserve">Microsoft Vulnerability in Windows Explorer Could Allow Remote Code </w:t>
      </w:r>
      <w:r w:rsidRPr="00610C93">
        <w:rPr>
          <w:rFonts w:ascii="MS Mincho" w:eastAsia="MS Mincho" w:hAnsi="MS Mincho" w:cs="MS Mincho"/>
        </w:rPr>
        <w:t> </w:t>
      </w:r>
      <w:r w:rsidR="009A4680">
        <w:t>Execution</w:t>
      </w:r>
      <w:r w:rsidR="00AC3E78">
        <w:br/>
      </w:r>
      <w:r>
        <w:t>&lt;/DocumentTitle&gt;</w:t>
      </w:r>
    </w:p>
    <w:p w14:paraId="23641446" w14:textId="7E837DE3" w:rsidR="00F32D93" w:rsidRDefault="00F32D93" w:rsidP="00F32D93">
      <w:pPr>
        <w:pStyle w:val="Heading2"/>
      </w:pPr>
      <w:bookmarkStart w:id="1606" w:name="_Toc477122246"/>
      <w:r>
        <w:t>Document Type</w:t>
      </w:r>
      <w:bookmarkEnd w:id="1606"/>
    </w:p>
    <w:p w14:paraId="7D766A3A" w14:textId="3C327F8D" w:rsidR="005D4C8E" w:rsidRDefault="005D4C8E" w:rsidP="005D4C8E">
      <w:pPr>
        <w:pStyle w:val="MemberHeading"/>
        <w:rPr>
          <w:rStyle w:val="Element"/>
        </w:rPr>
      </w:pPr>
      <w:proofErr w:type="gramStart"/>
      <w:r>
        <w:rPr>
          <w:rStyle w:val="Element"/>
        </w:rPr>
        <w:t>cvrf:</w:t>
      </w:r>
      <w:r w:rsidRPr="00610C93">
        <w:rPr>
          <w:rStyle w:val="Element"/>
        </w:rPr>
        <w:t>DocumentT</w:t>
      </w:r>
      <w:r>
        <w:rPr>
          <w:rStyle w:val="Element"/>
        </w:rPr>
        <w:t>ype</w:t>
      </w:r>
      <w:proofErr w:type="gramEnd"/>
    </w:p>
    <w:p w14:paraId="42D61BD2" w14:textId="77777777" w:rsidR="005D4C8E" w:rsidRPr="005D4C8E" w:rsidRDefault="005D4C8E" w:rsidP="005D4C8E">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t>Root</w:t>
      </w:r>
    </w:p>
    <w:p w14:paraId="2AF61EBB" w14:textId="77777777" w:rsidR="005D4C8E" w:rsidRDefault="005D4C8E" w:rsidP="005D4C8E">
      <w:pPr>
        <w:spacing w:before="0" w:after="0"/>
      </w:pPr>
    </w:p>
    <w:p w14:paraId="5CA366EB" w14:textId="2242CA63" w:rsidR="00F32D93" w:rsidRPr="00F32D93" w:rsidRDefault="00F32D93" w:rsidP="00F32D93">
      <w:r w:rsidRPr="00F32D93">
        <w:t>The</w:t>
      </w:r>
      <w:r>
        <w:rPr>
          <w:b/>
          <w:bCs/>
        </w:rPr>
        <w:t xml:space="preserve"> </w:t>
      </w:r>
      <w:r w:rsidRPr="00F32D93">
        <w:t>element</w:t>
      </w:r>
      <w:r>
        <w:rPr>
          <w:b/>
          <w:bCs/>
        </w:rPr>
        <w:t xml:space="preserve"> </w:t>
      </w:r>
      <w:proofErr w:type="gramStart"/>
      <w:r w:rsidRPr="00F32D93">
        <w:rPr>
          <w:rStyle w:val="Element"/>
        </w:rPr>
        <w:t>cvrf:DocumentType</w:t>
      </w:r>
      <w:proofErr w:type="gramEnd"/>
      <w:r w:rsidRPr="00F32D93">
        <w:rPr>
          <w:b/>
          <w:bCs/>
        </w:rPr>
        <w:t xml:space="preserve"> </w:t>
      </w:r>
      <w:r w:rsidR="005D4C8E">
        <w:t>defines</w:t>
      </w:r>
      <w:r w:rsidRPr="00F32D93">
        <w:t xml:space="preserve"> a short canonical name, chosen by the document producer, which will inform the end user as to the type of document. </w:t>
      </w:r>
    </w:p>
    <w:p w14:paraId="5D716632" w14:textId="77777777" w:rsidR="001C235B" w:rsidRDefault="001C235B" w:rsidP="001C235B">
      <w:pPr>
        <w:pStyle w:val="MemberHeading"/>
      </w:pPr>
      <w:r>
        <w:t>Examples</w:t>
      </w:r>
    </w:p>
    <w:p w14:paraId="301984A1"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07" w:author="Stefan Hagen" w:date="2017-03-12T22:48:00Z">
        <w:r w:rsidR="00A07A1F">
          <w:rPr>
            <w:noProof/>
          </w:rPr>
          <w:t>13</w:t>
        </w:r>
      </w:ins>
      <w:del w:id="1608" w:author="Stefan Hagen" w:date="2017-03-12T17:33:00Z">
        <w:r w:rsidR="00DC18B5" w:rsidDel="00FB4988">
          <w:rPr>
            <w:noProof/>
          </w:rPr>
          <w:delText>9</w:delText>
        </w:r>
      </w:del>
      <w:r w:rsidR="00A07A1F">
        <w:rPr>
          <w:noProof/>
        </w:rPr>
        <w:fldChar w:fldCharType="end"/>
      </w:r>
      <w:r w:rsidRPr="003F1FAD">
        <w:t>:</w:t>
      </w:r>
    </w:p>
    <w:p w14:paraId="7936142C" w14:textId="6DA31DE1" w:rsidR="005D4C8E" w:rsidRPr="00610C93" w:rsidRDefault="005D4C8E" w:rsidP="00BA7A1D">
      <w:pPr>
        <w:pStyle w:val="Examplesmall"/>
      </w:pPr>
      <w:r w:rsidRPr="00610C93">
        <w:t>&lt;DocumentT</w:t>
      </w:r>
      <w:r>
        <w:t>ype</w:t>
      </w:r>
      <w:r w:rsidRPr="00610C93">
        <w:t>&gt;</w:t>
      </w:r>
      <w:r w:rsidRPr="005D4C8E">
        <w:t>Vulnerability Report</w:t>
      </w:r>
      <w:r w:rsidRPr="00610C93">
        <w:t>&lt;/DocumentT</w:t>
      </w:r>
      <w:r>
        <w:t>ype</w:t>
      </w:r>
      <w:r w:rsidRPr="00610C93">
        <w:t xml:space="preserve">&gt; </w:t>
      </w:r>
      <w:r w:rsidRPr="00610C93">
        <w:rPr>
          <w:rFonts w:ascii="MS Mincho" w:eastAsia="MS Mincho" w:hAnsi="MS Mincho" w:cs="MS Mincho"/>
        </w:rPr>
        <w:t> </w:t>
      </w:r>
    </w:p>
    <w:p w14:paraId="5E01D573"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09" w:author="Stefan Hagen" w:date="2017-03-12T22:48:00Z">
        <w:r w:rsidR="00A07A1F">
          <w:rPr>
            <w:noProof/>
          </w:rPr>
          <w:t>14</w:t>
        </w:r>
      </w:ins>
      <w:del w:id="1610" w:author="Stefan Hagen" w:date="2017-03-12T17:33:00Z">
        <w:r w:rsidR="00DC18B5" w:rsidDel="00FB4988">
          <w:rPr>
            <w:noProof/>
          </w:rPr>
          <w:delText>10</w:delText>
        </w:r>
      </w:del>
      <w:r w:rsidR="00A07A1F">
        <w:rPr>
          <w:noProof/>
        </w:rPr>
        <w:fldChar w:fldCharType="end"/>
      </w:r>
      <w:r w:rsidRPr="003F1FAD">
        <w:t>:</w:t>
      </w:r>
    </w:p>
    <w:p w14:paraId="730BC1CC" w14:textId="17C94643" w:rsidR="005D4C8E" w:rsidRPr="00610C93" w:rsidRDefault="005D4C8E" w:rsidP="00BA7A1D">
      <w:pPr>
        <w:pStyle w:val="Examplesmall"/>
      </w:pPr>
      <w:r w:rsidRPr="00610C93">
        <w:t>&lt;DocumentT</w:t>
      </w:r>
      <w:r>
        <w:t>ype&gt;</w:t>
      </w:r>
      <w:r w:rsidRPr="005D4C8E">
        <w:t>Security Bulletin</w:t>
      </w:r>
      <w:r w:rsidRPr="00610C93">
        <w:t>&lt;/DocumentT</w:t>
      </w:r>
      <w:r>
        <w:t>ype</w:t>
      </w:r>
      <w:r w:rsidRPr="00610C93">
        <w:t xml:space="preserve">&gt; </w:t>
      </w:r>
      <w:r w:rsidRPr="00610C93">
        <w:rPr>
          <w:rFonts w:ascii="MS Mincho" w:eastAsia="MS Mincho" w:hAnsi="MS Mincho" w:cs="MS Mincho"/>
        </w:rPr>
        <w:t> </w:t>
      </w:r>
    </w:p>
    <w:p w14:paraId="07668921"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11" w:author="Stefan Hagen" w:date="2017-03-12T22:48:00Z">
        <w:r w:rsidR="00A07A1F">
          <w:rPr>
            <w:noProof/>
          </w:rPr>
          <w:t>15</w:t>
        </w:r>
      </w:ins>
      <w:del w:id="1612" w:author="Stefan Hagen" w:date="2017-03-12T17:33:00Z">
        <w:r w:rsidR="00DC18B5" w:rsidDel="00FB4988">
          <w:rPr>
            <w:noProof/>
          </w:rPr>
          <w:delText>11</w:delText>
        </w:r>
      </w:del>
      <w:r w:rsidR="00A07A1F">
        <w:rPr>
          <w:noProof/>
        </w:rPr>
        <w:fldChar w:fldCharType="end"/>
      </w:r>
      <w:r w:rsidRPr="003F1FAD">
        <w:t>:</w:t>
      </w:r>
    </w:p>
    <w:p w14:paraId="734A76A1" w14:textId="6FA13DB5" w:rsidR="005D4C8E" w:rsidRPr="00610C93" w:rsidRDefault="005D4C8E" w:rsidP="00BA7A1D">
      <w:pPr>
        <w:pStyle w:val="Examplesmall"/>
      </w:pPr>
      <w:r w:rsidRPr="00610C93">
        <w:t>&lt;DocumentT</w:t>
      </w:r>
      <w:r>
        <w:t>ype&gt;Security Notice</w:t>
      </w:r>
      <w:r w:rsidRPr="00610C93">
        <w:t>&lt;/DocumentT</w:t>
      </w:r>
      <w:r>
        <w:t>ype</w:t>
      </w:r>
      <w:r w:rsidRPr="00610C93">
        <w:t xml:space="preserve">&gt; </w:t>
      </w:r>
      <w:r w:rsidRPr="00610C93">
        <w:rPr>
          <w:rFonts w:ascii="MS Mincho" w:eastAsia="MS Mincho" w:hAnsi="MS Mincho" w:cs="MS Mincho"/>
        </w:rPr>
        <w:t> </w:t>
      </w:r>
    </w:p>
    <w:p w14:paraId="7BCD640A" w14:textId="77777777" w:rsidR="00D53D31" w:rsidRDefault="00D53D31">
      <w:pPr>
        <w:spacing w:before="0" w:after="0"/>
        <w:rPr>
          <w:ins w:id="1613" w:author="Stefan Hagen" w:date="2017-03-12T20:13:00Z"/>
          <w:rFonts w:cs="Arial"/>
          <w:b/>
          <w:iCs/>
          <w:color w:val="3B006F"/>
          <w:kern w:val="32"/>
          <w:sz w:val="28"/>
          <w:szCs w:val="28"/>
        </w:rPr>
      </w:pPr>
      <w:ins w:id="1614" w:author="Stefan Hagen" w:date="2017-03-12T20:13:00Z">
        <w:r>
          <w:br w:type="page"/>
        </w:r>
      </w:ins>
    </w:p>
    <w:p w14:paraId="6632DFC6" w14:textId="36B5E98C" w:rsidR="00C06268" w:rsidRDefault="00C06268" w:rsidP="00C06268">
      <w:pPr>
        <w:pStyle w:val="Heading2"/>
      </w:pPr>
      <w:bookmarkStart w:id="1615" w:name="_Toc477122247"/>
      <w:r>
        <w:lastRenderedPageBreak/>
        <w:t>Document Publisher</w:t>
      </w:r>
      <w:bookmarkEnd w:id="1615"/>
    </w:p>
    <w:p w14:paraId="48BF98A7" w14:textId="25C84254" w:rsidR="00C06268" w:rsidRDefault="00C06268" w:rsidP="00C06268">
      <w:pPr>
        <w:pStyle w:val="MemberHeading"/>
        <w:rPr>
          <w:rStyle w:val="Element"/>
        </w:rPr>
      </w:pPr>
      <w:proofErr w:type="gramStart"/>
      <w:r>
        <w:rPr>
          <w:rStyle w:val="Element"/>
        </w:rPr>
        <w:t>cvrf:</w:t>
      </w:r>
      <w:r w:rsidRPr="00610C93">
        <w:rPr>
          <w:rStyle w:val="Element"/>
        </w:rPr>
        <w:t>Document</w:t>
      </w:r>
      <w:r>
        <w:rPr>
          <w:rStyle w:val="Element"/>
        </w:rPr>
        <w:t>Publisher</w:t>
      </w:r>
      <w:proofErr w:type="gramEnd"/>
    </w:p>
    <w:p w14:paraId="43D2CCD3" w14:textId="76E6F272" w:rsidR="00C06268" w:rsidRPr="005D4C8E" w:rsidRDefault="00C06268" w:rsidP="00C06268">
      <w:pPr>
        <w:pStyle w:val="Member"/>
      </w:pPr>
      <w:r w:rsidRPr="005D4C8E">
        <w:rPr>
          <w:b/>
        </w:rPr>
        <w:t>Data Type:</w:t>
      </w:r>
      <w:r>
        <w:tab/>
      </w:r>
      <w:r>
        <w:tab/>
        <w:t>string</w:t>
      </w:r>
      <w:r>
        <w:br/>
      </w:r>
      <w:r w:rsidRPr="005D4C8E">
        <w:rPr>
          <w:b/>
        </w:rPr>
        <w:t>Minimum Occurrences:</w:t>
      </w:r>
      <w:r>
        <w:tab/>
        <w:t>1</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Pr="00C06268">
        <w:t>Contact Details, Issuing Authority</w:t>
      </w:r>
      <w:r>
        <w:br/>
      </w:r>
      <w:r>
        <w:rPr>
          <w:b/>
        </w:rPr>
        <w:t>Attribute</w:t>
      </w:r>
      <w:r w:rsidRPr="005D4C8E">
        <w:rPr>
          <w:b/>
        </w:rPr>
        <w:t>:</w:t>
      </w:r>
      <w:r>
        <w:tab/>
      </w:r>
      <w:r>
        <w:tab/>
      </w:r>
      <w:r>
        <w:tab/>
      </w:r>
      <w:r w:rsidRPr="00C06268">
        <w:t>Type, Vendor ID</w:t>
      </w:r>
      <w:r>
        <w:br/>
      </w:r>
      <w:r>
        <w:rPr>
          <w:b/>
        </w:rPr>
        <w:t>Attribute Data Type</w:t>
      </w:r>
      <w:r w:rsidRPr="005D4C8E">
        <w:rPr>
          <w:b/>
        </w:rPr>
        <w:t>:</w:t>
      </w:r>
      <w:r>
        <w:tab/>
      </w:r>
      <w:r w:rsidRPr="00C06268">
        <w:t>enumerated list, string</w:t>
      </w:r>
      <w:r>
        <w:br/>
      </w:r>
      <w:r>
        <w:rPr>
          <w:b/>
        </w:rPr>
        <w:t>Attribute Range</w:t>
      </w:r>
      <w:r w:rsidRPr="005D4C8E">
        <w:rPr>
          <w:b/>
        </w:rPr>
        <w:t>:</w:t>
      </w:r>
      <w:r>
        <w:tab/>
      </w:r>
      <w:r>
        <w:tab/>
      </w:r>
      <w:r w:rsidRPr="00C06268">
        <w:t>{Vendor, Discoverer, Coordinator, User, Other}, unrestricted</w:t>
      </w:r>
      <w:r>
        <w:br/>
      </w:r>
      <w:r>
        <w:rPr>
          <w:b/>
        </w:rPr>
        <w:t>Attribute Required</w:t>
      </w:r>
      <w:r w:rsidRPr="005D4C8E">
        <w:rPr>
          <w:b/>
        </w:rPr>
        <w:t>:</w:t>
      </w:r>
      <w:r>
        <w:tab/>
      </w:r>
      <w:r w:rsidRPr="00C06268">
        <w:t>yes, no</w:t>
      </w:r>
    </w:p>
    <w:p w14:paraId="127B1160" w14:textId="77777777" w:rsidR="00C06268" w:rsidRDefault="00C06268" w:rsidP="00C06268">
      <w:pPr>
        <w:spacing w:before="0" w:after="0"/>
      </w:pPr>
    </w:p>
    <w:p w14:paraId="3ED9357B" w14:textId="7A38A29C" w:rsidR="00C06268" w:rsidRDefault="00C06268" w:rsidP="00C06268">
      <w:r w:rsidRPr="00F32D93">
        <w:t>The</w:t>
      </w:r>
      <w:r>
        <w:rPr>
          <w:b/>
          <w:bCs/>
        </w:rPr>
        <w:t xml:space="preserve"> </w:t>
      </w:r>
      <w:r w:rsidRPr="00F32D93">
        <w:t>element</w:t>
      </w:r>
      <w:r>
        <w:rPr>
          <w:b/>
          <w:bCs/>
        </w:rPr>
        <w:t xml:space="preserve"> </w:t>
      </w:r>
      <w:proofErr w:type="gramStart"/>
      <w:r w:rsidRPr="00F32D93">
        <w:rPr>
          <w:rStyle w:val="Element"/>
        </w:rPr>
        <w:t>cvrf:Document</w:t>
      </w:r>
      <w:r>
        <w:rPr>
          <w:rStyle w:val="Element"/>
        </w:rPr>
        <w:t>Publisher</w:t>
      </w:r>
      <w:proofErr w:type="gramEnd"/>
      <w:r w:rsidRPr="00F32D93">
        <w:rPr>
          <w:b/>
          <w:bCs/>
        </w:rPr>
        <w:t xml:space="preserve"> </w:t>
      </w:r>
      <w:r w:rsidRPr="00C06268">
        <w:t xml:space="preserve">is a container that holds all the information about the publisher of the </w:t>
      </w:r>
      <w:ins w:id="1616" w:author="Stefan Hagen" w:date="2017-03-11T20:12:00Z">
        <w:r w:rsidR="005E1CDD">
          <w:t xml:space="preserve">CSAF </w:t>
        </w:r>
      </w:ins>
      <w:r w:rsidRPr="00C06268">
        <w:t xml:space="preserve">CVRF document, including attributes denoting the Type of publisher and an optional Vendor ID as well as optional elements for </w:t>
      </w:r>
      <w:r w:rsidRPr="00C06268">
        <w:rPr>
          <w:b/>
        </w:rPr>
        <w:t>Contact Details</w:t>
      </w:r>
      <w:r w:rsidRPr="00C06268">
        <w:t xml:space="preserve"> and </w:t>
      </w:r>
      <w:r w:rsidRPr="00C06268">
        <w:rPr>
          <w:b/>
        </w:rPr>
        <w:t>Issuing Authority</w:t>
      </w:r>
      <w:r w:rsidRPr="00C06268">
        <w:t>.</w:t>
      </w:r>
    </w:p>
    <w:p w14:paraId="1183DF14" w14:textId="77777777" w:rsidR="00D53D31" w:rsidRDefault="00D53D31" w:rsidP="00D53D31">
      <w:pPr>
        <w:pStyle w:val="MemberHeading"/>
        <w:rPr>
          <w:ins w:id="1617" w:author="Stefan Hagen" w:date="2017-03-12T20:13:00Z"/>
        </w:rPr>
      </w:pPr>
      <w:ins w:id="1618" w:author="Stefan Hagen" w:date="2017-03-12T20:13:00Z">
        <w:r>
          <w:t xml:space="preserve">Visual Overview </w:t>
        </w:r>
      </w:ins>
    </w:p>
    <w:p w14:paraId="0B11B718" w14:textId="4D93E0AF" w:rsidR="00D53D31" w:rsidRDefault="00D53D31" w:rsidP="00D53D31">
      <w:pPr>
        <w:rPr>
          <w:ins w:id="1619" w:author="Stefan Hagen" w:date="2017-03-12T20:13:00Z"/>
        </w:rPr>
      </w:pPr>
      <w:ins w:id="1620" w:author="Stefan Hagen" w:date="2017-03-12T20:13:00Z">
        <w:r>
          <w:t xml:space="preserve">Map of some valid </w:t>
        </w:r>
        <w:r>
          <w:rPr>
            <w:b/>
          </w:rPr>
          <w:t>Document Publisher</w:t>
        </w:r>
        <w:r>
          <w:t xml:space="preserve"> configuration including the parent node (</w:t>
        </w:r>
        <w:r>
          <w:rPr>
            <w:b/>
          </w:rPr>
          <w:t>Root</w:t>
        </w:r>
        <w:r>
          <w:t>):</w:t>
        </w:r>
      </w:ins>
    </w:p>
    <w:p w14:paraId="41A9C95E" w14:textId="77777777" w:rsidR="00D53D31" w:rsidRDefault="00D53D31" w:rsidP="00D53D31">
      <w:pPr>
        <w:keepNext/>
        <w:rPr>
          <w:ins w:id="1621" w:author="Stefan Hagen" w:date="2017-03-12T20:13:00Z"/>
        </w:rPr>
      </w:pPr>
      <w:ins w:id="1622" w:author="Stefan Hagen" w:date="2017-03-12T20:13:00Z">
        <w:r>
          <w:rPr>
            <w:noProof/>
          </w:rPr>
          <w:drawing>
            <wp:inline distT="0" distB="0" distL="0" distR="0" wp14:anchorId="27F84575" wp14:editId="38EAD4C5">
              <wp:extent cx="4509135" cy="4509135"/>
              <wp:effectExtent l="0" t="0" r="12065"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15774" cy="4515774"/>
                      </a:xfrm>
                      <a:prstGeom prst="rect">
                        <a:avLst/>
                      </a:prstGeom>
                    </pic:spPr>
                  </pic:pic>
                </a:graphicData>
              </a:graphic>
            </wp:inline>
          </w:drawing>
        </w:r>
      </w:ins>
    </w:p>
    <w:p w14:paraId="299EF716" w14:textId="438B9AA5" w:rsidR="00D53D31" w:rsidRDefault="00D53D31" w:rsidP="00D53D31">
      <w:pPr>
        <w:rPr>
          <w:ins w:id="1623" w:author="Stefan Hagen" w:date="2017-03-12T20:13:00Z"/>
        </w:rPr>
      </w:pPr>
      <w:ins w:id="1624" w:author="Stefan Hagen" w:date="2017-03-12T20:13:00Z">
        <w:r>
          <w:t xml:space="preserve">Figure </w:t>
        </w:r>
        <w:r>
          <w:fldChar w:fldCharType="begin"/>
        </w:r>
        <w:r>
          <w:instrText xml:space="preserve"> SEQ Figure \* ARABIC </w:instrText>
        </w:r>
        <w:r>
          <w:fldChar w:fldCharType="separate"/>
        </w:r>
      </w:ins>
      <w:ins w:id="1625" w:author="Stefan Hagen" w:date="2017-03-12T22:48:00Z">
        <w:r w:rsidR="00A07A1F">
          <w:rPr>
            <w:noProof/>
          </w:rPr>
          <w:t>3</w:t>
        </w:r>
      </w:ins>
      <w:del w:id="1626" w:author="Stefan Hagen" w:date="2017-03-12T22:25:00Z">
        <w:r w:rsidDel="00713D19">
          <w:rPr>
            <w:noProof/>
          </w:rPr>
          <w:delText>2</w:delText>
        </w:r>
      </w:del>
      <w:ins w:id="1627" w:author="Stefan Hagen" w:date="2017-03-12T20:13:00Z">
        <w:r>
          <w:rPr>
            <w:noProof/>
          </w:rPr>
          <w:fldChar w:fldCharType="end"/>
        </w:r>
        <w:r>
          <w:t xml:space="preserve">: Visual presentation of abstract but topologically valid </w:t>
        </w:r>
        <w:r>
          <w:rPr>
            <w:b/>
          </w:rPr>
          <w:t xml:space="preserve">Document </w:t>
        </w:r>
      </w:ins>
      <w:ins w:id="1628" w:author="Stefan Hagen" w:date="2017-03-12T20:14:00Z">
        <w:r w:rsidR="009F11E5">
          <w:rPr>
            <w:b/>
          </w:rPr>
          <w:t>Publisher</w:t>
        </w:r>
      </w:ins>
      <w:ins w:id="1629" w:author="Stefan Hagen" w:date="2017-03-12T20:13:00Z">
        <w:r>
          <w:t xml:space="preserve"> configuration. </w:t>
        </w:r>
      </w:ins>
    </w:p>
    <w:p w14:paraId="5279DBF6" w14:textId="63C6BD68" w:rsidR="00D53D31" w:rsidRPr="00F32D93" w:rsidRDefault="00D53D31" w:rsidP="00D53D31">
      <w:pPr>
        <w:rPr>
          <w:ins w:id="1630" w:author="Stefan Hagen" w:date="2017-03-12T20:13:00Z"/>
        </w:rPr>
      </w:pPr>
      <w:ins w:id="1631" w:author="Stefan Hagen" w:date="2017-03-12T20:13:00Z">
        <w:r>
          <w:t>Some decent coloring has been applied to above graph to balance visual hints with accessibility. The mathematical closed interval notation has been used to annotate the minimum and maximum occurrences of elements.</w:t>
        </w:r>
      </w:ins>
    </w:p>
    <w:p w14:paraId="374F7449" w14:textId="77777777" w:rsidR="00C06268" w:rsidRPr="00C06268" w:rsidRDefault="00C06268" w:rsidP="00C06268">
      <w:r w:rsidRPr="00C06268">
        <w:rPr>
          <w:b/>
          <w:bCs/>
        </w:rPr>
        <w:lastRenderedPageBreak/>
        <w:t xml:space="preserve">Document Publisher </w:t>
      </w:r>
      <w:r w:rsidRPr="00C06268">
        <w:t xml:space="preserve">is a required element, but the only required data is the </w:t>
      </w:r>
      <w:r w:rsidRPr="00C06268">
        <w:rPr>
          <w:i/>
          <w:iCs/>
        </w:rPr>
        <w:t xml:space="preserve">Type </w:t>
      </w:r>
      <w:r w:rsidRPr="00C06268">
        <w:t xml:space="preserve">attribute. The </w:t>
      </w:r>
      <w:r w:rsidRPr="00C06268">
        <w:rPr>
          <w:b/>
          <w:bCs/>
        </w:rPr>
        <w:t xml:space="preserve">Document Publisher </w:t>
      </w:r>
      <w:r w:rsidRPr="00C06268">
        <w:rPr>
          <w:i/>
          <w:iCs/>
        </w:rPr>
        <w:t xml:space="preserve">Type </w:t>
      </w:r>
      <w:r w:rsidRPr="00C06268">
        <w:t xml:space="preserve">attribute is an enumerated list containing an array of different document publisher types. Types include: </w:t>
      </w:r>
    </w:p>
    <w:p w14:paraId="61D5645B" w14:textId="77777777" w:rsidR="00C06268" w:rsidRPr="00C06268" w:rsidRDefault="00C06268" w:rsidP="004C3D28">
      <w:pPr>
        <w:pStyle w:val="ListParagraph"/>
        <w:numPr>
          <w:ilvl w:val="0"/>
          <w:numId w:val="9"/>
        </w:numPr>
      </w:pPr>
      <w:r w:rsidRPr="00C06268">
        <w:rPr>
          <w:b/>
          <w:bCs/>
        </w:rPr>
        <w:t>Vendor</w:t>
      </w:r>
      <w:r w:rsidRPr="00C06268">
        <w:t xml:space="preserve">: Developers or maintainers of information system products or services. This includes all authoritative product vendors, Product Security Incident Response Teams (PSIRTs), and product resellers and distributors, including authoritative vendor partners. </w:t>
      </w:r>
      <w:r w:rsidRPr="00C06268">
        <w:rPr>
          <w:rFonts w:ascii="MS Mincho" w:eastAsia="MS Mincho" w:hAnsi="MS Mincho" w:cs="MS Mincho"/>
        </w:rPr>
        <w:t> </w:t>
      </w:r>
    </w:p>
    <w:p w14:paraId="7C862705" w14:textId="77777777" w:rsidR="00C06268" w:rsidRPr="00C06268" w:rsidRDefault="00C06268" w:rsidP="004C3D28">
      <w:pPr>
        <w:pStyle w:val="ListParagraph"/>
        <w:numPr>
          <w:ilvl w:val="0"/>
          <w:numId w:val="9"/>
        </w:numPr>
      </w:pPr>
      <w:r w:rsidRPr="00C06268">
        <w:rPr>
          <w:b/>
          <w:bCs/>
        </w:rPr>
        <w:t>Discoverer</w:t>
      </w:r>
      <w:r w:rsidRPr="00C06268">
        <w:t xml:space="preserve">: Individuals or organizations that find vulnerabilities or security weaknesses. This includes all manner of researchers. </w:t>
      </w:r>
      <w:r w:rsidRPr="00C06268">
        <w:rPr>
          <w:rFonts w:ascii="MS Mincho" w:eastAsia="MS Mincho" w:hAnsi="MS Mincho" w:cs="MS Mincho"/>
        </w:rPr>
        <w:t> </w:t>
      </w:r>
    </w:p>
    <w:p w14:paraId="01EDEF87" w14:textId="77777777" w:rsidR="00C06268" w:rsidRDefault="00C06268" w:rsidP="004C3D28">
      <w:pPr>
        <w:pStyle w:val="ListParagraph"/>
        <w:numPr>
          <w:ilvl w:val="0"/>
          <w:numId w:val="9"/>
        </w:numPr>
      </w:pPr>
      <w:r w:rsidRPr="00C06268">
        <w:rPr>
          <w:b/>
          <w:bCs/>
        </w:rPr>
        <w:t>Coordinator</w:t>
      </w:r>
      <w:r w:rsidRPr="00C06268">
        <w:t xml:space="preserve">: Individuals or organizations that manage a single vendor’s response or multiple vendors’ responses to a vulnerability, a security flaw, or an incident. This includes all Computer Emergency/Incident Response Teams (CERTs/CIRTs) or agents acting on the behalf of a researcher. </w:t>
      </w:r>
    </w:p>
    <w:p w14:paraId="00C901EF" w14:textId="2338FB4B" w:rsidR="00C06268" w:rsidRPr="00C06268" w:rsidRDefault="00C06268" w:rsidP="004C3D28">
      <w:pPr>
        <w:pStyle w:val="ListParagraph"/>
        <w:numPr>
          <w:ilvl w:val="0"/>
          <w:numId w:val="9"/>
        </w:numPr>
      </w:pPr>
      <w:r w:rsidRPr="00C06268">
        <w:rPr>
          <w:b/>
          <w:bCs/>
        </w:rPr>
        <w:t>User</w:t>
      </w:r>
      <w:r w:rsidRPr="00C06268">
        <w:t xml:space="preserve">: </w:t>
      </w:r>
      <w:ins w:id="1632" w:author="Stefan Hagen" w:date="2017-03-11T20:12:00Z">
        <w:r w:rsidR="00215BFC">
          <w:t>Any</w:t>
        </w:r>
      </w:ins>
      <w:del w:id="1633" w:author="Stefan Hagen" w:date="2017-03-11T20:12:00Z">
        <w:r w:rsidRPr="00C06268" w:rsidDel="00215BFC">
          <w:delText>Every</w:delText>
        </w:r>
      </w:del>
      <w:r w:rsidRPr="00C06268">
        <w:t>one using a vendor’s product.</w:t>
      </w:r>
    </w:p>
    <w:p w14:paraId="51F2440D" w14:textId="777B29C9" w:rsidR="00C06268" w:rsidRPr="00C06268" w:rsidRDefault="00C06268" w:rsidP="004C3D28">
      <w:pPr>
        <w:pStyle w:val="ListParagraph"/>
        <w:numPr>
          <w:ilvl w:val="0"/>
          <w:numId w:val="9"/>
        </w:numPr>
      </w:pPr>
      <w:r w:rsidRPr="00C06268">
        <w:rPr>
          <w:b/>
          <w:bCs/>
        </w:rPr>
        <w:t>Other</w:t>
      </w:r>
      <w:r w:rsidRPr="00C06268">
        <w:t xml:space="preserve">: Catchall for everyone else. Currently this includes </w:t>
      </w:r>
      <w:ins w:id="1634" w:author="Stefan Hagen" w:date="2017-03-11T20:13:00Z">
        <w:r w:rsidR="00E33877">
          <w:t xml:space="preserve">editors, reviewers, </w:t>
        </w:r>
      </w:ins>
      <w:r w:rsidRPr="00C06268">
        <w:t xml:space="preserve">forwarders, republishers, language translators, and miscellaneous contributors. </w:t>
      </w:r>
    </w:p>
    <w:p w14:paraId="7DA60C43" w14:textId="4A5EC743" w:rsidR="00C06268" w:rsidRPr="00C06268" w:rsidRDefault="00C06268" w:rsidP="00C06268">
      <w:r w:rsidRPr="00C06268">
        <w:t xml:space="preserve">The optional </w:t>
      </w:r>
      <w:r w:rsidRPr="00C06268">
        <w:rPr>
          <w:i/>
          <w:iCs/>
        </w:rPr>
        <w:t xml:space="preserve">Vendor ID </w:t>
      </w:r>
      <w:r w:rsidRPr="00C06268">
        <w:t xml:space="preserve">attribute is a unique </w:t>
      </w:r>
      <w:ins w:id="1635" w:author="Stefan Hagen" w:date="2017-03-11T20:14:00Z">
        <w:r w:rsidR="007C4F20">
          <w:t xml:space="preserve">objet </w:t>
        </w:r>
      </w:ins>
      <w:r w:rsidRPr="00C06268">
        <w:t xml:space="preserve">identifier (OID) that a vendor uses as issued by FIRST under the auspices of IETF. At the time of this writing, OID is a work in progress. </w:t>
      </w:r>
    </w:p>
    <w:p w14:paraId="16563A83" w14:textId="24011CE8" w:rsidR="00C06268" w:rsidRPr="00F32D93" w:rsidRDefault="00C06268" w:rsidP="00C06268"/>
    <w:p w14:paraId="266DAAD2" w14:textId="2B9CDBDD" w:rsidR="001C235B" w:rsidRDefault="001C235B" w:rsidP="001C235B">
      <w:pPr>
        <w:pStyle w:val="MemberHeading"/>
      </w:pPr>
      <w:r>
        <w:t>Example</w:t>
      </w:r>
    </w:p>
    <w:p w14:paraId="03A75D21"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36" w:author="Stefan Hagen" w:date="2017-03-12T22:48:00Z">
        <w:r w:rsidR="00A07A1F">
          <w:rPr>
            <w:noProof/>
          </w:rPr>
          <w:t>16</w:t>
        </w:r>
      </w:ins>
      <w:del w:id="1637" w:author="Stefan Hagen" w:date="2017-03-12T17:33:00Z">
        <w:r w:rsidR="00DC18B5" w:rsidDel="00FB4988">
          <w:rPr>
            <w:noProof/>
          </w:rPr>
          <w:delText>12</w:delText>
        </w:r>
      </w:del>
      <w:r w:rsidR="00A07A1F">
        <w:rPr>
          <w:noProof/>
        </w:rPr>
        <w:fldChar w:fldCharType="end"/>
      </w:r>
      <w:r w:rsidRPr="003F1FAD">
        <w:t>:</w:t>
      </w:r>
    </w:p>
    <w:p w14:paraId="3CFA1171" w14:textId="656FA6E2" w:rsidR="00C06268" w:rsidRPr="00610C93" w:rsidRDefault="00C06268" w:rsidP="00C06268">
      <w:pPr>
        <w:pStyle w:val="Examplesmall"/>
      </w:pPr>
      <w:r w:rsidRPr="00C06268">
        <w:t>&lt;DocumentPublisher Type="Vendor" VendorID="MarcusCom"/&gt;</w:t>
      </w:r>
      <w:r w:rsidRPr="00610C93">
        <w:rPr>
          <w:rFonts w:ascii="MS Mincho" w:eastAsia="MS Mincho" w:hAnsi="MS Mincho" w:cs="MS Mincho"/>
        </w:rPr>
        <w:t> </w:t>
      </w:r>
    </w:p>
    <w:p w14:paraId="4FE79369" w14:textId="115E971C" w:rsidR="004C3877" w:rsidRDefault="004C3877" w:rsidP="001C235B">
      <w:pPr>
        <w:pStyle w:val="Heading3"/>
      </w:pPr>
      <w:bookmarkStart w:id="1638" w:name="_Toc477122248"/>
      <w:r>
        <w:t xml:space="preserve">Document </w:t>
      </w:r>
      <w:r w:rsidR="003B3870">
        <w:t>Pu</w:t>
      </w:r>
      <w:r w:rsidR="00950160">
        <w:t>blisher –</w:t>
      </w:r>
      <w:r w:rsidR="003B3870">
        <w:t xml:space="preserve"> Contact Details</w:t>
      </w:r>
      <w:bookmarkEnd w:id="1638"/>
    </w:p>
    <w:p w14:paraId="020EF545" w14:textId="33420C29" w:rsidR="004C3877" w:rsidRDefault="004C3877" w:rsidP="004C3877">
      <w:pPr>
        <w:pStyle w:val="MemberHeading"/>
        <w:rPr>
          <w:rStyle w:val="Element"/>
        </w:rPr>
      </w:pPr>
      <w:proofErr w:type="gramStart"/>
      <w:r>
        <w:rPr>
          <w:rStyle w:val="Element"/>
        </w:rPr>
        <w:t>cvrf:</w:t>
      </w:r>
      <w:r w:rsidRPr="00610C93">
        <w:rPr>
          <w:rStyle w:val="Element"/>
        </w:rPr>
        <w:t>Document</w:t>
      </w:r>
      <w:r w:rsidR="00BF1E9D">
        <w:rPr>
          <w:rStyle w:val="Element"/>
        </w:rPr>
        <w:t>Publisher</w:t>
      </w:r>
      <w:proofErr w:type="gramEnd"/>
      <w:r w:rsidR="00BF1E9D">
        <w:rPr>
          <w:rStyle w:val="Element"/>
        </w:rPr>
        <w:t xml:space="preserve"> / cvrf:ContactDetails</w:t>
      </w:r>
    </w:p>
    <w:p w14:paraId="0D5DB0E1" w14:textId="662060CB" w:rsidR="00BF1E9D" w:rsidRDefault="004C3877" w:rsidP="00BF1E9D">
      <w:pPr>
        <w:pStyle w:val="Member"/>
      </w:pPr>
      <w:r w:rsidRPr="005D4C8E">
        <w:rPr>
          <w:b/>
        </w:rPr>
        <w:t>Data Type:</w:t>
      </w:r>
      <w:r>
        <w:tab/>
      </w:r>
      <w:r>
        <w:tab/>
        <w:t>string</w:t>
      </w:r>
      <w:r>
        <w:br/>
      </w:r>
      <w:r w:rsidRPr="005D4C8E">
        <w:rPr>
          <w:b/>
        </w:rPr>
        <w:t>Range:</w:t>
      </w:r>
      <w:r>
        <w:tab/>
      </w:r>
      <w:r>
        <w:tab/>
      </w:r>
      <w:r>
        <w:tab/>
      </w:r>
      <w:r w:rsidR="00BF1E9D">
        <w:t>unrestricted</w:t>
      </w:r>
      <w:r>
        <w:br/>
      </w:r>
      <w:r w:rsidRPr="005D4C8E">
        <w:rPr>
          <w:b/>
        </w:rPr>
        <w:t>Minimum Occurrences:</w:t>
      </w:r>
      <w:r w:rsidR="00BF1E9D">
        <w:tab/>
        <w:t>0</w:t>
      </w:r>
      <w:r>
        <w:br/>
      </w:r>
      <w:r w:rsidRPr="005D4C8E">
        <w:rPr>
          <w:b/>
        </w:rPr>
        <w:t>Maximum Occurrences:</w:t>
      </w:r>
      <w:r>
        <w:tab/>
        <w:t>1</w:t>
      </w:r>
      <w:r>
        <w:br/>
      </w:r>
      <w:r w:rsidRPr="005D4C8E">
        <w:rPr>
          <w:b/>
        </w:rPr>
        <w:t>Parent:</w:t>
      </w:r>
      <w:r>
        <w:tab/>
      </w:r>
      <w:r>
        <w:tab/>
      </w:r>
      <w:r>
        <w:tab/>
      </w:r>
      <w:r w:rsidR="00BF1E9D">
        <w:t>Document Publisher</w:t>
      </w:r>
    </w:p>
    <w:p w14:paraId="5E5762EE" w14:textId="77777777" w:rsidR="00BF1E9D" w:rsidRDefault="00BF1E9D" w:rsidP="004C3877"/>
    <w:p w14:paraId="32E2F9D8" w14:textId="7AFF8DE5" w:rsidR="004C3877" w:rsidRPr="00F32D93" w:rsidRDefault="004C3877" w:rsidP="004C3877">
      <w:r w:rsidRPr="00F32D93">
        <w:t>The</w:t>
      </w:r>
      <w:r>
        <w:rPr>
          <w:b/>
          <w:bCs/>
        </w:rPr>
        <w:t xml:space="preserve"> </w:t>
      </w:r>
      <w:r w:rsidR="00BF1E9D">
        <w:t xml:space="preserve">optional </w:t>
      </w:r>
      <w:r w:rsidR="001C235B">
        <w:t xml:space="preserve">Document Publisher </w:t>
      </w:r>
      <w:r w:rsidR="00BF1E9D">
        <w:t>e</w:t>
      </w:r>
      <w:r w:rsidRPr="00F32D93">
        <w:t>lement</w:t>
      </w:r>
      <w:r>
        <w:rPr>
          <w:b/>
          <w:bCs/>
        </w:rPr>
        <w:t xml:space="preserve"> </w:t>
      </w:r>
      <w:proofErr w:type="gramStart"/>
      <w:r w:rsidR="001C235B">
        <w:rPr>
          <w:rStyle w:val="Element"/>
        </w:rPr>
        <w:t>cvrf:ContactDetails</w:t>
      </w:r>
      <w:proofErr w:type="gramEnd"/>
      <w:r w:rsidRPr="00F32D93">
        <w:rPr>
          <w:b/>
          <w:bCs/>
        </w:rPr>
        <w:t xml:space="preserve"> </w:t>
      </w:r>
      <w:r w:rsidR="001C235B" w:rsidRPr="001C235B">
        <w:t xml:space="preserve">contains information required to contact the document publisher. </w:t>
      </w:r>
      <w:r w:rsidRPr="00C06268">
        <w:t xml:space="preserve"> </w:t>
      </w:r>
    </w:p>
    <w:p w14:paraId="3BAB7465" w14:textId="28F18C89" w:rsidR="001C235B" w:rsidRDefault="001C235B" w:rsidP="001C235B">
      <w:pPr>
        <w:pStyle w:val="MemberHeading"/>
      </w:pPr>
      <w:r>
        <w:t>Example</w:t>
      </w:r>
    </w:p>
    <w:p w14:paraId="46AC7FEC"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39" w:author="Stefan Hagen" w:date="2017-03-12T22:48:00Z">
        <w:r w:rsidR="00A07A1F">
          <w:rPr>
            <w:noProof/>
          </w:rPr>
          <w:t>17</w:t>
        </w:r>
      </w:ins>
      <w:del w:id="1640" w:author="Stefan Hagen" w:date="2017-03-12T17:33:00Z">
        <w:r w:rsidR="00DC18B5" w:rsidDel="00FB4988">
          <w:rPr>
            <w:noProof/>
          </w:rPr>
          <w:delText>13</w:delText>
        </w:r>
      </w:del>
      <w:r w:rsidR="00A07A1F">
        <w:rPr>
          <w:noProof/>
        </w:rPr>
        <w:fldChar w:fldCharType="end"/>
      </w:r>
      <w:r w:rsidRPr="003F1FAD">
        <w:t>:</w:t>
      </w:r>
    </w:p>
    <w:p w14:paraId="7CFFF2AB" w14:textId="77777777" w:rsidR="001C235B" w:rsidRDefault="004C3877" w:rsidP="004C3877">
      <w:pPr>
        <w:pStyle w:val="Examplesmall"/>
      </w:pPr>
      <w:r w:rsidRPr="00C06268">
        <w:t>&lt;</w:t>
      </w:r>
      <w:r w:rsidR="001C235B">
        <w:t>ContactDetails</w:t>
      </w:r>
      <w:r w:rsidRPr="00C06268">
        <w:t>&gt;</w:t>
      </w:r>
    </w:p>
    <w:p w14:paraId="7A5E39C8" w14:textId="15976A46" w:rsidR="004C3877" w:rsidRPr="00610C93" w:rsidRDefault="001C235B" w:rsidP="001C235B">
      <w:pPr>
        <w:pStyle w:val="Examplesmall"/>
      </w:pPr>
      <w:r>
        <w:t xml:space="preserve">  </w:t>
      </w:r>
      <w:r w:rsidRPr="001C235B">
        <w:t xml:space="preserve">Name: </w:t>
      </w:r>
      <w:del w:id="1641" w:author="Stefan Hagen" w:date="2017-03-12T20:05:00Z">
        <w:r w:rsidRPr="001C235B" w:rsidDel="008B2BF9">
          <w:delText>Captain Sledge Fisthammer</w:delText>
        </w:r>
      </w:del>
      <w:ins w:id="1642" w:author="Stefan Hagen" w:date="2017-03-12T20:05:00Z">
        <w:r w:rsidR="008B2BF9">
          <w:t>Birgit Mustermensch</w:t>
        </w:r>
      </w:ins>
      <w:r w:rsidRPr="001C235B">
        <w:t>\r\nOrganization</w:t>
      </w:r>
      <w:r>
        <w:t xml:space="preserve">: </w:t>
      </w:r>
      <w:del w:id="1643" w:author="Stefan Hagen" w:date="2017-03-12T20:06:00Z">
        <w:r w:rsidDel="008B2BF9">
          <w:delText>International Space Explorers</w:delText>
        </w:r>
        <w:r w:rsidDel="008B2BF9">
          <w:br/>
          <w:delText xml:space="preserve">  </w:delText>
        </w:r>
        <w:r w:rsidRPr="001C235B" w:rsidDel="008B2BF9">
          <w:delText>of America</w:delText>
        </w:r>
      </w:del>
      <w:ins w:id="1644" w:author="Stefan Hagen" w:date="2017-03-12T20:06:00Z">
        <w:r w:rsidR="008B2BF9">
          <w:t>Internationale Sicherheit für Alle</w:t>
        </w:r>
      </w:ins>
      <w:r w:rsidRPr="001C235B">
        <w:t>\r\n</w:t>
      </w:r>
      <w:ins w:id="1645" w:author="Stefan Hagen" w:date="2017-03-12T20:06:00Z">
        <w:r w:rsidR="008B2BF9">
          <w:br/>
          <w:t xml:space="preserve">  </w:t>
        </w:r>
      </w:ins>
      <w:r w:rsidRPr="001C235B">
        <w:t xml:space="preserve">Phone Number: </w:t>
      </w:r>
      <w:del w:id="1646" w:author="Stefan Hagen" w:date="2017-03-12T20:06:00Z">
        <w:r w:rsidRPr="001C235B" w:rsidDel="008B2BF9">
          <w:delText>555-123-4567</w:delText>
        </w:r>
      </w:del>
      <w:ins w:id="1647" w:author="Stefan Hagen" w:date="2017-03-12T20:06:00Z">
        <w:r w:rsidR="008B2BF9">
          <w:t>004912345678901</w:t>
        </w:r>
      </w:ins>
      <w:r w:rsidRPr="001C235B">
        <w:t xml:space="preserve">\r\nFax Number: </w:t>
      </w:r>
      <w:ins w:id="1648" w:author="Stefan Hagen" w:date="2017-03-12T20:07:00Z">
        <w:r w:rsidR="008B2BF9">
          <w:t>004912345678902</w:t>
        </w:r>
      </w:ins>
      <w:del w:id="1649" w:author="Stefan Hagen" w:date="2017-03-12T20:07:00Z">
        <w:r w:rsidRPr="001C235B" w:rsidDel="008B2BF9">
          <w:delText>555-123-4568</w:delText>
        </w:r>
      </w:del>
      <w:r w:rsidRPr="001C235B">
        <w:t>\r\n</w:t>
      </w:r>
      <w:r>
        <w:br/>
        <w:t xml:space="preserve">  </w:t>
      </w:r>
      <w:r w:rsidRPr="001C235B">
        <w:t xml:space="preserve">Email Address: </w:t>
      </w:r>
      <w:del w:id="1650" w:author="Stefan Hagen" w:date="2017-03-12T20:07:00Z">
        <w:r w:rsidRPr="001C235B" w:rsidDel="008B2BF9">
          <w:delText>sledge</w:delText>
        </w:r>
      </w:del>
      <w:proofErr w:type="gramStart"/>
      <w:ins w:id="1651" w:author="Stefan Hagen" w:date="2017-03-12T20:07:00Z">
        <w:r w:rsidR="008B2BF9">
          <w:t>birgit.mustermensch</w:t>
        </w:r>
      </w:ins>
      <w:proofErr w:type="gramEnd"/>
      <w:r w:rsidRPr="001C235B">
        <w:t>@</w:t>
      </w:r>
      <w:ins w:id="1652" w:author="Stefan Hagen" w:date="2017-03-12T20:07:00Z">
        <w:r w:rsidR="008B2BF9">
          <w:t>example</w:t>
        </w:r>
      </w:ins>
      <w:del w:id="1653" w:author="Stefan Hagen" w:date="2017-03-12T20:07:00Z">
        <w:r w:rsidRPr="001C235B" w:rsidDel="008B2BF9">
          <w:delText>foo</w:delText>
        </w:r>
      </w:del>
      <w:r w:rsidRPr="001C235B">
        <w:t>.com</w:t>
      </w:r>
      <w:r>
        <w:br/>
      </w:r>
      <w:r w:rsidRPr="00C06268">
        <w:t>&lt;</w:t>
      </w:r>
      <w:r>
        <w:t>/ContactDetails</w:t>
      </w:r>
      <w:r w:rsidRPr="00C06268">
        <w:t>&gt;</w:t>
      </w:r>
    </w:p>
    <w:p w14:paraId="604C642E" w14:textId="5201CB46" w:rsidR="00FC55C8" w:rsidRDefault="00FC55C8" w:rsidP="00A42000">
      <w:pPr>
        <w:pStyle w:val="Heading3"/>
      </w:pPr>
      <w:bookmarkStart w:id="1654" w:name="_Toc477122249"/>
      <w:r>
        <w:t xml:space="preserve">Document </w:t>
      </w:r>
      <w:r w:rsidR="00A42000">
        <w:t>Publisher – Issuing Authority</w:t>
      </w:r>
      <w:bookmarkEnd w:id="1654"/>
    </w:p>
    <w:p w14:paraId="6DAC1E29" w14:textId="12B6D2C4" w:rsidR="00FC55C8" w:rsidRDefault="001C235B" w:rsidP="00FC55C8">
      <w:pPr>
        <w:pStyle w:val="MemberHeading"/>
        <w:rPr>
          <w:rStyle w:val="Element"/>
        </w:rPr>
      </w:pPr>
      <w:proofErr w:type="gramStart"/>
      <w:r>
        <w:rPr>
          <w:rStyle w:val="Element"/>
        </w:rPr>
        <w:t>cvrf:</w:t>
      </w:r>
      <w:r w:rsidRPr="00610C93">
        <w:rPr>
          <w:rStyle w:val="Element"/>
        </w:rPr>
        <w:t>Document</w:t>
      </w:r>
      <w:r>
        <w:rPr>
          <w:rStyle w:val="Element"/>
        </w:rPr>
        <w:t>Publisher</w:t>
      </w:r>
      <w:proofErr w:type="gramEnd"/>
      <w:r>
        <w:rPr>
          <w:rStyle w:val="Element"/>
        </w:rPr>
        <w:t xml:space="preserve"> / cvrf:</w:t>
      </w:r>
      <w:r w:rsidR="00A42000">
        <w:rPr>
          <w:rStyle w:val="Element"/>
        </w:rPr>
        <w:t>IssuingAuthority</w:t>
      </w:r>
    </w:p>
    <w:p w14:paraId="7F0E08D8" w14:textId="3ACF14DF" w:rsidR="00FC55C8" w:rsidRPr="005D4C8E" w:rsidRDefault="00FC55C8" w:rsidP="00FC55C8">
      <w:pPr>
        <w:pStyle w:val="Member"/>
      </w:pPr>
      <w:r w:rsidRPr="005D4C8E">
        <w:rPr>
          <w:b/>
        </w:rPr>
        <w:t>Data Type:</w:t>
      </w:r>
      <w:r>
        <w:tab/>
      </w:r>
      <w:r>
        <w:tab/>
        <w:t>string</w:t>
      </w:r>
      <w:r>
        <w:br/>
      </w:r>
      <w:r w:rsidRPr="005D4C8E">
        <w:rPr>
          <w:b/>
        </w:rPr>
        <w:t>Range:</w:t>
      </w:r>
      <w:r>
        <w:tab/>
      </w:r>
      <w:r>
        <w:tab/>
      </w:r>
      <w:r>
        <w:tab/>
      </w:r>
      <w:r w:rsidR="00A42000">
        <w:t>unrestricted</w:t>
      </w:r>
      <w:r>
        <w:br/>
      </w:r>
      <w:r w:rsidRPr="005D4C8E">
        <w:rPr>
          <w:b/>
        </w:rPr>
        <w:t>Minimum Occurrences:</w:t>
      </w:r>
      <w:r w:rsidR="00A42000">
        <w:tab/>
        <w:t>0</w:t>
      </w:r>
      <w:r>
        <w:br/>
      </w:r>
      <w:r w:rsidRPr="005D4C8E">
        <w:rPr>
          <w:b/>
        </w:rPr>
        <w:t>Maximum Occurrences:</w:t>
      </w:r>
      <w:r>
        <w:tab/>
        <w:t>1</w:t>
      </w:r>
      <w:r>
        <w:br/>
      </w:r>
      <w:r w:rsidRPr="005D4C8E">
        <w:rPr>
          <w:b/>
        </w:rPr>
        <w:t>Parent:</w:t>
      </w:r>
      <w:r>
        <w:tab/>
      </w:r>
      <w:r>
        <w:tab/>
      </w:r>
      <w:r>
        <w:tab/>
      </w:r>
      <w:r w:rsidR="00A42000">
        <w:t>Document Publisher</w:t>
      </w:r>
    </w:p>
    <w:p w14:paraId="587653B5" w14:textId="77777777" w:rsidR="00FC55C8" w:rsidRDefault="00FC55C8" w:rsidP="00FC55C8">
      <w:pPr>
        <w:spacing w:before="0" w:after="0"/>
      </w:pPr>
    </w:p>
    <w:p w14:paraId="22A6D4C0" w14:textId="7A0E8333" w:rsidR="00FC55C8" w:rsidRPr="00C06268" w:rsidRDefault="00FC55C8" w:rsidP="00FC55C8">
      <w:r w:rsidRPr="00F32D93">
        <w:lastRenderedPageBreak/>
        <w:t>The</w:t>
      </w:r>
      <w:r>
        <w:rPr>
          <w:b/>
          <w:bCs/>
        </w:rPr>
        <w:t xml:space="preserve"> </w:t>
      </w:r>
      <w:r w:rsidR="001C235B">
        <w:t xml:space="preserve">optional Document Publisher </w:t>
      </w:r>
      <w:r w:rsidRPr="00F32D93">
        <w:t>element</w:t>
      </w:r>
      <w:r>
        <w:rPr>
          <w:b/>
          <w:bCs/>
        </w:rPr>
        <w:t xml:space="preserve"> </w:t>
      </w:r>
      <w:proofErr w:type="gramStart"/>
      <w:r w:rsidRPr="00F32D93">
        <w:rPr>
          <w:rStyle w:val="Element"/>
        </w:rPr>
        <w:t>cvrf:</w:t>
      </w:r>
      <w:r w:rsidR="00A42000">
        <w:rPr>
          <w:rStyle w:val="Element"/>
        </w:rPr>
        <w:t>IssuingAuthority</w:t>
      </w:r>
      <w:proofErr w:type="gramEnd"/>
      <w:r w:rsidRPr="00F32D93">
        <w:rPr>
          <w:b/>
          <w:bCs/>
        </w:rPr>
        <w:t xml:space="preserve"> </w:t>
      </w:r>
      <w:r w:rsidR="00A42000" w:rsidRPr="00A42000">
        <w:t xml:space="preserve">states the name of the issuing party and that party’s authority to release the document. In particular, it addresses the party’s constituency and responsibilities or other obligations. This element should also include instructions for contacting the issuer. </w:t>
      </w:r>
      <w:r w:rsidRPr="00C06268">
        <w:t xml:space="preserve"> </w:t>
      </w:r>
    </w:p>
    <w:p w14:paraId="753C85EA" w14:textId="77777777" w:rsidR="00FC55C8" w:rsidRPr="00F32D93" w:rsidRDefault="00FC55C8" w:rsidP="00FC55C8"/>
    <w:p w14:paraId="55A92D93" w14:textId="4C6F776B" w:rsidR="001C235B" w:rsidRDefault="00A42000" w:rsidP="001C235B">
      <w:pPr>
        <w:pStyle w:val="MemberHeading"/>
      </w:pPr>
      <w:r>
        <w:t>Example</w:t>
      </w:r>
    </w:p>
    <w:p w14:paraId="62B45EC5"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655" w:author="Stefan Hagen" w:date="2017-03-12T22:48:00Z">
        <w:r w:rsidR="00A07A1F">
          <w:rPr>
            <w:noProof/>
          </w:rPr>
          <w:t>18</w:t>
        </w:r>
      </w:ins>
      <w:del w:id="1656" w:author="Stefan Hagen" w:date="2017-03-12T17:33:00Z">
        <w:r w:rsidR="00DC18B5" w:rsidDel="00FB4988">
          <w:rPr>
            <w:noProof/>
          </w:rPr>
          <w:delText>14</w:delText>
        </w:r>
      </w:del>
      <w:r w:rsidR="00A07A1F">
        <w:rPr>
          <w:noProof/>
        </w:rPr>
        <w:fldChar w:fldCharType="end"/>
      </w:r>
      <w:r w:rsidRPr="003F1FAD">
        <w:t>:</w:t>
      </w:r>
    </w:p>
    <w:p w14:paraId="4A68E52F" w14:textId="663A8E07" w:rsidR="00A42000" w:rsidRDefault="00A42000" w:rsidP="00A42000">
      <w:pPr>
        <w:pStyle w:val="Examplesmall"/>
      </w:pPr>
      <w:r w:rsidRPr="00C06268">
        <w:t>&lt;</w:t>
      </w:r>
      <w:r>
        <w:t>IssuingAuthority</w:t>
      </w:r>
      <w:r w:rsidRPr="00C06268">
        <w:t>&gt;</w:t>
      </w:r>
    </w:p>
    <w:p w14:paraId="352D2354" w14:textId="12CDE2BE" w:rsidR="00A42000" w:rsidRPr="00610C93" w:rsidRDefault="00A42000" w:rsidP="00A42000">
      <w:pPr>
        <w:pStyle w:val="Examplesmall"/>
      </w:pPr>
      <w:r>
        <w:t xml:space="preserve">  </w:t>
      </w:r>
      <w:r w:rsidR="008410AD" w:rsidRPr="008410AD">
        <w:t xml:space="preserve">The Juniper SIRT (Juniper Networks Security Incident Response Team) is the sole </w:t>
      </w:r>
      <w:r w:rsidR="008410AD">
        <w:br/>
        <w:t xml:space="preserve">  </w:t>
      </w:r>
      <w:r w:rsidR="008410AD" w:rsidRPr="008410AD">
        <w:t xml:space="preserve">authority regarding vulnerabilities in any Juniper Networks products or services, </w:t>
      </w:r>
      <w:r w:rsidR="008410AD">
        <w:br/>
        <w:t xml:space="preserve">  </w:t>
      </w:r>
      <w:r w:rsidR="008410AD" w:rsidRPr="008410AD">
        <w:t xml:space="preserve">and coordinates the handling of all aspects of such vulnerabilities from initial </w:t>
      </w:r>
      <w:r w:rsidR="008410AD">
        <w:br/>
        <w:t xml:space="preserve">  </w:t>
      </w:r>
      <w:r w:rsidR="008410AD" w:rsidRPr="008410AD">
        <w:t xml:space="preserve">discovery or report through public announcements and any subsequent follow-on </w:t>
      </w:r>
      <w:r w:rsidR="008410AD">
        <w:br/>
        <w:t xml:space="preserve">  </w:t>
      </w:r>
      <w:r w:rsidR="008410AD" w:rsidRPr="008410AD">
        <w:t xml:space="preserve">activities. Additional information is available at </w:t>
      </w:r>
      <w:r w:rsidR="008410AD">
        <w:br/>
        <w:t xml:space="preserve">  </w:t>
      </w:r>
      <w:r w:rsidR="008410AD" w:rsidRPr="008410AD">
        <w:t>http://www.juniper.net/support/security/report_vulnerability.html</w:t>
      </w:r>
      <w:r>
        <w:br/>
      </w:r>
      <w:r w:rsidRPr="00C06268">
        <w:t>&lt;</w:t>
      </w:r>
      <w:r>
        <w:t>/IssuingAuthority</w:t>
      </w:r>
      <w:r w:rsidRPr="00C06268">
        <w:t>&gt;</w:t>
      </w:r>
    </w:p>
    <w:p w14:paraId="7B4F032E" w14:textId="77777777" w:rsidR="009F11E5" w:rsidRDefault="009F11E5">
      <w:pPr>
        <w:spacing w:before="0" w:after="0"/>
        <w:rPr>
          <w:ins w:id="1657" w:author="Stefan Hagen" w:date="2017-03-12T20:17:00Z"/>
          <w:rFonts w:cs="Arial"/>
          <w:b/>
          <w:iCs/>
          <w:color w:val="3B006F"/>
          <w:kern w:val="32"/>
          <w:sz w:val="28"/>
          <w:szCs w:val="28"/>
        </w:rPr>
      </w:pPr>
      <w:ins w:id="1658" w:author="Stefan Hagen" w:date="2017-03-12T20:17:00Z">
        <w:r>
          <w:br w:type="page"/>
        </w:r>
      </w:ins>
    </w:p>
    <w:p w14:paraId="4F9914FF" w14:textId="23F14E21" w:rsidR="00FC55C8" w:rsidRDefault="00FC55C8" w:rsidP="00FC55C8">
      <w:pPr>
        <w:pStyle w:val="Heading2"/>
      </w:pPr>
      <w:bookmarkStart w:id="1659" w:name="_Toc477122250"/>
      <w:r>
        <w:lastRenderedPageBreak/>
        <w:t xml:space="preserve">Document </w:t>
      </w:r>
      <w:r w:rsidR="00857B8C">
        <w:t>Tracking</w:t>
      </w:r>
      <w:bookmarkEnd w:id="1659"/>
    </w:p>
    <w:p w14:paraId="3EC74BA2" w14:textId="7D7A0766" w:rsidR="00FC55C8" w:rsidRDefault="00FC55C8" w:rsidP="00FC55C8">
      <w:pPr>
        <w:pStyle w:val="MemberHeading"/>
        <w:rPr>
          <w:rStyle w:val="Element"/>
        </w:rPr>
      </w:pPr>
      <w:proofErr w:type="gramStart"/>
      <w:r>
        <w:rPr>
          <w:rStyle w:val="Element"/>
        </w:rPr>
        <w:t>cvrf:</w:t>
      </w:r>
      <w:r w:rsidRPr="00610C93">
        <w:rPr>
          <w:rStyle w:val="Element"/>
        </w:rPr>
        <w:t>Document</w:t>
      </w:r>
      <w:r w:rsidR="00857B8C">
        <w:rPr>
          <w:rStyle w:val="Element"/>
        </w:rPr>
        <w:t>Tracking</w:t>
      </w:r>
      <w:proofErr w:type="gramEnd"/>
    </w:p>
    <w:p w14:paraId="7EAD6D40" w14:textId="2D06BF55" w:rsidR="00FC55C8" w:rsidRPr="005D4C8E" w:rsidRDefault="00FC55C8" w:rsidP="00857B8C">
      <w:pPr>
        <w:pStyle w:val="Member"/>
        <w:ind w:hanging="5"/>
      </w:pPr>
      <w:r w:rsidRPr="005D4C8E">
        <w:rPr>
          <w:b/>
        </w:rPr>
        <w:t>Data Type:</w:t>
      </w:r>
      <w:r>
        <w:tab/>
      </w:r>
      <w:r>
        <w:tab/>
      </w:r>
      <w:r w:rsidR="00857B8C">
        <w:t>container</w:t>
      </w:r>
      <w:r>
        <w:br/>
      </w:r>
      <w:r w:rsidRPr="005D4C8E">
        <w:rPr>
          <w:b/>
        </w:rPr>
        <w:t>Minimum Occurrences:</w:t>
      </w:r>
      <w:r>
        <w:tab/>
        <w:t>1</w:t>
      </w:r>
      <w:r w:rsidR="00857B8C">
        <w:t xml:space="preserve"> (required)</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00857B8C" w:rsidRPr="00857B8C">
        <w:t xml:space="preserve">Identification, Status, Version, Revision History, Initial Release Date, </w:t>
      </w:r>
      <w:r w:rsidR="00857B8C">
        <w:tab/>
      </w:r>
      <w:r w:rsidR="00857B8C">
        <w:tab/>
      </w:r>
      <w:r w:rsidR="00857B8C">
        <w:tab/>
      </w:r>
      <w:r w:rsidR="00857B8C">
        <w:tab/>
      </w:r>
      <w:r w:rsidR="00857B8C" w:rsidRPr="00857B8C">
        <w:t>Current Release Date, Generator</w:t>
      </w:r>
    </w:p>
    <w:p w14:paraId="5E452390" w14:textId="77777777" w:rsidR="00FC55C8" w:rsidRDefault="00FC55C8" w:rsidP="00FC55C8">
      <w:pPr>
        <w:spacing w:before="0" w:after="0"/>
      </w:pPr>
    </w:p>
    <w:p w14:paraId="1E9B4E63" w14:textId="7A9AE30D" w:rsidR="009C163D" w:rsidRDefault="00FC55C8" w:rsidP="009C163D">
      <w:r w:rsidRPr="00F32D93">
        <w:t>The</w:t>
      </w:r>
      <w:r>
        <w:rPr>
          <w:b/>
          <w:bCs/>
        </w:rPr>
        <w:t xml:space="preserve"> </w:t>
      </w:r>
      <w:r w:rsidR="001C235B">
        <w:t>e</w:t>
      </w:r>
      <w:r w:rsidR="001C235B" w:rsidRPr="00F32D93">
        <w:t>lement</w:t>
      </w:r>
      <w:r w:rsidR="001C235B" w:rsidRPr="00F32D93">
        <w:rPr>
          <w:rStyle w:val="Element"/>
        </w:rPr>
        <w:t xml:space="preserve"> </w:t>
      </w:r>
      <w:proofErr w:type="gramStart"/>
      <w:r w:rsidRPr="00F32D93">
        <w:rPr>
          <w:rStyle w:val="Element"/>
        </w:rPr>
        <w:t>cvrf:Document</w:t>
      </w:r>
      <w:r w:rsidR="00857B8C">
        <w:rPr>
          <w:rStyle w:val="Element"/>
        </w:rPr>
        <w:t>Tracking</w:t>
      </w:r>
      <w:proofErr w:type="gramEnd"/>
      <w:r w:rsidRPr="00F32D93">
        <w:rPr>
          <w:b/>
          <w:bCs/>
        </w:rPr>
        <w:t xml:space="preserve"> </w:t>
      </w:r>
      <w:r w:rsidR="009C163D">
        <w:t xml:space="preserve">is a </w:t>
      </w:r>
      <w:r w:rsidRPr="00C06268">
        <w:t xml:space="preserve">container </w:t>
      </w:r>
      <w:del w:id="1660" w:author="Stefan Hagen" w:date="2017-03-11T11:58:00Z">
        <w:r w:rsidR="009C163D" w:rsidDel="000527EC">
          <w:delText>deisgnated</w:delText>
        </w:r>
      </w:del>
      <w:ins w:id="1661" w:author="Stefan Hagen" w:date="2017-03-11T11:58:00Z">
        <w:r w:rsidR="000527EC">
          <w:t>designated</w:t>
        </w:r>
      </w:ins>
      <w:r w:rsidRPr="00C06268">
        <w:t xml:space="preserve"> </w:t>
      </w:r>
      <w:r w:rsidR="009C163D">
        <w:t>to hold</w:t>
      </w:r>
      <w:r w:rsidR="009C163D" w:rsidRPr="009C163D">
        <w:t xml:space="preserve"> all </w:t>
      </w:r>
      <w:r w:rsidR="009C163D">
        <w:t xml:space="preserve">management </w:t>
      </w:r>
      <w:r w:rsidR="009C163D" w:rsidRPr="009C163D">
        <w:t xml:space="preserve">attributes necessary to track a CVRF document </w:t>
      </w:r>
      <w:r w:rsidR="009C163D">
        <w:t>as a whole.</w:t>
      </w:r>
    </w:p>
    <w:p w14:paraId="725DF279" w14:textId="1ED9423C" w:rsidR="0048741F" w:rsidRDefault="0048741F" w:rsidP="0048741F">
      <w:pPr>
        <w:pStyle w:val="MemberHeading"/>
        <w:rPr>
          <w:ins w:id="1662" w:author="Stefan Hagen" w:date="2017-03-12T19:52:00Z"/>
        </w:rPr>
      </w:pPr>
      <w:ins w:id="1663" w:author="Stefan Hagen" w:date="2017-03-12T19:52:00Z">
        <w:r>
          <w:t xml:space="preserve">Visual Overview </w:t>
        </w:r>
      </w:ins>
    </w:p>
    <w:p w14:paraId="192BF130" w14:textId="583403EF" w:rsidR="0048741F" w:rsidRDefault="0048741F" w:rsidP="0048741F">
      <w:pPr>
        <w:rPr>
          <w:ins w:id="1664" w:author="Stefan Hagen" w:date="2017-03-12T19:52:00Z"/>
        </w:rPr>
      </w:pPr>
      <w:ins w:id="1665" w:author="Stefan Hagen" w:date="2017-03-12T19:52:00Z">
        <w:r>
          <w:t xml:space="preserve">Map of some valid </w:t>
        </w:r>
        <w:r>
          <w:rPr>
            <w:b/>
          </w:rPr>
          <w:t>Document Tracking</w:t>
        </w:r>
        <w:r>
          <w:t xml:space="preserve"> configuration including the parent node (</w:t>
        </w:r>
        <w:r>
          <w:rPr>
            <w:b/>
          </w:rPr>
          <w:t>Root</w:t>
        </w:r>
        <w:r>
          <w:t>):</w:t>
        </w:r>
      </w:ins>
    </w:p>
    <w:p w14:paraId="45D08133" w14:textId="77777777" w:rsidR="0048741F" w:rsidRDefault="0048741F" w:rsidP="0048741F">
      <w:pPr>
        <w:keepNext/>
        <w:rPr>
          <w:ins w:id="1666" w:author="Stefan Hagen" w:date="2017-03-12T19:52:00Z"/>
        </w:rPr>
      </w:pPr>
      <w:ins w:id="1667" w:author="Stefan Hagen" w:date="2017-03-12T19:52:00Z">
        <w:r>
          <w:rPr>
            <w:noProof/>
          </w:rPr>
          <w:lastRenderedPageBreak/>
          <w:drawing>
            <wp:inline distT="0" distB="0" distL="0" distR="0" wp14:anchorId="7A4A214B" wp14:editId="4B578CB1">
              <wp:extent cx="5766435" cy="69614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6435" cy="6961418"/>
                      </a:xfrm>
                      <a:prstGeom prst="rect">
                        <a:avLst/>
                      </a:prstGeom>
                    </pic:spPr>
                  </pic:pic>
                </a:graphicData>
              </a:graphic>
            </wp:inline>
          </w:drawing>
        </w:r>
      </w:ins>
    </w:p>
    <w:p w14:paraId="50D7592E" w14:textId="5F9DC4D8" w:rsidR="00A371F0" w:rsidRDefault="0048741F" w:rsidP="0048741F">
      <w:pPr>
        <w:rPr>
          <w:ins w:id="1668" w:author="Stefan Hagen" w:date="2017-03-12T19:57:00Z"/>
        </w:rPr>
      </w:pPr>
      <w:ins w:id="1669" w:author="Stefan Hagen" w:date="2017-03-12T19:52:00Z">
        <w:r>
          <w:t xml:space="preserve">Figure </w:t>
        </w:r>
        <w:r>
          <w:fldChar w:fldCharType="begin"/>
        </w:r>
        <w:r>
          <w:instrText xml:space="preserve"> SEQ Figure \* ARABIC </w:instrText>
        </w:r>
        <w:r>
          <w:fldChar w:fldCharType="separate"/>
        </w:r>
      </w:ins>
      <w:ins w:id="1670" w:author="Stefan Hagen" w:date="2017-03-12T22:48:00Z">
        <w:r w:rsidR="00A07A1F">
          <w:rPr>
            <w:noProof/>
          </w:rPr>
          <w:t>4</w:t>
        </w:r>
      </w:ins>
      <w:del w:id="1671" w:author="Stefan Hagen" w:date="2017-03-12T22:25:00Z">
        <w:r w:rsidR="00FD1B04" w:rsidDel="00713D19">
          <w:rPr>
            <w:noProof/>
          </w:rPr>
          <w:delText>2</w:delText>
        </w:r>
      </w:del>
      <w:ins w:id="1672" w:author="Stefan Hagen" w:date="2017-03-12T19:52:00Z">
        <w:r>
          <w:rPr>
            <w:noProof/>
          </w:rPr>
          <w:fldChar w:fldCharType="end"/>
        </w:r>
        <w:r>
          <w:t xml:space="preserve">: Visual presentation of abstract but topologically valid </w:t>
        </w:r>
      </w:ins>
      <w:ins w:id="1673" w:author="Stefan Hagen" w:date="2017-03-12T20:12:00Z">
        <w:r w:rsidR="00B500FF">
          <w:rPr>
            <w:b/>
          </w:rPr>
          <w:t>Document Tracking</w:t>
        </w:r>
      </w:ins>
      <w:ins w:id="1674" w:author="Stefan Hagen" w:date="2017-03-12T19:52:00Z">
        <w:r>
          <w:t xml:space="preserve"> </w:t>
        </w:r>
      </w:ins>
      <w:ins w:id="1675" w:author="Stefan Hagen" w:date="2017-03-12T19:56:00Z">
        <w:r w:rsidR="00A371F0">
          <w:t xml:space="preserve">configuration. </w:t>
        </w:r>
      </w:ins>
    </w:p>
    <w:p w14:paraId="7920CB49" w14:textId="708526BB" w:rsidR="00EA7FC1" w:rsidRPr="00F32D93" w:rsidRDefault="00A371F0" w:rsidP="0048741F">
      <w:ins w:id="1676" w:author="Stefan Hagen" w:date="2017-03-12T19:56:00Z">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ins>
    </w:p>
    <w:p w14:paraId="7A23AFCB" w14:textId="77777777" w:rsidR="00EA7FC1" w:rsidRDefault="00EA7FC1" w:rsidP="00EA7FC1">
      <w:pPr>
        <w:pStyle w:val="MemberHeading"/>
      </w:pPr>
      <w:r>
        <w:t>Example</w:t>
      </w:r>
    </w:p>
    <w:p w14:paraId="461BFDC0" w14:textId="77777777" w:rsidR="00EA7FC1" w:rsidRDefault="00EA7FC1" w:rsidP="00EA7FC1">
      <w:pPr>
        <w:spacing w:before="0" w:after="0"/>
      </w:pPr>
    </w:p>
    <w:p w14:paraId="3AE28418" w14:textId="08F9116D" w:rsidR="00EA7FC1" w:rsidDel="000F2CB1" w:rsidRDefault="00EA7FC1" w:rsidP="00EA7FC1">
      <w:pPr>
        <w:spacing w:before="0" w:after="0"/>
        <w:ind w:firstLine="431"/>
        <w:rPr>
          <w:del w:id="1677" w:author="Stefan Hagen" w:date="2017-03-11T23:23:00Z"/>
        </w:rPr>
      </w:pPr>
      <w:r>
        <w:rPr>
          <w:rFonts w:ascii="Courier New" w:hAnsi="Courier New"/>
          <w:sz w:val="16"/>
        </w:rPr>
        <w:t xml:space="preserve">See </w:t>
      </w:r>
      <w:ins w:id="1678" w:author="Stefan Hagen" w:date="2017-03-11T23:23:00Z">
        <w:r w:rsidR="000F2CB1">
          <w:rPr>
            <w:rFonts w:ascii="Courier New" w:hAnsi="Courier New"/>
            <w:sz w:val="16"/>
          </w:rPr>
          <w:fldChar w:fldCharType="begin"/>
        </w:r>
        <w:r w:rsidR="000F2CB1">
          <w:rPr>
            <w:rFonts w:ascii="Courier New" w:hAnsi="Courier New"/>
            <w:sz w:val="16"/>
          </w:rPr>
          <w:instrText xml:space="preserve"> REF exampleFullDocumentTracking \h </w:instrText>
        </w:r>
      </w:ins>
      <w:r w:rsidR="000F2CB1">
        <w:rPr>
          <w:rFonts w:ascii="Courier New" w:hAnsi="Courier New"/>
          <w:sz w:val="16"/>
        </w:rPr>
        <w:instrText xml:space="preserve"> \* MERGEFORMAT </w:instrText>
      </w:r>
      <w:r w:rsidR="000F2CB1">
        <w:rPr>
          <w:rFonts w:ascii="Courier New" w:hAnsi="Courier New"/>
          <w:sz w:val="16"/>
        </w:rPr>
      </w:r>
      <w:r w:rsidR="000F2CB1">
        <w:rPr>
          <w:rFonts w:ascii="Courier New" w:hAnsi="Courier New"/>
          <w:sz w:val="16"/>
        </w:rPr>
        <w:fldChar w:fldCharType="separate"/>
      </w:r>
      <w:ins w:id="1679" w:author="Stefan Hagen" w:date="2017-03-12T22:48:00Z">
        <w:r w:rsidR="00A07A1F" w:rsidRPr="00A07A1F">
          <w:rPr>
            <w:rFonts w:ascii="Courier New" w:hAnsi="Courier New"/>
            <w:sz w:val="16"/>
            <w:rPrChange w:id="1680" w:author="Stefan Hagen" w:date="2017-03-12T22:48:00Z">
              <w:rPr/>
            </w:rPrChange>
          </w:rPr>
          <w:t>Example 28</w:t>
        </w:r>
      </w:ins>
      <w:ins w:id="1681" w:author="Stefan Hagen" w:date="2017-03-11T23:23:00Z">
        <w:r w:rsidR="000F2CB1">
          <w:rPr>
            <w:rFonts w:ascii="Courier New" w:hAnsi="Courier New"/>
            <w:sz w:val="16"/>
          </w:rPr>
          <w:fldChar w:fldCharType="end"/>
        </w:r>
      </w:ins>
      <w:del w:id="1682" w:author="Stefan Hagen" w:date="2017-03-11T23:23:00Z">
        <w:r w:rsidDel="000F2CB1">
          <w:rPr>
            <w:rFonts w:ascii="Courier New" w:hAnsi="Courier New"/>
            <w:sz w:val="16"/>
          </w:rPr>
          <w:delText>example in section</w:delText>
        </w:r>
      </w:del>
      <w:del w:id="1683" w:author="Stefan Hagen" w:date="2017-03-11T23:21:00Z">
        <w:r w:rsidDel="000F2CB1">
          <w:rPr>
            <w:rFonts w:ascii="Courier New" w:hAnsi="Courier New"/>
            <w:sz w:val="16"/>
          </w:rPr>
          <w:delText xml:space="preserve"> </w:delText>
        </w:r>
      </w:del>
      <w:del w:id="1684" w:author="Stefan Hagen" w:date="2017-03-11T23:19:00Z">
        <w:r w:rsidRPr="001F5270" w:rsidDel="000F2CB1">
          <w:rPr>
            <w:rFonts w:ascii="Courier New" w:hAnsi="Courier New"/>
            <w:sz w:val="16"/>
            <w:highlight w:val="yellow"/>
          </w:rPr>
          <w:delText>TODO_DEFINE_OR_REMOVE_NO_CURRENT_EXAMPLE_PROVIDED</w:delText>
        </w:r>
      </w:del>
    </w:p>
    <w:p w14:paraId="7188E376" w14:textId="77777777" w:rsidR="00EA7FC1" w:rsidRPr="009C163D" w:rsidRDefault="00EA7FC1">
      <w:pPr>
        <w:spacing w:before="0" w:after="0"/>
        <w:ind w:firstLine="431"/>
        <w:pPrChange w:id="1685" w:author="Stefan Hagen" w:date="2017-03-11T23:23:00Z">
          <w:pPr/>
        </w:pPrChange>
      </w:pPr>
    </w:p>
    <w:p w14:paraId="08DE97D4" w14:textId="639F99CE" w:rsidR="00FC55C8" w:rsidRDefault="00FC55C8" w:rsidP="009C163D">
      <w:pPr>
        <w:pStyle w:val="Heading3"/>
      </w:pPr>
      <w:bookmarkStart w:id="1686" w:name="_Toc477122251"/>
      <w:r>
        <w:lastRenderedPageBreak/>
        <w:t xml:space="preserve">Document </w:t>
      </w:r>
      <w:r w:rsidR="00950160">
        <w:t>Tracking –</w:t>
      </w:r>
      <w:r w:rsidR="009C163D">
        <w:t xml:space="preserve"> Identification</w:t>
      </w:r>
      <w:bookmarkEnd w:id="1686"/>
    </w:p>
    <w:p w14:paraId="5E734301" w14:textId="29DC0D5A" w:rsidR="00FC55C8" w:rsidRDefault="00FC55C8" w:rsidP="00FC55C8">
      <w:pPr>
        <w:pStyle w:val="MemberHeading"/>
        <w:rPr>
          <w:rStyle w:val="Element"/>
        </w:rPr>
      </w:pPr>
      <w:proofErr w:type="gramStart"/>
      <w:r>
        <w:rPr>
          <w:rStyle w:val="Element"/>
        </w:rPr>
        <w:t>cvrf:</w:t>
      </w:r>
      <w:r w:rsidRPr="00610C93">
        <w:rPr>
          <w:rStyle w:val="Element"/>
        </w:rPr>
        <w:t>Document</w:t>
      </w:r>
      <w:r w:rsidR="009C163D">
        <w:rPr>
          <w:rStyle w:val="Element"/>
        </w:rPr>
        <w:t>Tracking</w:t>
      </w:r>
      <w:proofErr w:type="gramEnd"/>
      <w:r w:rsidR="009C163D">
        <w:rPr>
          <w:rStyle w:val="Element"/>
        </w:rPr>
        <w:t xml:space="preserve"> / cvrf:Identification</w:t>
      </w:r>
    </w:p>
    <w:p w14:paraId="06DE76E7" w14:textId="22FBB2CA" w:rsidR="00FC55C8" w:rsidRPr="005D4C8E" w:rsidRDefault="00FC55C8" w:rsidP="00FC55C8">
      <w:pPr>
        <w:pStyle w:val="Member"/>
      </w:pPr>
      <w:r w:rsidRPr="005D4C8E">
        <w:rPr>
          <w:b/>
        </w:rPr>
        <w:t>Data Type:</w:t>
      </w:r>
      <w:r>
        <w:tab/>
      </w:r>
      <w:r>
        <w:tab/>
      </w:r>
      <w:r w:rsidR="009C163D">
        <w:t>container</w:t>
      </w:r>
      <w:r>
        <w:br/>
      </w:r>
      <w:r w:rsidRPr="005D4C8E">
        <w:rPr>
          <w:b/>
        </w:rPr>
        <w:t>Minimum Occurrences:</w:t>
      </w:r>
      <w:r>
        <w:tab/>
        <w:t>1</w:t>
      </w:r>
      <w:r>
        <w:br/>
      </w:r>
      <w:r w:rsidRPr="005D4C8E">
        <w:rPr>
          <w:b/>
        </w:rPr>
        <w:t>Maximum Occurrences:</w:t>
      </w:r>
      <w:r>
        <w:tab/>
        <w:t>1</w:t>
      </w:r>
      <w:r>
        <w:br/>
      </w:r>
      <w:r w:rsidRPr="005D4C8E">
        <w:rPr>
          <w:b/>
        </w:rPr>
        <w:t>Parent:</w:t>
      </w:r>
      <w:r>
        <w:tab/>
      </w:r>
      <w:r>
        <w:tab/>
      </w:r>
      <w:r>
        <w:tab/>
      </w:r>
      <w:r w:rsidR="009C163D">
        <w:t>Document Tracking</w:t>
      </w:r>
    </w:p>
    <w:p w14:paraId="1F8420DC" w14:textId="77777777" w:rsidR="00FC55C8" w:rsidRDefault="00FC55C8" w:rsidP="00FC55C8">
      <w:pPr>
        <w:spacing w:before="0" w:after="0"/>
      </w:pPr>
    </w:p>
    <w:p w14:paraId="6F9A1562" w14:textId="58786410" w:rsidR="00FC55C8" w:rsidRDefault="00FC55C8" w:rsidP="009C163D">
      <w:r w:rsidRPr="00F32D93">
        <w:t>The</w:t>
      </w:r>
      <w:r>
        <w:rPr>
          <w:b/>
          <w:bCs/>
        </w:rPr>
        <w:t xml:space="preserve"> </w:t>
      </w:r>
      <w:r w:rsidR="009C163D" w:rsidRPr="009C163D">
        <w:t>Document</w:t>
      </w:r>
      <w:r w:rsidR="009C163D">
        <w:t xml:space="preserve"> Tracking </w:t>
      </w:r>
      <w:r w:rsidRPr="00F32D93">
        <w:t>element</w:t>
      </w:r>
      <w:r>
        <w:rPr>
          <w:b/>
          <w:bCs/>
        </w:rPr>
        <w:t xml:space="preserve"> </w:t>
      </w:r>
      <w:proofErr w:type="gramStart"/>
      <w:r w:rsidRPr="00F32D93">
        <w:rPr>
          <w:rStyle w:val="Element"/>
        </w:rPr>
        <w:t>cvrf:</w:t>
      </w:r>
      <w:r w:rsidR="009C163D">
        <w:rPr>
          <w:rStyle w:val="Element"/>
        </w:rPr>
        <w:t>Identification</w:t>
      </w:r>
      <w:proofErr w:type="gramEnd"/>
      <w:r w:rsidRPr="00F32D93">
        <w:rPr>
          <w:b/>
          <w:bCs/>
        </w:rPr>
        <w:t xml:space="preserve"> </w:t>
      </w:r>
      <w:r w:rsidRPr="00C06268">
        <w:t xml:space="preserve">is a container that </w:t>
      </w:r>
      <w:r w:rsidR="009C163D" w:rsidRPr="009C163D">
        <w:t xml:space="preserve">holds all the identifiers for the CVRF document. Required is the </w:t>
      </w:r>
      <w:r w:rsidR="009C163D" w:rsidRPr="009C163D">
        <w:rPr>
          <w:b/>
          <w:bCs/>
        </w:rPr>
        <w:t xml:space="preserve">ID </w:t>
      </w:r>
      <w:r w:rsidR="009C163D" w:rsidRPr="009C163D">
        <w:t xml:space="preserve">element, optional is the </w:t>
      </w:r>
      <w:r w:rsidR="009C163D" w:rsidRPr="009C163D">
        <w:rPr>
          <w:b/>
          <w:bCs/>
        </w:rPr>
        <w:t xml:space="preserve">Alias </w:t>
      </w:r>
      <w:r w:rsidR="009C163D">
        <w:t>element.</w:t>
      </w:r>
      <w:r w:rsidRPr="00C06268">
        <w:t xml:space="preserve"> </w:t>
      </w:r>
    </w:p>
    <w:p w14:paraId="299AF60D" w14:textId="77777777" w:rsidR="00EA7FC1" w:rsidRPr="00F32D93" w:rsidRDefault="00EA7FC1" w:rsidP="00EA7FC1"/>
    <w:p w14:paraId="38DE155C" w14:textId="77777777" w:rsidR="00EA7FC1" w:rsidRDefault="00EA7FC1" w:rsidP="00EA7FC1">
      <w:pPr>
        <w:pStyle w:val="MemberHeading"/>
      </w:pPr>
      <w:r>
        <w:t>Example</w:t>
      </w:r>
    </w:p>
    <w:p w14:paraId="3AE64396" w14:textId="77777777" w:rsidR="00EA7FC1" w:rsidRDefault="00EA7FC1" w:rsidP="00EA7FC1">
      <w:pPr>
        <w:spacing w:before="0" w:after="0"/>
      </w:pPr>
    </w:p>
    <w:p w14:paraId="62FB384E" w14:textId="77777777" w:rsidR="000F2CB1" w:rsidRPr="009C163D" w:rsidRDefault="000F2CB1" w:rsidP="000F2CB1">
      <w:pPr>
        <w:spacing w:before="0" w:after="0"/>
        <w:ind w:firstLine="431"/>
        <w:rPr>
          <w:ins w:id="1687" w:author="Stefan Hagen" w:date="2017-03-11T23:23:00Z"/>
        </w:rPr>
      </w:pPr>
      <w:ins w:id="1688" w:author="Stefan Hagen" w:date="2017-03-11T23:23:00Z">
        <w:r>
          <w:rPr>
            <w:rFonts w:ascii="Courier New" w:hAnsi="Courier New"/>
            <w:sz w:val="16"/>
          </w:rPr>
          <w:t xml:space="preserve">See </w:t>
        </w:r>
        <w:r>
          <w:rPr>
            <w:rFonts w:ascii="Courier New" w:hAnsi="Courier New"/>
            <w:sz w:val="16"/>
          </w:rPr>
          <w:fldChar w:fldCharType="begin"/>
        </w:r>
        <w:r>
          <w:rPr>
            <w:rFonts w:ascii="Courier New" w:hAnsi="Courier New"/>
            <w:sz w:val="16"/>
          </w:rPr>
          <w:instrText xml:space="preserve"> REF exampleFullDocumentTracking \h  \* MERGEFORMAT </w:instrText>
        </w:r>
      </w:ins>
      <w:r>
        <w:rPr>
          <w:rFonts w:ascii="Courier New" w:hAnsi="Courier New"/>
          <w:sz w:val="16"/>
        </w:rPr>
      </w:r>
      <w:ins w:id="1689" w:author="Stefan Hagen" w:date="2017-03-11T23:23:00Z">
        <w:r>
          <w:rPr>
            <w:rFonts w:ascii="Courier New" w:hAnsi="Courier New"/>
            <w:sz w:val="16"/>
          </w:rPr>
          <w:fldChar w:fldCharType="separate"/>
        </w:r>
      </w:ins>
      <w:ins w:id="1690" w:author="Stefan Hagen" w:date="2017-03-12T22:48:00Z">
        <w:r w:rsidR="00A07A1F" w:rsidRPr="00A07A1F">
          <w:rPr>
            <w:rFonts w:ascii="Courier New" w:hAnsi="Courier New"/>
            <w:sz w:val="16"/>
            <w:rPrChange w:id="1691" w:author="Stefan Hagen" w:date="2017-03-12T22:48:00Z">
              <w:rPr/>
            </w:rPrChange>
          </w:rPr>
          <w:t>Example 28</w:t>
        </w:r>
      </w:ins>
      <w:del w:id="1692" w:author="Stefan Hagen" w:date="2017-03-11T23:24:00Z">
        <w:r w:rsidRPr="000F2CB1" w:rsidDel="004377E7">
          <w:rPr>
            <w:rFonts w:ascii="Courier New" w:hAnsi="Courier New"/>
            <w:sz w:val="16"/>
          </w:rPr>
          <w:delText>25</w:delText>
        </w:r>
      </w:del>
      <w:ins w:id="1693" w:author="Stefan Hagen" w:date="2017-03-11T23:23:00Z">
        <w:r>
          <w:rPr>
            <w:rFonts w:ascii="Courier New" w:hAnsi="Courier New"/>
            <w:sz w:val="16"/>
          </w:rPr>
          <w:fldChar w:fldCharType="end"/>
        </w:r>
      </w:ins>
    </w:p>
    <w:p w14:paraId="2EBBB12D" w14:textId="13D0F278" w:rsidR="00EA7FC1" w:rsidDel="000F2CB1" w:rsidRDefault="00EA7FC1" w:rsidP="00EA7FC1">
      <w:pPr>
        <w:spacing w:before="0" w:after="0"/>
        <w:ind w:firstLine="431"/>
        <w:rPr>
          <w:del w:id="1694" w:author="Stefan Hagen" w:date="2017-03-11T23:23:00Z"/>
        </w:rPr>
      </w:pPr>
      <w:del w:id="1695" w:author="Stefan Hagen" w:date="2017-03-11T23:23:00Z">
        <w:r w:rsidDel="000F2CB1">
          <w:rPr>
            <w:rFonts w:ascii="Courier New" w:hAnsi="Courier New"/>
            <w:sz w:val="16"/>
          </w:rPr>
          <w:delText xml:space="preserve">See example in section </w:delText>
        </w:r>
        <w:r w:rsidRPr="001F5270" w:rsidDel="000F2CB1">
          <w:rPr>
            <w:rFonts w:ascii="Courier New" w:hAnsi="Courier New"/>
            <w:sz w:val="16"/>
            <w:highlight w:val="yellow"/>
          </w:rPr>
          <w:delText>TODO_DEFINE_OR_REMOVE_NO_CURRENT_EXAMPLE_PROVIDED</w:delText>
        </w:r>
        <w:bookmarkStart w:id="1696" w:name="_Toc477037989"/>
        <w:bookmarkStart w:id="1697" w:name="_Toc477080874"/>
        <w:bookmarkStart w:id="1698" w:name="_Toc477103357"/>
        <w:bookmarkStart w:id="1699" w:name="_Toc477106560"/>
        <w:bookmarkStart w:id="1700" w:name="_Toc477112108"/>
        <w:bookmarkStart w:id="1701" w:name="_Toc477120900"/>
        <w:bookmarkStart w:id="1702" w:name="_Toc477121246"/>
        <w:bookmarkStart w:id="1703" w:name="_Toc477122252"/>
        <w:bookmarkEnd w:id="1696"/>
        <w:bookmarkEnd w:id="1697"/>
        <w:bookmarkEnd w:id="1698"/>
        <w:bookmarkEnd w:id="1699"/>
        <w:bookmarkEnd w:id="1700"/>
        <w:bookmarkEnd w:id="1701"/>
        <w:bookmarkEnd w:id="1702"/>
        <w:bookmarkEnd w:id="1703"/>
      </w:del>
    </w:p>
    <w:p w14:paraId="034FDB41" w14:textId="51F29998" w:rsidR="00EA7FC1" w:rsidRPr="00C06268" w:rsidDel="000F2CB1" w:rsidRDefault="00EA7FC1" w:rsidP="009C163D">
      <w:pPr>
        <w:rPr>
          <w:del w:id="1704" w:author="Stefan Hagen" w:date="2017-03-11T23:23:00Z"/>
        </w:rPr>
      </w:pPr>
      <w:bookmarkStart w:id="1705" w:name="_Toc477037990"/>
      <w:bookmarkStart w:id="1706" w:name="_Toc477080875"/>
      <w:bookmarkStart w:id="1707" w:name="_Toc477103358"/>
      <w:bookmarkStart w:id="1708" w:name="_Toc477106561"/>
      <w:bookmarkStart w:id="1709" w:name="_Toc477112109"/>
      <w:bookmarkStart w:id="1710" w:name="_Toc477120901"/>
      <w:bookmarkStart w:id="1711" w:name="_Toc477121247"/>
      <w:bookmarkStart w:id="1712" w:name="_Toc477122253"/>
      <w:bookmarkEnd w:id="1705"/>
      <w:bookmarkEnd w:id="1706"/>
      <w:bookmarkEnd w:id="1707"/>
      <w:bookmarkEnd w:id="1708"/>
      <w:bookmarkEnd w:id="1709"/>
      <w:bookmarkEnd w:id="1710"/>
      <w:bookmarkEnd w:id="1711"/>
      <w:bookmarkEnd w:id="1712"/>
    </w:p>
    <w:p w14:paraId="2C8338D8" w14:textId="28D81FA8" w:rsidR="00FC55C8" w:rsidRDefault="00FC55C8" w:rsidP="00F56DD9">
      <w:pPr>
        <w:pStyle w:val="Heading4"/>
      </w:pPr>
      <w:bookmarkStart w:id="1713" w:name="_Toc477122254"/>
      <w:r>
        <w:t xml:space="preserve">Document </w:t>
      </w:r>
      <w:r w:rsidR="00F56DD9">
        <w:t>Tracking –</w:t>
      </w:r>
      <w:r w:rsidR="00950160">
        <w:t xml:space="preserve"> Identification –</w:t>
      </w:r>
      <w:r w:rsidR="00F56DD9">
        <w:t xml:space="preserve"> ID</w:t>
      </w:r>
      <w:bookmarkEnd w:id="1713"/>
    </w:p>
    <w:p w14:paraId="412874A9" w14:textId="02B96463" w:rsidR="00FC55C8" w:rsidRDefault="00FC55C8" w:rsidP="00FC55C8">
      <w:pPr>
        <w:pStyle w:val="MemberHeading"/>
        <w:rPr>
          <w:rStyle w:val="Element"/>
        </w:rPr>
      </w:pPr>
      <w:proofErr w:type="gramStart"/>
      <w:r>
        <w:rPr>
          <w:rStyle w:val="Element"/>
        </w:rPr>
        <w:t>cvrf:</w:t>
      </w:r>
      <w:r w:rsidR="00F56DD9" w:rsidRPr="00610C93">
        <w:rPr>
          <w:rStyle w:val="Element"/>
        </w:rPr>
        <w:t>Document</w:t>
      </w:r>
      <w:r w:rsidR="00F56DD9">
        <w:rPr>
          <w:rStyle w:val="Element"/>
        </w:rPr>
        <w:t>Tracking</w:t>
      </w:r>
      <w:proofErr w:type="gramEnd"/>
      <w:r w:rsidR="00F56DD9">
        <w:rPr>
          <w:rStyle w:val="Element"/>
        </w:rPr>
        <w:t xml:space="preserve"> / cvrf:Identification / cvrf:ID</w:t>
      </w:r>
    </w:p>
    <w:p w14:paraId="48105F18" w14:textId="65F6D12C" w:rsidR="00FC55C8" w:rsidRPr="005D4C8E" w:rsidRDefault="00FC55C8" w:rsidP="00FC55C8">
      <w:pPr>
        <w:pStyle w:val="Member"/>
      </w:pPr>
      <w:r w:rsidRPr="005D4C8E">
        <w:rPr>
          <w:b/>
        </w:rPr>
        <w:t>Data Type:</w:t>
      </w:r>
      <w:r>
        <w:tab/>
      </w:r>
      <w:r>
        <w:tab/>
        <w:t>string</w:t>
      </w:r>
      <w:r>
        <w:br/>
      </w:r>
      <w:r w:rsidRPr="005D4C8E">
        <w:rPr>
          <w:b/>
        </w:rPr>
        <w:t>Range:</w:t>
      </w:r>
      <w:r w:rsidR="00F56DD9">
        <w:tab/>
      </w:r>
      <w:r w:rsidR="00F56DD9">
        <w:tab/>
      </w:r>
      <w:r w:rsidR="00F56DD9">
        <w:tab/>
        <w:t>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r>
      <w:r w:rsidR="00F56DD9">
        <w:t>Identification</w:t>
      </w:r>
    </w:p>
    <w:p w14:paraId="371D048B" w14:textId="77777777" w:rsidR="00FC55C8" w:rsidRDefault="00FC55C8" w:rsidP="00FC55C8">
      <w:pPr>
        <w:spacing w:before="0" w:after="0"/>
      </w:pPr>
    </w:p>
    <w:p w14:paraId="0722A5D5" w14:textId="338AD40D" w:rsidR="00FC55C8" w:rsidRPr="00C06268" w:rsidRDefault="00FC55C8" w:rsidP="00FC55C8">
      <w:r w:rsidRPr="00F32D93">
        <w:t>The</w:t>
      </w:r>
      <w:r>
        <w:rPr>
          <w:b/>
          <w:bCs/>
        </w:rPr>
        <w:t xml:space="preserve"> </w:t>
      </w:r>
      <w:r w:rsidRPr="00F32D93">
        <w:t>element</w:t>
      </w:r>
      <w:r>
        <w:rPr>
          <w:b/>
          <w:bCs/>
        </w:rPr>
        <w:t xml:space="preserve"> </w:t>
      </w:r>
      <w:r w:rsidRPr="00F32D93">
        <w:rPr>
          <w:rStyle w:val="Element"/>
        </w:rPr>
        <w:t>cvrf:</w:t>
      </w:r>
      <w:r w:rsidR="00F56DD9">
        <w:rPr>
          <w:rStyle w:val="Element"/>
        </w:rPr>
        <w:t>ID</w:t>
      </w:r>
      <w:r w:rsidRPr="00F32D93">
        <w:rPr>
          <w:b/>
          <w:bCs/>
        </w:rPr>
        <w:t xml:space="preserve"> </w:t>
      </w:r>
      <w:r w:rsidR="00F56DD9" w:rsidRPr="00F56DD9">
        <w:t xml:space="preserve">is a short, unique identifier used to refer to the document unambiguously in any context. The ID is a simple label. It is a string data type to provide for a wide range of numbering values, types, and schemes. Typically, the ID should be assigned and maintained by the original document issuing authority. It is recommended that the ID be a monotonically increasing value, or increasing in such a predictable manner that it does not contribute toward confusion or misnumbering. Careful consideration is required to ensure that construction of the ID does not contribute to confusion or collision with other labels. </w:t>
      </w:r>
      <w:r w:rsidRPr="00C06268">
        <w:t xml:space="preserve"> </w:t>
      </w:r>
    </w:p>
    <w:p w14:paraId="5740A2BC" w14:textId="77777777" w:rsidR="00FC55C8" w:rsidRPr="00F32D93" w:rsidRDefault="00FC55C8" w:rsidP="00FC55C8"/>
    <w:p w14:paraId="7A1C2B6C" w14:textId="095923EC" w:rsidR="001C235B" w:rsidRDefault="00EA7FC1" w:rsidP="001C235B">
      <w:pPr>
        <w:pStyle w:val="MemberHeading"/>
      </w:pPr>
      <w:r>
        <w:t>Example</w:t>
      </w:r>
    </w:p>
    <w:p w14:paraId="25BAD1BC" w14:textId="77777777" w:rsidR="001C235B" w:rsidRDefault="001C235B" w:rsidP="001C235B">
      <w:pPr>
        <w:spacing w:before="0" w:after="0"/>
      </w:pPr>
    </w:p>
    <w:p w14:paraId="7A64B703" w14:textId="77777777" w:rsidR="000F2CB1" w:rsidRPr="009C163D" w:rsidRDefault="000F2CB1" w:rsidP="000F2CB1">
      <w:pPr>
        <w:spacing w:before="0" w:after="0"/>
        <w:ind w:firstLine="431"/>
        <w:rPr>
          <w:ins w:id="1714" w:author="Stefan Hagen" w:date="2017-03-11T23:23:00Z"/>
        </w:rPr>
      </w:pPr>
      <w:ins w:id="1715" w:author="Stefan Hagen" w:date="2017-03-11T23:23:00Z">
        <w:r>
          <w:rPr>
            <w:rFonts w:ascii="Courier New" w:hAnsi="Courier New"/>
            <w:sz w:val="16"/>
          </w:rPr>
          <w:t xml:space="preserve">See </w:t>
        </w:r>
        <w:r>
          <w:rPr>
            <w:rFonts w:ascii="Courier New" w:hAnsi="Courier New"/>
            <w:sz w:val="16"/>
          </w:rPr>
          <w:fldChar w:fldCharType="begin"/>
        </w:r>
        <w:r>
          <w:rPr>
            <w:rFonts w:ascii="Courier New" w:hAnsi="Courier New"/>
            <w:sz w:val="16"/>
          </w:rPr>
          <w:instrText xml:space="preserve"> REF exampleFullDocumentTracking \h  \* MERGEFORMAT </w:instrText>
        </w:r>
      </w:ins>
      <w:r>
        <w:rPr>
          <w:rFonts w:ascii="Courier New" w:hAnsi="Courier New"/>
          <w:sz w:val="16"/>
        </w:rPr>
      </w:r>
      <w:ins w:id="1716" w:author="Stefan Hagen" w:date="2017-03-11T23:23:00Z">
        <w:r>
          <w:rPr>
            <w:rFonts w:ascii="Courier New" w:hAnsi="Courier New"/>
            <w:sz w:val="16"/>
          </w:rPr>
          <w:fldChar w:fldCharType="separate"/>
        </w:r>
      </w:ins>
      <w:ins w:id="1717" w:author="Stefan Hagen" w:date="2017-03-12T22:48:00Z">
        <w:r w:rsidR="00A07A1F" w:rsidRPr="00A07A1F">
          <w:rPr>
            <w:rFonts w:ascii="Courier New" w:hAnsi="Courier New"/>
            <w:sz w:val="16"/>
            <w:rPrChange w:id="1718" w:author="Stefan Hagen" w:date="2017-03-12T22:48:00Z">
              <w:rPr/>
            </w:rPrChange>
          </w:rPr>
          <w:t>Example 28</w:t>
        </w:r>
      </w:ins>
      <w:del w:id="1719" w:author="Stefan Hagen" w:date="2017-03-11T23:24:00Z">
        <w:r w:rsidRPr="000F2CB1" w:rsidDel="004377E7">
          <w:rPr>
            <w:rFonts w:ascii="Courier New" w:hAnsi="Courier New"/>
            <w:sz w:val="16"/>
          </w:rPr>
          <w:delText>25</w:delText>
        </w:r>
      </w:del>
      <w:ins w:id="1720" w:author="Stefan Hagen" w:date="2017-03-11T23:23:00Z">
        <w:r>
          <w:rPr>
            <w:rFonts w:ascii="Courier New" w:hAnsi="Courier New"/>
            <w:sz w:val="16"/>
          </w:rPr>
          <w:fldChar w:fldCharType="end"/>
        </w:r>
      </w:ins>
    </w:p>
    <w:p w14:paraId="20DBA506" w14:textId="2C9F67FA" w:rsidR="00EA7FC1" w:rsidDel="000F2CB1" w:rsidRDefault="00EA7FC1" w:rsidP="00EA7FC1">
      <w:pPr>
        <w:spacing w:before="0" w:after="0"/>
        <w:ind w:firstLine="431"/>
        <w:rPr>
          <w:del w:id="1721" w:author="Stefan Hagen" w:date="2017-03-11T23:23:00Z"/>
        </w:rPr>
      </w:pPr>
      <w:del w:id="1722" w:author="Stefan Hagen" w:date="2017-03-11T23:23:00Z">
        <w:r w:rsidDel="000F2CB1">
          <w:rPr>
            <w:rFonts w:ascii="Courier New" w:hAnsi="Courier New"/>
            <w:sz w:val="16"/>
          </w:rPr>
          <w:delText xml:space="preserve">See example in section </w:delText>
        </w:r>
        <w:r w:rsidRPr="001F5270" w:rsidDel="000F2CB1">
          <w:rPr>
            <w:rFonts w:ascii="Courier New" w:hAnsi="Courier New"/>
            <w:sz w:val="16"/>
            <w:highlight w:val="yellow"/>
          </w:rPr>
          <w:delText>TODO_DEFINE_OR_REMOVE_NO_CURRENT_EXAMPLE_PROVIDED</w:delText>
        </w:r>
        <w:bookmarkStart w:id="1723" w:name="_Toc477037992"/>
        <w:bookmarkStart w:id="1724" w:name="_Toc477080877"/>
        <w:bookmarkStart w:id="1725" w:name="_Toc477103360"/>
        <w:bookmarkStart w:id="1726" w:name="_Toc477106563"/>
        <w:bookmarkStart w:id="1727" w:name="_Toc477112111"/>
        <w:bookmarkStart w:id="1728" w:name="_Toc477120903"/>
        <w:bookmarkStart w:id="1729" w:name="_Toc477121249"/>
        <w:bookmarkStart w:id="1730" w:name="_Toc477122255"/>
        <w:bookmarkEnd w:id="1723"/>
        <w:bookmarkEnd w:id="1724"/>
        <w:bookmarkEnd w:id="1725"/>
        <w:bookmarkEnd w:id="1726"/>
        <w:bookmarkEnd w:id="1727"/>
        <w:bookmarkEnd w:id="1728"/>
        <w:bookmarkEnd w:id="1729"/>
        <w:bookmarkEnd w:id="1730"/>
      </w:del>
    </w:p>
    <w:p w14:paraId="0CA87289" w14:textId="399E8F6D" w:rsidR="00495012" w:rsidRDefault="00495012" w:rsidP="00495012">
      <w:pPr>
        <w:pStyle w:val="Heading4"/>
      </w:pPr>
      <w:bookmarkStart w:id="1731" w:name="_Toc477122256"/>
      <w:r>
        <w:t>Docu</w:t>
      </w:r>
      <w:r w:rsidR="00950160">
        <w:t>ment Tracking – Identification –</w:t>
      </w:r>
      <w:r>
        <w:t xml:space="preserve"> Alias</w:t>
      </w:r>
      <w:bookmarkEnd w:id="1731"/>
    </w:p>
    <w:p w14:paraId="353E98F5" w14:textId="1B329343" w:rsidR="00495012" w:rsidRDefault="00495012" w:rsidP="00495012">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cvrf:Identification / cvrf:Alias</w:t>
      </w:r>
    </w:p>
    <w:p w14:paraId="3D7EC8C5" w14:textId="11D2EF8E" w:rsidR="00495012" w:rsidRPr="005D4C8E" w:rsidRDefault="00495012" w:rsidP="00495012">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t>Identification</w:t>
      </w:r>
    </w:p>
    <w:p w14:paraId="43E8F845" w14:textId="77777777" w:rsidR="00495012" w:rsidRDefault="00495012" w:rsidP="00495012">
      <w:pPr>
        <w:spacing w:before="0" w:after="0"/>
      </w:pPr>
    </w:p>
    <w:p w14:paraId="5B894C93" w14:textId="5DDDCC4D" w:rsidR="00495012" w:rsidRPr="00C06268" w:rsidRDefault="00495012" w:rsidP="002E1512">
      <w:r w:rsidRPr="00F32D93">
        <w:t>The</w:t>
      </w:r>
      <w:r w:rsidRPr="00007776">
        <w:t xml:space="preserve"> </w:t>
      </w:r>
      <w:r w:rsidR="00007776" w:rsidRPr="00007776">
        <w:t>optional</w:t>
      </w:r>
      <w:r w:rsidR="00007776">
        <w:rPr>
          <w:b/>
          <w:bCs/>
        </w:rPr>
        <w:t xml:space="preserve"> </w:t>
      </w:r>
      <w:r w:rsidRPr="00F32D93">
        <w:t>element</w:t>
      </w:r>
      <w:r>
        <w:rPr>
          <w:b/>
          <w:bCs/>
        </w:rPr>
        <w:t xml:space="preserve"> </w:t>
      </w:r>
      <w:proofErr w:type="gramStart"/>
      <w:r w:rsidRPr="00F32D93">
        <w:rPr>
          <w:rStyle w:val="Element"/>
        </w:rPr>
        <w:t>cvrf:</w:t>
      </w:r>
      <w:r w:rsidR="00B2522F">
        <w:rPr>
          <w:rStyle w:val="Element"/>
        </w:rPr>
        <w:t>Alias</w:t>
      </w:r>
      <w:proofErr w:type="gramEnd"/>
      <w:r w:rsidRPr="00F32D93">
        <w:rPr>
          <w:b/>
          <w:bCs/>
        </w:rPr>
        <w:t xml:space="preserve"> </w:t>
      </w:r>
      <w:r w:rsidRPr="00495012">
        <w:t xml:space="preserve">is </w:t>
      </w:r>
      <w:r w:rsidR="00007776" w:rsidRPr="00007776">
        <w:t xml:space="preserve">an optional alternative ID used to refer to the document. Many vendors have one or more alternative or secondary IDs for documents and the </w:t>
      </w:r>
      <w:r w:rsidR="00007776" w:rsidRPr="00007776">
        <w:rPr>
          <w:b/>
          <w:bCs/>
        </w:rPr>
        <w:t xml:space="preserve">Alias </w:t>
      </w:r>
      <w:r w:rsidR="00007776" w:rsidRPr="00007776">
        <w:t>presents an interface to publish those alongside the primary ID</w:t>
      </w:r>
      <w:r w:rsidR="002E1512">
        <w:t>.</w:t>
      </w:r>
      <w:r w:rsidRPr="00C06268">
        <w:t xml:space="preserve"> </w:t>
      </w:r>
    </w:p>
    <w:p w14:paraId="3D4B979E" w14:textId="77777777" w:rsidR="00495012" w:rsidRPr="00F32D93" w:rsidRDefault="00495012" w:rsidP="00495012"/>
    <w:p w14:paraId="180457AD" w14:textId="038976DE" w:rsidR="00495012" w:rsidRDefault="002E1512" w:rsidP="00495012">
      <w:pPr>
        <w:pStyle w:val="MemberHeading"/>
      </w:pPr>
      <w:r>
        <w:lastRenderedPageBreak/>
        <w:t>Example</w:t>
      </w:r>
    </w:p>
    <w:p w14:paraId="79A44210" w14:textId="77777777" w:rsidR="00495012" w:rsidRDefault="00495012" w:rsidP="00495012">
      <w:pPr>
        <w:spacing w:before="0" w:after="0"/>
      </w:pPr>
    </w:p>
    <w:p w14:paraId="13879844" w14:textId="77777777" w:rsidR="000F2CB1" w:rsidRPr="009C163D" w:rsidRDefault="000F2CB1" w:rsidP="000F2CB1">
      <w:pPr>
        <w:spacing w:before="0" w:after="0"/>
        <w:ind w:firstLine="431"/>
        <w:rPr>
          <w:ins w:id="1732" w:author="Stefan Hagen" w:date="2017-03-11T23:23:00Z"/>
        </w:rPr>
      </w:pPr>
      <w:ins w:id="1733" w:author="Stefan Hagen" w:date="2017-03-11T23:23:00Z">
        <w:r>
          <w:rPr>
            <w:rFonts w:ascii="Courier New" w:hAnsi="Courier New"/>
            <w:sz w:val="16"/>
          </w:rPr>
          <w:t xml:space="preserve">See </w:t>
        </w:r>
        <w:r>
          <w:rPr>
            <w:rFonts w:ascii="Courier New" w:hAnsi="Courier New"/>
            <w:sz w:val="16"/>
          </w:rPr>
          <w:fldChar w:fldCharType="begin"/>
        </w:r>
        <w:r>
          <w:rPr>
            <w:rFonts w:ascii="Courier New" w:hAnsi="Courier New"/>
            <w:sz w:val="16"/>
          </w:rPr>
          <w:instrText xml:space="preserve"> REF exampleFullDocumentTracking \h  \* MERGEFORMAT </w:instrText>
        </w:r>
      </w:ins>
      <w:r>
        <w:rPr>
          <w:rFonts w:ascii="Courier New" w:hAnsi="Courier New"/>
          <w:sz w:val="16"/>
        </w:rPr>
      </w:r>
      <w:ins w:id="1734" w:author="Stefan Hagen" w:date="2017-03-11T23:23:00Z">
        <w:r>
          <w:rPr>
            <w:rFonts w:ascii="Courier New" w:hAnsi="Courier New"/>
            <w:sz w:val="16"/>
          </w:rPr>
          <w:fldChar w:fldCharType="separate"/>
        </w:r>
      </w:ins>
      <w:ins w:id="1735" w:author="Stefan Hagen" w:date="2017-03-12T22:48:00Z">
        <w:r w:rsidR="00A07A1F" w:rsidRPr="00A07A1F">
          <w:rPr>
            <w:rFonts w:ascii="Courier New" w:hAnsi="Courier New"/>
            <w:sz w:val="16"/>
            <w:rPrChange w:id="1736" w:author="Stefan Hagen" w:date="2017-03-12T22:48:00Z">
              <w:rPr/>
            </w:rPrChange>
          </w:rPr>
          <w:t>Example 28</w:t>
        </w:r>
      </w:ins>
      <w:del w:id="1737" w:author="Stefan Hagen" w:date="2017-03-11T23:24:00Z">
        <w:r w:rsidRPr="000F2CB1" w:rsidDel="004377E7">
          <w:rPr>
            <w:rFonts w:ascii="Courier New" w:hAnsi="Courier New"/>
            <w:sz w:val="16"/>
          </w:rPr>
          <w:delText>25</w:delText>
        </w:r>
      </w:del>
      <w:ins w:id="1738" w:author="Stefan Hagen" w:date="2017-03-11T23:23:00Z">
        <w:r>
          <w:rPr>
            <w:rFonts w:ascii="Courier New" w:hAnsi="Courier New"/>
            <w:sz w:val="16"/>
          </w:rPr>
          <w:fldChar w:fldCharType="end"/>
        </w:r>
      </w:ins>
    </w:p>
    <w:p w14:paraId="03083E5D" w14:textId="38908155" w:rsidR="00EA7FC1" w:rsidDel="000F2CB1" w:rsidRDefault="00EA7FC1" w:rsidP="00EA7FC1">
      <w:pPr>
        <w:spacing w:before="0" w:after="0"/>
        <w:ind w:firstLine="431"/>
        <w:rPr>
          <w:del w:id="1739" w:author="Stefan Hagen" w:date="2017-03-11T23:23:00Z"/>
        </w:rPr>
      </w:pPr>
      <w:del w:id="1740" w:author="Stefan Hagen" w:date="2017-03-11T23:23:00Z">
        <w:r w:rsidDel="000F2CB1">
          <w:rPr>
            <w:rFonts w:ascii="Courier New" w:hAnsi="Courier New"/>
            <w:sz w:val="16"/>
          </w:rPr>
          <w:delText xml:space="preserve">See example in section </w:delText>
        </w:r>
        <w:r w:rsidRPr="001F5270" w:rsidDel="000F2CB1">
          <w:rPr>
            <w:rFonts w:ascii="Courier New" w:hAnsi="Courier New"/>
            <w:sz w:val="16"/>
            <w:highlight w:val="yellow"/>
          </w:rPr>
          <w:delText>TODO_DEFINE_OR_REMOVE_NO_CURRENT_EXAMPLE_PROVIDED</w:delText>
        </w:r>
        <w:bookmarkStart w:id="1741" w:name="_Toc477037994"/>
        <w:bookmarkStart w:id="1742" w:name="_Toc477080879"/>
        <w:bookmarkStart w:id="1743" w:name="_Toc477103362"/>
        <w:bookmarkStart w:id="1744" w:name="_Toc477106565"/>
        <w:bookmarkStart w:id="1745" w:name="_Toc477112113"/>
        <w:bookmarkStart w:id="1746" w:name="_Toc477120905"/>
        <w:bookmarkStart w:id="1747" w:name="_Toc477121251"/>
        <w:bookmarkStart w:id="1748" w:name="_Toc477122257"/>
        <w:bookmarkEnd w:id="1741"/>
        <w:bookmarkEnd w:id="1742"/>
        <w:bookmarkEnd w:id="1743"/>
        <w:bookmarkEnd w:id="1744"/>
        <w:bookmarkEnd w:id="1745"/>
        <w:bookmarkEnd w:id="1746"/>
        <w:bookmarkEnd w:id="1747"/>
        <w:bookmarkEnd w:id="1748"/>
      </w:del>
    </w:p>
    <w:p w14:paraId="3E41A234" w14:textId="1ABE59CC" w:rsidR="00495012" w:rsidDel="000F2CB1" w:rsidRDefault="00495012" w:rsidP="00495012">
      <w:pPr>
        <w:spacing w:before="0" w:after="0"/>
        <w:rPr>
          <w:del w:id="1749" w:author="Stefan Hagen" w:date="2017-03-11T23:23:00Z"/>
        </w:rPr>
      </w:pPr>
      <w:bookmarkStart w:id="1750" w:name="_Toc477037995"/>
      <w:bookmarkStart w:id="1751" w:name="_Toc477080880"/>
      <w:bookmarkStart w:id="1752" w:name="_Toc477103363"/>
      <w:bookmarkStart w:id="1753" w:name="_Toc477106566"/>
      <w:bookmarkStart w:id="1754" w:name="_Toc477112114"/>
      <w:bookmarkStart w:id="1755" w:name="_Toc477120906"/>
      <w:bookmarkStart w:id="1756" w:name="_Toc477121252"/>
      <w:bookmarkStart w:id="1757" w:name="_Toc477122258"/>
      <w:bookmarkEnd w:id="1750"/>
      <w:bookmarkEnd w:id="1751"/>
      <w:bookmarkEnd w:id="1752"/>
      <w:bookmarkEnd w:id="1753"/>
      <w:bookmarkEnd w:id="1754"/>
      <w:bookmarkEnd w:id="1755"/>
      <w:bookmarkEnd w:id="1756"/>
      <w:bookmarkEnd w:id="1757"/>
    </w:p>
    <w:p w14:paraId="2710F96D" w14:textId="0C258025" w:rsidR="00CF6658" w:rsidRDefault="00CF6658" w:rsidP="009634E8">
      <w:pPr>
        <w:pStyle w:val="Heading3"/>
      </w:pPr>
      <w:bookmarkStart w:id="1758" w:name="_Toc477122259"/>
      <w:r>
        <w:t>Document Tracking –</w:t>
      </w:r>
      <w:r w:rsidR="009634E8">
        <w:t xml:space="preserve"> </w:t>
      </w:r>
      <w:r>
        <w:t>Status</w:t>
      </w:r>
      <w:bookmarkEnd w:id="1758"/>
    </w:p>
    <w:p w14:paraId="513D9407" w14:textId="54300ADD" w:rsidR="00CF6658" w:rsidRDefault="00CF6658" w:rsidP="00CF6658">
      <w:pPr>
        <w:pStyle w:val="MemberHeading"/>
        <w:rPr>
          <w:rStyle w:val="Element"/>
        </w:rPr>
      </w:pPr>
      <w:proofErr w:type="gramStart"/>
      <w:r>
        <w:rPr>
          <w:rStyle w:val="Element"/>
        </w:rPr>
        <w:t>cvrf:</w:t>
      </w:r>
      <w:r w:rsidRPr="00610C93">
        <w:rPr>
          <w:rStyle w:val="Element"/>
        </w:rPr>
        <w:t>Document</w:t>
      </w:r>
      <w:r w:rsidR="009634E8">
        <w:rPr>
          <w:rStyle w:val="Element"/>
        </w:rPr>
        <w:t>Tracking</w:t>
      </w:r>
      <w:proofErr w:type="gramEnd"/>
      <w:r w:rsidR="009634E8">
        <w:rPr>
          <w:rStyle w:val="Element"/>
        </w:rPr>
        <w:t xml:space="preserve"> </w:t>
      </w:r>
      <w:r>
        <w:rPr>
          <w:rStyle w:val="Element"/>
        </w:rPr>
        <w:t>/ cvrf:Status</w:t>
      </w:r>
    </w:p>
    <w:p w14:paraId="4264AAAF" w14:textId="79FBEBF8" w:rsidR="00CF6658" w:rsidRPr="005D4C8E" w:rsidRDefault="00CF6658" w:rsidP="00CF6658">
      <w:pPr>
        <w:pStyle w:val="Member"/>
      </w:pPr>
      <w:r w:rsidRPr="005D4C8E">
        <w:rPr>
          <w:b/>
        </w:rPr>
        <w:t>Data Type:</w:t>
      </w:r>
      <w:r>
        <w:tab/>
      </w:r>
      <w:r>
        <w:tab/>
      </w:r>
      <w:r w:rsidR="002E1512">
        <w:t>enumerated list</w:t>
      </w:r>
      <w:r>
        <w:br/>
      </w:r>
      <w:r w:rsidRPr="005D4C8E">
        <w:rPr>
          <w:b/>
        </w:rPr>
        <w:t>Range:</w:t>
      </w:r>
      <w:r>
        <w:tab/>
      </w:r>
      <w:r>
        <w:tab/>
      </w:r>
      <w:r>
        <w:tab/>
      </w:r>
      <w:r w:rsidR="002E1512">
        <w:t>{Draft, Interim, Final}</w:t>
      </w:r>
      <w:r>
        <w:br/>
      </w:r>
      <w:r w:rsidRPr="005D4C8E">
        <w:rPr>
          <w:b/>
        </w:rPr>
        <w:t>Minimum Occurrences:</w:t>
      </w:r>
      <w:r w:rsidR="002E1512">
        <w:tab/>
        <w:t>1</w:t>
      </w:r>
      <w:r>
        <w:br/>
      </w:r>
      <w:r w:rsidRPr="005D4C8E">
        <w:rPr>
          <w:b/>
        </w:rPr>
        <w:t>Maximum Occurrences:</w:t>
      </w:r>
      <w:r>
        <w:tab/>
      </w:r>
      <w:r w:rsidR="002E1512">
        <w:t>1</w:t>
      </w:r>
      <w:r>
        <w:br/>
      </w:r>
      <w:r w:rsidRPr="005D4C8E">
        <w:rPr>
          <w:b/>
        </w:rPr>
        <w:t>Parent:</w:t>
      </w:r>
      <w:r>
        <w:tab/>
      </w:r>
      <w:r>
        <w:tab/>
      </w:r>
      <w:r>
        <w:tab/>
      </w:r>
      <w:r w:rsidR="009634E8">
        <w:t>Document Tracking</w:t>
      </w:r>
    </w:p>
    <w:p w14:paraId="2AF4C2C2" w14:textId="77777777" w:rsidR="00CF6658" w:rsidRDefault="00CF6658" w:rsidP="00CF6658">
      <w:pPr>
        <w:spacing w:before="0" w:after="0"/>
      </w:pPr>
    </w:p>
    <w:p w14:paraId="6B57DC8D" w14:textId="00F6F851" w:rsidR="00DD1E2A" w:rsidRPr="00DD1E2A" w:rsidRDefault="00CF6658" w:rsidP="00DD1E2A">
      <w:r w:rsidRPr="00F32D93">
        <w:t>The</w:t>
      </w:r>
      <w:r>
        <w:rPr>
          <w:b/>
          <w:bCs/>
        </w:rPr>
        <w:t xml:space="preserve"> </w:t>
      </w:r>
      <w:r w:rsidRPr="00F32D93">
        <w:t>element</w:t>
      </w:r>
      <w:r>
        <w:rPr>
          <w:b/>
          <w:bCs/>
        </w:rPr>
        <w:t xml:space="preserve"> </w:t>
      </w:r>
      <w:proofErr w:type="gramStart"/>
      <w:r w:rsidRPr="00F32D93">
        <w:rPr>
          <w:rStyle w:val="Element"/>
        </w:rPr>
        <w:t>cvrf:</w:t>
      </w:r>
      <w:r w:rsidR="002E1512">
        <w:rPr>
          <w:rStyle w:val="Element"/>
        </w:rPr>
        <w:t>Status</w:t>
      </w:r>
      <w:proofErr w:type="gramEnd"/>
      <w:r w:rsidRPr="00F32D93">
        <w:rPr>
          <w:b/>
          <w:bCs/>
        </w:rPr>
        <w:t xml:space="preserve"> </w:t>
      </w:r>
      <w:r w:rsidR="00844A6D" w:rsidRPr="00844A6D">
        <w:rPr>
          <w:bCs/>
        </w:rPr>
        <w:t>content</w:t>
      </w:r>
      <w:r w:rsidR="00844A6D">
        <w:rPr>
          <w:b/>
          <w:bCs/>
        </w:rPr>
        <w:t xml:space="preserve"> </w:t>
      </w:r>
      <w:r w:rsidR="00DD1E2A" w:rsidRPr="00DD1E2A">
        <w:t xml:space="preserve">refers to the condition of the document with regard to completeness and the likelihood of future editions. </w:t>
      </w:r>
    </w:p>
    <w:p w14:paraId="24B507BB" w14:textId="77777777" w:rsidR="00DD1E2A" w:rsidRPr="00DD1E2A" w:rsidRDefault="00DD1E2A" w:rsidP="00DD1E2A">
      <w:r w:rsidRPr="00DD1E2A">
        <w:t xml:space="preserve">Status types are: </w:t>
      </w:r>
    </w:p>
    <w:p w14:paraId="55573C82" w14:textId="77777777" w:rsidR="004C3D28" w:rsidRDefault="004C3D28" w:rsidP="004C3D28">
      <w:pPr>
        <w:pStyle w:val="ListParagraph"/>
        <w:numPr>
          <w:ilvl w:val="0"/>
          <w:numId w:val="12"/>
        </w:numPr>
      </w:pPr>
      <w:r w:rsidRPr="004C3D28">
        <w:rPr>
          <w:b/>
        </w:rPr>
        <w:t>Draft</w:t>
      </w:r>
      <w:r w:rsidRPr="004C3D28">
        <w:t>: Pre-release, intended for issuing party’s internal use only, or possibly used externally when the party is seeking feedback or indicating its intentions regarding a specific issue.</w:t>
      </w:r>
    </w:p>
    <w:p w14:paraId="54DD76F9" w14:textId="00AA5BC3" w:rsidR="004C3D28" w:rsidRDefault="004C3D28" w:rsidP="004C3D28">
      <w:pPr>
        <w:pStyle w:val="ListParagraph"/>
        <w:numPr>
          <w:ilvl w:val="0"/>
          <w:numId w:val="12"/>
        </w:numPr>
      </w:pPr>
      <w:r w:rsidRPr="004C3D28">
        <w:rPr>
          <w:b/>
        </w:rPr>
        <w:t>Interim</w:t>
      </w:r>
      <w:r w:rsidRPr="004C3D28">
        <w:t>: The issuing party believes the content is subject to change</w:t>
      </w:r>
      <w:r>
        <w:t>.</w:t>
      </w:r>
    </w:p>
    <w:p w14:paraId="65301534" w14:textId="7AF2FB70" w:rsidR="004C3D28" w:rsidRPr="004C3D28" w:rsidRDefault="004C3D28" w:rsidP="00700E6E">
      <w:pPr>
        <w:pStyle w:val="ListParagraph"/>
        <w:numPr>
          <w:ilvl w:val="0"/>
          <w:numId w:val="12"/>
        </w:numPr>
      </w:pPr>
      <w:r w:rsidRPr="004C3D28">
        <w:rPr>
          <w:b/>
        </w:rPr>
        <w:t>Final</w:t>
      </w:r>
      <w:r>
        <w:t>: The issuing party asserts the content is unlikely to change. “Final” status is an indication only, and does not preclude updates.</w:t>
      </w:r>
    </w:p>
    <w:p w14:paraId="098A7C5C" w14:textId="4A42774B" w:rsidR="004C3D28" w:rsidRPr="004C3D28" w:rsidDel="000F2CB1" w:rsidRDefault="004C3D28" w:rsidP="004C3D28">
      <w:pPr>
        <w:rPr>
          <w:del w:id="1759" w:author="Stefan Hagen" w:date="2017-03-11T23:23:00Z"/>
        </w:rPr>
      </w:pPr>
      <w:r w:rsidRPr="004C3D28">
        <w:t>Issuing parties are strongly recommended to set Status to “Draft” when initiating a new document and to implement procedures to ensure that the status is changed to the appropriate value b</w:t>
      </w:r>
      <w:r>
        <w:t>efore the document is released.</w:t>
      </w:r>
    </w:p>
    <w:p w14:paraId="0AE05563" w14:textId="12288512" w:rsidR="00CF6658" w:rsidRPr="00C06268" w:rsidDel="000F2CB1" w:rsidRDefault="00CF6658" w:rsidP="004C3D28">
      <w:pPr>
        <w:rPr>
          <w:del w:id="1760" w:author="Stefan Hagen" w:date="2017-03-11T23:23:00Z"/>
        </w:rPr>
      </w:pPr>
    </w:p>
    <w:p w14:paraId="5B386053" w14:textId="77777777" w:rsidR="00CF6658" w:rsidRPr="00F32D93" w:rsidRDefault="00CF6658" w:rsidP="00CF6658"/>
    <w:p w14:paraId="1CD4342F" w14:textId="77777777" w:rsidR="00CF6658" w:rsidRDefault="00CF6658" w:rsidP="00CF6658">
      <w:pPr>
        <w:pStyle w:val="MemberHeading"/>
      </w:pPr>
      <w:r>
        <w:t>Examples</w:t>
      </w:r>
    </w:p>
    <w:p w14:paraId="13E2B55C" w14:textId="77777777" w:rsidR="00CF6658" w:rsidRDefault="00CF6658" w:rsidP="00CF6658">
      <w:pPr>
        <w:spacing w:before="0" w:after="0"/>
      </w:pPr>
    </w:p>
    <w:p w14:paraId="6AFE1FC5" w14:textId="77777777" w:rsidR="000F2CB1" w:rsidRPr="009C163D" w:rsidRDefault="000F2CB1" w:rsidP="000F2CB1">
      <w:pPr>
        <w:spacing w:before="0" w:after="0"/>
        <w:ind w:firstLine="431"/>
        <w:rPr>
          <w:ins w:id="1761" w:author="Stefan Hagen" w:date="2017-03-11T23:23:00Z"/>
        </w:rPr>
      </w:pPr>
      <w:ins w:id="1762" w:author="Stefan Hagen" w:date="2017-03-11T23:23:00Z">
        <w:r>
          <w:rPr>
            <w:rFonts w:ascii="Courier New" w:hAnsi="Courier New"/>
            <w:sz w:val="16"/>
          </w:rPr>
          <w:t xml:space="preserve">See </w:t>
        </w:r>
        <w:r>
          <w:rPr>
            <w:rFonts w:ascii="Courier New" w:hAnsi="Courier New"/>
            <w:sz w:val="16"/>
          </w:rPr>
          <w:fldChar w:fldCharType="begin"/>
        </w:r>
        <w:r>
          <w:rPr>
            <w:rFonts w:ascii="Courier New" w:hAnsi="Courier New"/>
            <w:sz w:val="16"/>
          </w:rPr>
          <w:instrText xml:space="preserve"> REF exampleFullDocumentTracking \h  \* MERGEFORMAT </w:instrText>
        </w:r>
      </w:ins>
      <w:r>
        <w:rPr>
          <w:rFonts w:ascii="Courier New" w:hAnsi="Courier New"/>
          <w:sz w:val="16"/>
        </w:rPr>
      </w:r>
      <w:ins w:id="1763" w:author="Stefan Hagen" w:date="2017-03-11T23:23:00Z">
        <w:r>
          <w:rPr>
            <w:rFonts w:ascii="Courier New" w:hAnsi="Courier New"/>
            <w:sz w:val="16"/>
          </w:rPr>
          <w:fldChar w:fldCharType="separate"/>
        </w:r>
      </w:ins>
      <w:ins w:id="1764" w:author="Stefan Hagen" w:date="2017-03-12T22:48:00Z">
        <w:r w:rsidR="00A07A1F" w:rsidRPr="00A07A1F">
          <w:rPr>
            <w:rFonts w:ascii="Courier New" w:hAnsi="Courier New"/>
            <w:sz w:val="16"/>
            <w:rPrChange w:id="1765" w:author="Stefan Hagen" w:date="2017-03-12T22:48:00Z">
              <w:rPr/>
            </w:rPrChange>
          </w:rPr>
          <w:t>Example 28</w:t>
        </w:r>
      </w:ins>
      <w:del w:id="1766" w:author="Stefan Hagen" w:date="2017-03-11T23:24:00Z">
        <w:r w:rsidRPr="000F2CB1" w:rsidDel="004377E7">
          <w:rPr>
            <w:rFonts w:ascii="Courier New" w:hAnsi="Courier New"/>
            <w:sz w:val="16"/>
          </w:rPr>
          <w:delText>25</w:delText>
        </w:r>
      </w:del>
      <w:ins w:id="1767" w:author="Stefan Hagen" w:date="2017-03-11T23:23:00Z">
        <w:r>
          <w:rPr>
            <w:rFonts w:ascii="Courier New" w:hAnsi="Courier New"/>
            <w:sz w:val="16"/>
          </w:rPr>
          <w:fldChar w:fldCharType="end"/>
        </w:r>
      </w:ins>
    </w:p>
    <w:p w14:paraId="3FC9E833" w14:textId="33FCBA3F" w:rsidR="00EA7FC1" w:rsidDel="000F2CB1" w:rsidRDefault="00EA7FC1" w:rsidP="00EA7FC1">
      <w:pPr>
        <w:spacing w:before="0" w:after="0"/>
        <w:ind w:firstLine="431"/>
        <w:rPr>
          <w:del w:id="1768" w:author="Stefan Hagen" w:date="2017-03-11T23:23:00Z"/>
        </w:rPr>
      </w:pPr>
      <w:del w:id="1769" w:author="Stefan Hagen" w:date="2017-03-11T23:23:00Z">
        <w:r w:rsidDel="000F2CB1">
          <w:rPr>
            <w:rFonts w:ascii="Courier New" w:hAnsi="Courier New"/>
            <w:sz w:val="16"/>
          </w:rPr>
          <w:delText xml:space="preserve">See example in section </w:delText>
        </w:r>
        <w:r w:rsidRPr="001F5270" w:rsidDel="000F2CB1">
          <w:rPr>
            <w:rFonts w:ascii="Courier New" w:hAnsi="Courier New"/>
            <w:sz w:val="16"/>
            <w:highlight w:val="yellow"/>
          </w:rPr>
          <w:delText>TODO_DEFINE_OR_REMOVE_NO_CURRENT_EXAMPLE_PROVIDED</w:delText>
        </w:r>
      </w:del>
    </w:p>
    <w:p w14:paraId="3FDDB8E1" w14:textId="0181C8B9" w:rsidR="00EA7FC1" w:rsidDel="000F2CB1" w:rsidRDefault="00EA7FC1" w:rsidP="00EA7FC1">
      <w:pPr>
        <w:spacing w:before="0" w:after="0"/>
        <w:rPr>
          <w:del w:id="1770" w:author="Stefan Hagen" w:date="2017-03-11T23:23:00Z"/>
        </w:rPr>
      </w:pPr>
    </w:p>
    <w:p w14:paraId="2877FD99" w14:textId="77777777" w:rsidR="00CF6658" w:rsidRDefault="00CF6658" w:rsidP="00CF6658">
      <w:pPr>
        <w:spacing w:before="0" w:after="0"/>
      </w:pPr>
    </w:p>
    <w:p w14:paraId="1E4893A7" w14:textId="797830D8" w:rsidR="00CF6658" w:rsidRDefault="00CF6658" w:rsidP="009634E8">
      <w:pPr>
        <w:pStyle w:val="Heading3"/>
      </w:pPr>
      <w:bookmarkStart w:id="1771" w:name="_Toc477122260"/>
      <w:r>
        <w:t>Docu</w:t>
      </w:r>
      <w:r w:rsidR="009634E8">
        <w:t>ment Tracking –</w:t>
      </w:r>
      <w:r>
        <w:t xml:space="preserve"> Version</w:t>
      </w:r>
      <w:bookmarkEnd w:id="1771"/>
    </w:p>
    <w:p w14:paraId="61552291" w14:textId="210A522B" w:rsidR="00CF6658" w:rsidRDefault="00CF6658" w:rsidP="00CF6658">
      <w:pPr>
        <w:pStyle w:val="MemberHeading"/>
        <w:rPr>
          <w:rStyle w:val="Element"/>
        </w:rPr>
      </w:pPr>
      <w:proofErr w:type="gramStart"/>
      <w:r>
        <w:rPr>
          <w:rStyle w:val="Element"/>
        </w:rPr>
        <w:t>cvrf:</w:t>
      </w:r>
      <w:r w:rsidRPr="00610C93">
        <w:rPr>
          <w:rStyle w:val="Element"/>
        </w:rPr>
        <w:t>Document</w:t>
      </w:r>
      <w:r w:rsidR="009634E8">
        <w:rPr>
          <w:rStyle w:val="Element"/>
        </w:rPr>
        <w:t>Tracking</w:t>
      </w:r>
      <w:proofErr w:type="gramEnd"/>
      <w:r w:rsidR="009634E8">
        <w:rPr>
          <w:rStyle w:val="Element"/>
        </w:rPr>
        <w:t xml:space="preserve"> /</w:t>
      </w:r>
      <w:r>
        <w:rPr>
          <w:rStyle w:val="Element"/>
        </w:rPr>
        <w:t xml:space="preserve"> cvrf:Version</w:t>
      </w:r>
    </w:p>
    <w:p w14:paraId="1A1BF7A9" w14:textId="3DEFD640" w:rsidR="00CF6658" w:rsidRPr="005D4C8E" w:rsidRDefault="00CF6658" w:rsidP="00CF6658">
      <w:pPr>
        <w:pStyle w:val="Member"/>
      </w:pPr>
      <w:r w:rsidRPr="005D4C8E">
        <w:rPr>
          <w:b/>
        </w:rPr>
        <w:t>Data Type:</w:t>
      </w:r>
      <w:r>
        <w:tab/>
      </w:r>
      <w:r>
        <w:tab/>
      </w:r>
      <w:r w:rsidR="002E73CD">
        <w:t>token</w:t>
      </w:r>
      <w:r>
        <w:br/>
      </w:r>
      <w:r w:rsidRPr="005D4C8E">
        <w:rPr>
          <w:b/>
        </w:rPr>
        <w:t>Range:</w:t>
      </w:r>
      <w:r>
        <w:tab/>
      </w:r>
      <w:r>
        <w:tab/>
      </w:r>
      <w:r>
        <w:tab/>
      </w:r>
      <w:proofErr w:type="gramStart"/>
      <w:r>
        <w:t>unrestricted</w:t>
      </w:r>
      <w:r w:rsidR="002E73CD">
        <w:t>.unrestricted</w:t>
      </w:r>
      <w:proofErr w:type="gramEnd"/>
      <w:r w:rsidR="002E73CD">
        <w:t>.unrestricted.unrestricted</w:t>
      </w:r>
      <w:r>
        <w:br/>
      </w:r>
      <w:r w:rsidRPr="005D4C8E">
        <w:rPr>
          <w:b/>
        </w:rPr>
        <w:t>Minimum Occurrences:</w:t>
      </w:r>
      <w:r w:rsidR="002E73CD">
        <w:tab/>
        <w:t>1</w:t>
      </w:r>
      <w:r>
        <w:br/>
      </w:r>
      <w:r w:rsidRPr="005D4C8E">
        <w:rPr>
          <w:b/>
        </w:rPr>
        <w:t>Maximum Occurrences:</w:t>
      </w:r>
      <w:r>
        <w:tab/>
      </w:r>
      <w:r w:rsidR="002E73CD">
        <w:t>1</w:t>
      </w:r>
      <w:r>
        <w:br/>
      </w:r>
      <w:r w:rsidRPr="005D4C8E">
        <w:rPr>
          <w:b/>
        </w:rPr>
        <w:t>Parent:</w:t>
      </w:r>
      <w:r>
        <w:tab/>
      </w:r>
      <w:r>
        <w:tab/>
      </w:r>
      <w:r>
        <w:tab/>
      </w:r>
      <w:r w:rsidR="009634E8">
        <w:t>Document Tracking</w:t>
      </w:r>
    </w:p>
    <w:p w14:paraId="3DF8BFD9" w14:textId="77777777" w:rsidR="00CF6658" w:rsidRDefault="00CF6658" w:rsidP="00CF6658">
      <w:pPr>
        <w:spacing w:before="0" w:after="0"/>
      </w:pPr>
    </w:p>
    <w:p w14:paraId="308D866F" w14:textId="1A4CF4A1" w:rsidR="00216E8C" w:rsidRDefault="00CF6658" w:rsidP="002E73CD">
      <w:pPr>
        <w:rPr>
          <w:rStyle w:val="CODEtemp"/>
        </w:rPr>
      </w:pPr>
      <w:r w:rsidRPr="00F32D93">
        <w:t>The</w:t>
      </w:r>
      <w:r w:rsidRPr="002E73CD">
        <w:t xml:space="preserve"> </w:t>
      </w:r>
      <w:r w:rsidRPr="00F32D93">
        <w:t>element</w:t>
      </w:r>
      <w:r w:rsidRPr="002E73CD">
        <w:t xml:space="preserve"> </w:t>
      </w:r>
      <w:proofErr w:type="gramStart"/>
      <w:r w:rsidRPr="00216E8C">
        <w:rPr>
          <w:rStyle w:val="Element"/>
        </w:rPr>
        <w:t>cvrf:</w:t>
      </w:r>
      <w:r w:rsidR="002E73CD" w:rsidRPr="00216E8C">
        <w:rPr>
          <w:rStyle w:val="Element"/>
        </w:rPr>
        <w:t>Version</w:t>
      </w:r>
      <w:proofErr w:type="gramEnd"/>
      <w:r w:rsidRPr="002E73CD">
        <w:t xml:space="preserve"> </w:t>
      </w:r>
      <w:r w:rsidR="00216E8C">
        <w:t>holds</w:t>
      </w:r>
      <w:r w:rsidRPr="00495012">
        <w:t xml:space="preserve"> </w:t>
      </w:r>
      <w:r w:rsidR="002E73CD" w:rsidRPr="002E73CD">
        <w:t xml:space="preserve">a simple </w:t>
      </w:r>
      <w:ins w:id="1772" w:author="Stefan Hagen" w:date="2017-03-11T23:38:00Z">
        <w:r w:rsidR="008D1290">
          <w:t xml:space="preserve">hierarchical </w:t>
        </w:r>
      </w:ins>
      <w:r w:rsidR="002E73CD" w:rsidRPr="002E73CD">
        <w:t>counter to track the version of the document. This is a numeric tokenized field of the format “</w:t>
      </w:r>
      <w:r w:rsidR="002E73CD" w:rsidRPr="00EA7FC1">
        <w:rPr>
          <w:rStyle w:val="CODEtemp"/>
        </w:rPr>
        <w:t>nn</w:t>
      </w:r>
      <w:r w:rsidR="002E73CD" w:rsidRPr="002E73CD">
        <w:t>” – “</w:t>
      </w:r>
      <w:r w:rsidR="002E73CD" w:rsidRPr="00EA7FC1">
        <w:rPr>
          <w:rStyle w:val="CODEtemp"/>
        </w:rPr>
        <w:t>nn.nn.</w:t>
      </w:r>
      <w:proofErr w:type="gramStart"/>
      <w:r w:rsidR="002E73CD" w:rsidRPr="00EA7FC1">
        <w:rPr>
          <w:rStyle w:val="CODEtemp"/>
        </w:rPr>
        <w:t>nn.nn</w:t>
      </w:r>
      <w:proofErr w:type="gramEnd"/>
      <w:r w:rsidR="002E73CD" w:rsidRPr="002E73CD">
        <w:t xml:space="preserve">”. It may be incremented in either major or minor notation to denote clearly the evolution of the content of the document. Issuing parties must ensure that this field is incremented appropriately, even for the least editorial or grammatical changes, when the field is used. </w:t>
      </w:r>
      <w:ins w:id="1773" w:author="Stefan Hagen" w:date="2017-03-11T23:36:00Z">
        <w:r w:rsidR="008D1290">
          <w:t xml:space="preserve">The third and fourth number slot is conventionally interpreted as patch </w:t>
        </w:r>
      </w:ins>
      <w:ins w:id="1774" w:author="Stefan Hagen" w:date="2017-03-11T23:37:00Z">
        <w:r w:rsidR="008D1290">
          <w:t xml:space="preserve">version </w:t>
        </w:r>
      </w:ins>
      <w:ins w:id="1775" w:author="Stefan Hagen" w:date="2017-03-11T23:36:00Z">
        <w:r w:rsidR="008D1290">
          <w:t>and build number</w:t>
        </w:r>
      </w:ins>
      <w:ins w:id="1776" w:author="Stefan Hagen" w:date="2017-03-11T23:37:00Z">
        <w:r w:rsidR="008D1290">
          <w:t xml:space="preserve">, i.e. with ever decreasing relevance for external interfaces. The </w:t>
        </w:r>
      </w:ins>
      <w:ins w:id="1777" w:author="Stefan Hagen" w:date="2017-03-11T23:39:00Z">
        <w:r w:rsidR="008D1290">
          <w:t>value</w:t>
        </w:r>
      </w:ins>
      <w:del w:id="1778" w:author="Stefan Hagen" w:date="2017-03-11T23:39:00Z">
        <w:r w:rsidR="002E73CD" w:rsidRPr="002E73CD" w:rsidDel="008D1290">
          <w:delText>It</w:delText>
        </w:r>
      </w:del>
      <w:r w:rsidR="002E73CD" w:rsidRPr="002E73CD">
        <w:t xml:space="preserve"> is validated using the following regular expression: </w:t>
      </w:r>
    </w:p>
    <w:p w14:paraId="5A2BA660" w14:textId="1D17A131" w:rsidR="002E73CD" w:rsidRPr="002E73CD" w:rsidRDefault="002E73CD" w:rsidP="00216E8C">
      <w:pPr>
        <w:pStyle w:val="Codesmall"/>
      </w:pPr>
      <w:r w:rsidRPr="00216E8C">
        <w:rPr>
          <w:rStyle w:val="CODEtemp"/>
        </w:rPr>
        <w:t>(0</w:t>
      </w:r>
      <w:proofErr w:type="gramStart"/>
      <w:r w:rsidRPr="00216E8C">
        <w:rPr>
          <w:rStyle w:val="CODEtemp"/>
        </w:rPr>
        <w:t>|[</w:t>
      </w:r>
      <w:proofErr w:type="gramEnd"/>
      <w:r w:rsidRPr="00216E8C">
        <w:rPr>
          <w:rStyle w:val="CODEtemp"/>
        </w:rPr>
        <w:t>1- 9][0-9]*)(\.(0|[1-9][0-9]*)){0,3}</w:t>
      </w:r>
      <w:r w:rsidRPr="002E73CD">
        <w:t xml:space="preserve"> </w:t>
      </w:r>
      <w:r w:rsidRPr="002E73CD">
        <w:rPr>
          <w:rFonts w:ascii="MS Mincho" w:eastAsia="MS Mincho" w:hAnsi="MS Mincho" w:cs="MS Mincho"/>
        </w:rPr>
        <w:t> </w:t>
      </w:r>
    </w:p>
    <w:p w14:paraId="043A3CEB" w14:textId="73469C15" w:rsidR="00CF6658" w:rsidRPr="00F32D93" w:rsidRDefault="00CF6658" w:rsidP="00CF6658"/>
    <w:p w14:paraId="493FC77B" w14:textId="77777777" w:rsidR="00CF6658" w:rsidRDefault="00CF6658" w:rsidP="00CF6658">
      <w:pPr>
        <w:pStyle w:val="MemberHeading"/>
      </w:pPr>
      <w:r>
        <w:t>Examples</w:t>
      </w:r>
    </w:p>
    <w:p w14:paraId="3CA483D5" w14:textId="17E3C29D"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779" w:author="Stefan Hagen" w:date="2017-03-12T22:48:00Z">
        <w:r w:rsidR="00A07A1F">
          <w:rPr>
            <w:noProof/>
          </w:rPr>
          <w:t>19</w:t>
        </w:r>
      </w:ins>
      <w:del w:id="1780" w:author="Stefan Hagen" w:date="2017-03-12T17:33:00Z">
        <w:r w:rsidR="00DC18B5" w:rsidDel="00FB4988">
          <w:rPr>
            <w:noProof/>
          </w:rPr>
          <w:delText>15</w:delText>
        </w:r>
      </w:del>
      <w:r w:rsidR="00A07A1F">
        <w:rPr>
          <w:noProof/>
        </w:rPr>
        <w:fldChar w:fldCharType="end"/>
      </w:r>
      <w:r w:rsidRPr="003F1FAD">
        <w:t>:</w:t>
      </w:r>
      <w:ins w:id="1781" w:author="Stefan Hagen" w:date="2017-03-11T23:34:00Z">
        <w:r w:rsidR="00AD0D52">
          <w:t xml:space="preserve"> Only major and minor version </w:t>
        </w:r>
        <w:r w:rsidR="002327A9">
          <w:t xml:space="preserve">numbers </w:t>
        </w:r>
      </w:ins>
      <w:ins w:id="1782" w:author="Stefan Hagen" w:date="2017-03-11T23:36:00Z">
        <w:r w:rsidR="002327A9">
          <w:t>stated:</w:t>
        </w:r>
      </w:ins>
    </w:p>
    <w:p w14:paraId="09A0C58C" w14:textId="0754B3F8" w:rsidR="00EA7FC1" w:rsidRDefault="00EA7FC1" w:rsidP="00EA7FC1">
      <w:pPr>
        <w:pStyle w:val="Examplesmall"/>
      </w:pPr>
      <w:r w:rsidRPr="00EA7FC1">
        <w:lastRenderedPageBreak/>
        <w:t>&lt;Version&gt;1.0&lt;/Version&gt;</w:t>
      </w:r>
    </w:p>
    <w:p w14:paraId="0E625B2C" w14:textId="3E1B1E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783" w:author="Stefan Hagen" w:date="2017-03-12T22:48:00Z">
        <w:r w:rsidR="00A07A1F">
          <w:rPr>
            <w:noProof/>
          </w:rPr>
          <w:t>20</w:t>
        </w:r>
      </w:ins>
      <w:del w:id="1784" w:author="Stefan Hagen" w:date="2017-03-12T17:33:00Z">
        <w:r w:rsidR="00DC18B5" w:rsidDel="00FB4988">
          <w:rPr>
            <w:noProof/>
          </w:rPr>
          <w:delText>16</w:delText>
        </w:r>
      </w:del>
      <w:r w:rsidR="00A07A1F">
        <w:rPr>
          <w:noProof/>
        </w:rPr>
        <w:fldChar w:fldCharType="end"/>
      </w:r>
      <w:r w:rsidRPr="003F1FAD">
        <w:t>:</w:t>
      </w:r>
      <w:ins w:id="1785" w:author="Stefan Hagen" w:date="2017-03-11T23:34:00Z">
        <w:r w:rsidR="002327A9">
          <w:t xml:space="preserve"> Major (1), minor (2) and patch (3) version numbers given</w:t>
        </w:r>
      </w:ins>
      <w:ins w:id="1786" w:author="Stefan Hagen" w:date="2017-03-11T23:36:00Z">
        <w:r w:rsidR="002327A9">
          <w:t>:</w:t>
        </w:r>
      </w:ins>
    </w:p>
    <w:p w14:paraId="7F94CE6E" w14:textId="6DFD8163" w:rsidR="00EA7FC1" w:rsidRPr="00EA7FC1" w:rsidRDefault="00EA7FC1" w:rsidP="00EA7FC1">
      <w:pPr>
        <w:pStyle w:val="Examplesmall"/>
      </w:pPr>
      <w:r w:rsidRPr="00EA7FC1">
        <w:t>&lt;Version&gt;1.</w:t>
      </w:r>
      <w:ins w:id="1787" w:author="Stefan Hagen" w:date="2017-03-11T23:34:00Z">
        <w:r w:rsidR="002327A9">
          <w:t>2</w:t>
        </w:r>
      </w:ins>
      <w:del w:id="1788" w:author="Stefan Hagen" w:date="2017-03-11T23:34:00Z">
        <w:r w:rsidRPr="00EA7FC1" w:rsidDel="002327A9">
          <w:delText>0</w:delText>
        </w:r>
      </w:del>
      <w:r w:rsidRPr="00EA7FC1">
        <w:t>.</w:t>
      </w:r>
      <w:ins w:id="1789" w:author="Stefan Hagen" w:date="2017-03-11T23:34:00Z">
        <w:r w:rsidR="002327A9">
          <w:t>3</w:t>
        </w:r>
      </w:ins>
      <w:del w:id="1790" w:author="Stefan Hagen" w:date="2017-03-11T23:34:00Z">
        <w:r w:rsidRPr="00EA7FC1" w:rsidDel="002327A9">
          <w:delText>1</w:delText>
        </w:r>
      </w:del>
      <w:r w:rsidRPr="00EA7FC1">
        <w:t>&lt;/Version&gt;</w:t>
      </w:r>
    </w:p>
    <w:p w14:paraId="6E5063D3" w14:textId="347D1854"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791" w:author="Stefan Hagen" w:date="2017-03-12T22:48:00Z">
        <w:r w:rsidR="00A07A1F">
          <w:rPr>
            <w:noProof/>
          </w:rPr>
          <w:t>21</w:t>
        </w:r>
      </w:ins>
      <w:del w:id="1792" w:author="Stefan Hagen" w:date="2017-03-12T17:33:00Z">
        <w:r w:rsidR="00DC18B5" w:rsidDel="00FB4988">
          <w:rPr>
            <w:noProof/>
          </w:rPr>
          <w:delText>17</w:delText>
        </w:r>
      </w:del>
      <w:r w:rsidR="00A07A1F">
        <w:rPr>
          <w:noProof/>
        </w:rPr>
        <w:fldChar w:fldCharType="end"/>
      </w:r>
      <w:r w:rsidRPr="003F1FAD">
        <w:t>:</w:t>
      </w:r>
      <w:ins w:id="1793" w:author="Stefan Hagen" w:date="2017-03-11T23:35:00Z">
        <w:r w:rsidR="002327A9">
          <w:t xml:space="preserve"> Build number 9876 appended to version triple (1.0.0)</w:t>
        </w:r>
      </w:ins>
      <w:ins w:id="1794" w:author="Stefan Hagen" w:date="2017-03-11T23:36:00Z">
        <w:r w:rsidR="002327A9">
          <w:t>:</w:t>
        </w:r>
      </w:ins>
    </w:p>
    <w:p w14:paraId="3A642204" w14:textId="5AE24BDB" w:rsidR="00CF6658" w:rsidRDefault="00EA7FC1" w:rsidP="00EA7FC1">
      <w:pPr>
        <w:pStyle w:val="Examplesmall"/>
        <w:rPr>
          <w:rFonts w:ascii="MS Mincho" w:eastAsia="MS Mincho" w:hAnsi="MS Mincho" w:cs="MS Mincho"/>
        </w:rPr>
      </w:pPr>
      <w:r>
        <w:t>&lt;Version&gt;1.0.0.</w:t>
      </w:r>
      <w:ins w:id="1795" w:author="Stefan Hagen" w:date="2017-03-11T23:34:00Z">
        <w:r w:rsidR="002327A9">
          <w:t>9876</w:t>
        </w:r>
      </w:ins>
      <w:del w:id="1796" w:author="Stefan Hagen" w:date="2017-03-11T23:34:00Z">
        <w:r w:rsidDel="002327A9">
          <w:delText>1</w:delText>
        </w:r>
      </w:del>
      <w:r>
        <w:t>&lt;/Version&gt;</w:t>
      </w:r>
      <w:r w:rsidRPr="00610C93">
        <w:rPr>
          <w:rFonts w:ascii="MS Mincho" w:eastAsia="MS Mincho" w:hAnsi="MS Mincho" w:cs="MS Mincho"/>
        </w:rPr>
        <w:t xml:space="preserve"> </w:t>
      </w:r>
      <w:r w:rsidR="00CF6658" w:rsidRPr="00610C93">
        <w:rPr>
          <w:rFonts w:ascii="MS Mincho" w:eastAsia="MS Mincho" w:hAnsi="MS Mincho" w:cs="MS Mincho"/>
        </w:rPr>
        <w:t> </w:t>
      </w:r>
    </w:p>
    <w:p w14:paraId="2E79C62D" w14:textId="77777777" w:rsidR="00CF6658" w:rsidRDefault="00CF6658" w:rsidP="00CF6658">
      <w:pPr>
        <w:spacing w:before="0" w:after="0"/>
      </w:pPr>
    </w:p>
    <w:p w14:paraId="10B47435" w14:textId="58492DBA" w:rsidR="00CF6658" w:rsidRDefault="009634E8" w:rsidP="009634E8">
      <w:pPr>
        <w:pStyle w:val="Heading3"/>
      </w:pPr>
      <w:bookmarkStart w:id="1797" w:name="_Toc477122261"/>
      <w:r>
        <w:t xml:space="preserve">Document Tracking </w:t>
      </w:r>
      <w:r w:rsidR="00CF6658">
        <w:t>– Revision History</w:t>
      </w:r>
      <w:bookmarkEnd w:id="1797"/>
    </w:p>
    <w:p w14:paraId="75DAD025" w14:textId="0A6C0C1E" w:rsidR="00CF6658" w:rsidRDefault="00CF6658" w:rsidP="00CF6658">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cvrf:RevisionHistory</w:t>
      </w:r>
    </w:p>
    <w:p w14:paraId="667012CD" w14:textId="7383D127" w:rsidR="00CF6658" w:rsidRPr="005D4C8E" w:rsidRDefault="00CF6658" w:rsidP="00CF6658">
      <w:pPr>
        <w:pStyle w:val="Member"/>
      </w:pPr>
      <w:r w:rsidRPr="005D4C8E">
        <w:rPr>
          <w:b/>
        </w:rPr>
        <w:t>Data Type:</w:t>
      </w:r>
      <w:r>
        <w:tab/>
      </w:r>
      <w:r>
        <w:tab/>
      </w:r>
      <w:r w:rsidR="00950160">
        <w:t>container</w:t>
      </w:r>
      <w:r>
        <w:br/>
      </w:r>
      <w:r w:rsidRPr="005D4C8E">
        <w:rPr>
          <w:b/>
        </w:rPr>
        <w:t>Minimum Occurrences:</w:t>
      </w:r>
      <w:r w:rsidR="00950160">
        <w:tab/>
        <w:t>1</w:t>
      </w:r>
      <w:r>
        <w:br/>
      </w:r>
      <w:r w:rsidRPr="005D4C8E">
        <w:rPr>
          <w:b/>
        </w:rPr>
        <w:t>Maximum Occurrences:</w:t>
      </w:r>
      <w:r>
        <w:tab/>
      </w:r>
      <w:r w:rsidR="00950160">
        <w:t>1</w:t>
      </w:r>
      <w:r>
        <w:br/>
      </w:r>
      <w:r w:rsidRPr="005D4C8E">
        <w:rPr>
          <w:b/>
        </w:rPr>
        <w:t>Parent:</w:t>
      </w:r>
      <w:r>
        <w:tab/>
      </w:r>
      <w:r>
        <w:tab/>
      </w:r>
      <w:r>
        <w:tab/>
      </w:r>
      <w:r w:rsidR="009634E8">
        <w:t>Document Tracking</w:t>
      </w:r>
      <w:r w:rsidR="00950160">
        <w:br/>
      </w:r>
      <w:r w:rsidR="00950160">
        <w:rPr>
          <w:b/>
        </w:rPr>
        <w:t>Children</w:t>
      </w:r>
      <w:r w:rsidR="00950160" w:rsidRPr="005D4C8E">
        <w:rPr>
          <w:b/>
        </w:rPr>
        <w:t>:</w:t>
      </w:r>
      <w:r w:rsidR="00950160">
        <w:tab/>
      </w:r>
      <w:r w:rsidR="00950160">
        <w:tab/>
      </w:r>
      <w:r w:rsidR="00950160">
        <w:tab/>
        <w:t>Revision</w:t>
      </w:r>
    </w:p>
    <w:p w14:paraId="748E29F2" w14:textId="77777777" w:rsidR="00CF6658" w:rsidRDefault="00CF6658" w:rsidP="00CF6658">
      <w:pPr>
        <w:spacing w:before="0" w:after="0"/>
      </w:pPr>
    </w:p>
    <w:p w14:paraId="0CEC2333" w14:textId="46913FCC" w:rsidR="00CF6658" w:rsidRPr="00C06268" w:rsidRDefault="00CF6658" w:rsidP="00CF6658">
      <w:r w:rsidRPr="00F32D93">
        <w:t>The</w:t>
      </w:r>
      <w:r>
        <w:rPr>
          <w:b/>
          <w:bCs/>
        </w:rPr>
        <w:t xml:space="preserve"> </w:t>
      </w:r>
      <w:r w:rsidRPr="00F32D93">
        <w:t>element</w:t>
      </w:r>
      <w:r>
        <w:rPr>
          <w:b/>
          <w:bCs/>
        </w:rPr>
        <w:t xml:space="preserve"> </w:t>
      </w:r>
      <w:proofErr w:type="gramStart"/>
      <w:r w:rsidRPr="00F32D93">
        <w:rPr>
          <w:rStyle w:val="Element"/>
        </w:rPr>
        <w:t>cvrf:</w:t>
      </w:r>
      <w:r w:rsidR="00950160">
        <w:rPr>
          <w:rStyle w:val="Element"/>
        </w:rPr>
        <w:t>RevisionHistory</w:t>
      </w:r>
      <w:proofErr w:type="gramEnd"/>
      <w:r w:rsidRPr="00F32D93">
        <w:rPr>
          <w:b/>
          <w:bCs/>
        </w:rPr>
        <w:t xml:space="preserve"> </w:t>
      </w:r>
      <w:r w:rsidRPr="00495012">
        <w:t>is a</w:t>
      </w:r>
      <w:r w:rsidR="00950160">
        <w:t xml:space="preserve"> container, that </w:t>
      </w:r>
      <w:r w:rsidR="00950160" w:rsidRPr="00950160">
        <w:t xml:space="preserve">should contain one </w:t>
      </w:r>
      <w:r w:rsidR="00950160" w:rsidRPr="00950160">
        <w:rPr>
          <w:b/>
          <w:bCs/>
        </w:rPr>
        <w:t xml:space="preserve">Revision </w:t>
      </w:r>
      <w:r w:rsidR="00950160" w:rsidRPr="00950160">
        <w:t>entry for each version/revision of the document, including the initial version and ent</w:t>
      </w:r>
      <w:r w:rsidR="00950160">
        <w:t>ries for each subsequent update.</w:t>
      </w:r>
      <w:r w:rsidRPr="00F56DD9">
        <w:t xml:space="preserve"> </w:t>
      </w:r>
      <w:r w:rsidRPr="00C06268">
        <w:t xml:space="preserve"> </w:t>
      </w:r>
    </w:p>
    <w:p w14:paraId="5A0F1FC9" w14:textId="77777777" w:rsidR="00CF6658" w:rsidRPr="00F32D93" w:rsidRDefault="00CF6658" w:rsidP="00CF6658"/>
    <w:p w14:paraId="3FCEFA00" w14:textId="77777777" w:rsidR="00950160" w:rsidRDefault="00950160" w:rsidP="00950160">
      <w:pPr>
        <w:pStyle w:val="MemberHeading"/>
      </w:pPr>
      <w:r>
        <w:t>Example</w:t>
      </w:r>
    </w:p>
    <w:p w14:paraId="0259A5B3" w14:textId="77777777" w:rsidR="00950160" w:rsidRDefault="00950160" w:rsidP="00950160">
      <w:pPr>
        <w:spacing w:before="0" w:after="0"/>
      </w:pPr>
    </w:p>
    <w:p w14:paraId="77F548A6" w14:textId="149BD161" w:rsidR="00950160" w:rsidRDefault="00950160" w:rsidP="00554B41">
      <w:pPr>
        <w:spacing w:before="0" w:after="0"/>
        <w:ind w:firstLine="431"/>
      </w:pPr>
      <w:r>
        <w:rPr>
          <w:rFonts w:ascii="Courier New" w:hAnsi="Courier New"/>
          <w:sz w:val="16"/>
        </w:rPr>
        <w:t xml:space="preserve">See example in </w:t>
      </w:r>
      <w:r w:rsidR="00554B41">
        <w:rPr>
          <w:rFonts w:ascii="Courier New" w:hAnsi="Courier New"/>
          <w:sz w:val="16"/>
        </w:rPr>
        <w:t xml:space="preserve">section </w:t>
      </w:r>
      <w:r w:rsidR="00554B41">
        <w:rPr>
          <w:rFonts w:ascii="Courier New" w:hAnsi="Courier New"/>
          <w:sz w:val="16"/>
          <w:highlight w:val="yellow"/>
        </w:rPr>
        <w:fldChar w:fldCharType="begin"/>
      </w:r>
      <w:r w:rsidR="00554B41">
        <w:rPr>
          <w:rFonts w:ascii="Courier New" w:hAnsi="Courier New"/>
          <w:sz w:val="16"/>
        </w:rPr>
        <w:instrText xml:space="preserve"> REF _Ref476744991 \r \h </w:instrText>
      </w:r>
      <w:r w:rsidR="00554B41">
        <w:rPr>
          <w:rFonts w:ascii="Courier New" w:hAnsi="Courier New"/>
          <w:sz w:val="16"/>
          <w:highlight w:val="yellow"/>
        </w:rPr>
      </w:r>
      <w:r w:rsidR="00554B41">
        <w:rPr>
          <w:rFonts w:ascii="Courier New" w:hAnsi="Courier New"/>
          <w:sz w:val="16"/>
          <w:highlight w:val="yellow"/>
        </w:rPr>
        <w:fldChar w:fldCharType="separate"/>
      </w:r>
      <w:r w:rsidR="00A07A1F">
        <w:rPr>
          <w:rFonts w:ascii="Courier New" w:hAnsi="Courier New"/>
          <w:sz w:val="16"/>
        </w:rPr>
        <w:t>4.4.4.1.3</w:t>
      </w:r>
      <w:r w:rsidR="00554B41">
        <w:rPr>
          <w:rFonts w:ascii="Courier New" w:hAnsi="Courier New"/>
          <w:sz w:val="16"/>
          <w:highlight w:val="yellow"/>
        </w:rPr>
        <w:fldChar w:fldCharType="end"/>
      </w:r>
    </w:p>
    <w:p w14:paraId="6E62C924" w14:textId="77777777" w:rsidR="00CF6658" w:rsidRDefault="00CF6658" w:rsidP="00CF6658">
      <w:pPr>
        <w:spacing w:before="0" w:after="0"/>
      </w:pPr>
    </w:p>
    <w:p w14:paraId="5F0E14A1" w14:textId="755B6DFC" w:rsidR="00441060" w:rsidRDefault="00441060" w:rsidP="00441060">
      <w:pPr>
        <w:pStyle w:val="Heading4"/>
      </w:pPr>
      <w:bookmarkStart w:id="1798" w:name="_Toc477122262"/>
      <w:r>
        <w:t xml:space="preserve">Document Tracking – Revision History </w:t>
      </w:r>
      <w:r w:rsidR="00950160">
        <w:t>–</w:t>
      </w:r>
      <w:r>
        <w:t xml:space="preserve"> </w:t>
      </w:r>
      <w:r w:rsidR="00950160">
        <w:t>Revision</w:t>
      </w:r>
      <w:bookmarkEnd w:id="1798"/>
    </w:p>
    <w:p w14:paraId="3A3A4D50" w14:textId="7CE50275" w:rsidR="00441060" w:rsidRDefault="00441060" w:rsidP="00441060">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cvrf:</w:t>
      </w:r>
      <w:r w:rsidR="00950160">
        <w:rPr>
          <w:rStyle w:val="Element"/>
        </w:rPr>
        <w:t>RevisionHistory</w:t>
      </w:r>
      <w:r>
        <w:rPr>
          <w:rStyle w:val="Element"/>
        </w:rPr>
        <w:t xml:space="preserve"> / cvrf:</w:t>
      </w:r>
      <w:r w:rsidR="00950160">
        <w:rPr>
          <w:rStyle w:val="Element"/>
        </w:rPr>
        <w:t>Revision</w:t>
      </w:r>
    </w:p>
    <w:p w14:paraId="69B4D452" w14:textId="26B24DD3" w:rsidR="00441060" w:rsidRPr="005D4C8E" w:rsidRDefault="00441060" w:rsidP="00441060">
      <w:pPr>
        <w:pStyle w:val="Member"/>
      </w:pPr>
      <w:r w:rsidRPr="005D4C8E">
        <w:rPr>
          <w:b/>
        </w:rPr>
        <w:t>Data Type:</w:t>
      </w:r>
      <w:r>
        <w:tab/>
      </w:r>
      <w:r>
        <w:tab/>
      </w:r>
      <w:r w:rsidR="00950160">
        <w:t>container</w:t>
      </w:r>
      <w:r>
        <w:br/>
      </w:r>
      <w:r w:rsidRPr="005D4C8E">
        <w:rPr>
          <w:b/>
        </w:rPr>
        <w:t>Range:</w:t>
      </w:r>
      <w:r>
        <w:tab/>
      </w:r>
      <w:r>
        <w:tab/>
      </w:r>
      <w:r>
        <w:tab/>
        <w:t>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r>
      <w:r w:rsidR="00950160">
        <w:t>Revision</w:t>
      </w:r>
      <w:r w:rsidR="00AC48D8">
        <w:t xml:space="preserve"> </w:t>
      </w:r>
      <w:r w:rsidR="00950160">
        <w:t>History</w:t>
      </w:r>
      <w:r w:rsidR="00950160">
        <w:br/>
      </w:r>
      <w:r w:rsidR="00950160">
        <w:rPr>
          <w:b/>
        </w:rPr>
        <w:t>Children</w:t>
      </w:r>
      <w:r w:rsidR="00950160" w:rsidRPr="005D4C8E">
        <w:rPr>
          <w:b/>
        </w:rPr>
        <w:t>:</w:t>
      </w:r>
      <w:r w:rsidR="00950160">
        <w:tab/>
      </w:r>
      <w:r w:rsidR="00950160">
        <w:tab/>
      </w:r>
      <w:r w:rsidR="00950160">
        <w:tab/>
        <w:t>Number, Date, Description</w:t>
      </w:r>
    </w:p>
    <w:p w14:paraId="59423AF5" w14:textId="77777777" w:rsidR="00441060" w:rsidRDefault="00441060" w:rsidP="00441060">
      <w:pPr>
        <w:spacing w:before="0" w:after="0"/>
      </w:pPr>
    </w:p>
    <w:p w14:paraId="5CDCBBCB" w14:textId="1CF1FBD8" w:rsidR="00441060" w:rsidRPr="00C06268" w:rsidRDefault="00441060" w:rsidP="00441060">
      <w:r w:rsidRPr="00F32D93">
        <w:t>The</w:t>
      </w:r>
      <w:r>
        <w:rPr>
          <w:b/>
          <w:bCs/>
        </w:rPr>
        <w:t xml:space="preserve"> </w:t>
      </w:r>
      <w:r w:rsidRPr="00F32D93">
        <w:t>element</w:t>
      </w:r>
      <w:r>
        <w:rPr>
          <w:b/>
          <w:bCs/>
        </w:rPr>
        <w:t xml:space="preserve"> </w:t>
      </w:r>
      <w:proofErr w:type="gramStart"/>
      <w:r w:rsidRPr="00F32D93">
        <w:rPr>
          <w:rStyle w:val="Element"/>
        </w:rPr>
        <w:t>cvrf:</w:t>
      </w:r>
      <w:r w:rsidR="00950160">
        <w:rPr>
          <w:rStyle w:val="Element"/>
        </w:rPr>
        <w:t>Revision</w:t>
      </w:r>
      <w:proofErr w:type="gramEnd"/>
      <w:r w:rsidRPr="00F32D93">
        <w:rPr>
          <w:b/>
          <w:bCs/>
        </w:rPr>
        <w:t xml:space="preserve"> </w:t>
      </w:r>
      <w:r w:rsidR="00AC48D8" w:rsidRPr="00AC48D8">
        <w:t xml:space="preserve">contains all the elements required to track the evolution of a CVRF document. Each change to a CVRF document should be accompanied by </w:t>
      </w:r>
      <w:r w:rsidR="00AC48D8" w:rsidRPr="00AC48D8">
        <w:rPr>
          <w:b/>
          <w:bCs/>
        </w:rPr>
        <w:t>Number</w:t>
      </w:r>
      <w:r w:rsidR="00AC48D8" w:rsidRPr="00AC48D8">
        <w:t xml:space="preserve">, </w:t>
      </w:r>
      <w:r w:rsidR="00AC48D8" w:rsidRPr="00AC48D8">
        <w:rPr>
          <w:b/>
          <w:bCs/>
        </w:rPr>
        <w:t>Date</w:t>
      </w:r>
      <w:r w:rsidR="00AC48D8" w:rsidRPr="00AC48D8">
        <w:t xml:space="preserve">, and </w:t>
      </w:r>
      <w:r w:rsidR="00AC48D8" w:rsidRPr="00AC48D8">
        <w:rPr>
          <w:b/>
          <w:bCs/>
        </w:rPr>
        <w:t xml:space="preserve">Description </w:t>
      </w:r>
      <w:r w:rsidR="00AC48D8">
        <w:t>elements</w:t>
      </w:r>
      <w:r w:rsidRPr="00F56DD9">
        <w:t xml:space="preserve">. </w:t>
      </w:r>
      <w:r w:rsidRPr="00C06268">
        <w:t xml:space="preserve"> </w:t>
      </w:r>
    </w:p>
    <w:p w14:paraId="1B1D3F14" w14:textId="77777777" w:rsidR="00441060" w:rsidRPr="00F32D93" w:rsidRDefault="00441060" w:rsidP="00441060"/>
    <w:p w14:paraId="4C099E0F" w14:textId="77777777" w:rsidR="00441060" w:rsidRDefault="00441060" w:rsidP="00441060">
      <w:pPr>
        <w:pStyle w:val="MemberHeading"/>
      </w:pPr>
      <w:r>
        <w:t>Example</w:t>
      </w:r>
    </w:p>
    <w:p w14:paraId="28017D58" w14:textId="77777777" w:rsidR="00441060" w:rsidRDefault="00441060" w:rsidP="00441060">
      <w:pPr>
        <w:spacing w:before="0" w:after="0"/>
      </w:pPr>
    </w:p>
    <w:p w14:paraId="58A9BC49" w14:textId="12398DBB" w:rsidR="00441060" w:rsidRDefault="00441060" w:rsidP="00554B41">
      <w:pPr>
        <w:spacing w:before="0" w:after="0"/>
        <w:ind w:firstLine="431"/>
        <w:rPr>
          <w:rFonts w:ascii="Courier New" w:hAnsi="Courier New"/>
          <w:sz w:val="16"/>
        </w:rPr>
      </w:pPr>
      <w:r>
        <w:rPr>
          <w:rFonts w:ascii="Courier New" w:hAnsi="Courier New"/>
          <w:sz w:val="16"/>
        </w:rPr>
        <w:t xml:space="preserve">See example in </w:t>
      </w:r>
      <w:r w:rsidR="00554B41">
        <w:rPr>
          <w:rFonts w:ascii="Courier New" w:hAnsi="Courier New"/>
          <w:sz w:val="16"/>
        </w:rPr>
        <w:t xml:space="preserve">section </w:t>
      </w:r>
      <w:r w:rsidR="00554B41">
        <w:rPr>
          <w:rFonts w:ascii="Courier New" w:hAnsi="Courier New"/>
          <w:sz w:val="16"/>
          <w:highlight w:val="yellow"/>
        </w:rPr>
        <w:fldChar w:fldCharType="begin"/>
      </w:r>
      <w:r w:rsidR="00554B41">
        <w:rPr>
          <w:rFonts w:ascii="Courier New" w:hAnsi="Courier New"/>
          <w:sz w:val="16"/>
        </w:rPr>
        <w:instrText xml:space="preserve"> REF _Ref476744991 \r \h </w:instrText>
      </w:r>
      <w:r w:rsidR="00554B41">
        <w:rPr>
          <w:rFonts w:ascii="Courier New" w:hAnsi="Courier New"/>
          <w:sz w:val="16"/>
          <w:highlight w:val="yellow"/>
        </w:rPr>
      </w:r>
      <w:r w:rsidR="00554B41">
        <w:rPr>
          <w:rFonts w:ascii="Courier New" w:hAnsi="Courier New"/>
          <w:sz w:val="16"/>
          <w:highlight w:val="yellow"/>
        </w:rPr>
        <w:fldChar w:fldCharType="separate"/>
      </w:r>
      <w:r w:rsidR="00A07A1F">
        <w:rPr>
          <w:rFonts w:ascii="Courier New" w:hAnsi="Courier New"/>
          <w:sz w:val="16"/>
        </w:rPr>
        <w:t>4.4.4.1.3</w:t>
      </w:r>
      <w:r w:rsidR="00554B41">
        <w:rPr>
          <w:rFonts w:ascii="Courier New" w:hAnsi="Courier New"/>
          <w:sz w:val="16"/>
          <w:highlight w:val="yellow"/>
        </w:rPr>
        <w:fldChar w:fldCharType="end"/>
      </w:r>
    </w:p>
    <w:p w14:paraId="44FEF050" w14:textId="77777777" w:rsidR="00554B41" w:rsidRDefault="00554B41" w:rsidP="00554B41">
      <w:pPr>
        <w:spacing w:before="0" w:after="0"/>
      </w:pPr>
    </w:p>
    <w:p w14:paraId="7F8EADB8" w14:textId="202F364E" w:rsidR="00AC48D8" w:rsidRDefault="00AC48D8" w:rsidP="00AC48D8">
      <w:pPr>
        <w:pStyle w:val="Heading5"/>
      </w:pPr>
      <w:bookmarkStart w:id="1799" w:name="_Toc477122263"/>
      <w:r>
        <w:lastRenderedPageBreak/>
        <w:t>Document Tracking – Revision History – Revision – Number</w:t>
      </w:r>
      <w:bookmarkEnd w:id="1799"/>
    </w:p>
    <w:p w14:paraId="1FAB6382" w14:textId="49143140" w:rsidR="00AC48D8" w:rsidRDefault="00AC48D8" w:rsidP="00AC48D8">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 / cvrf:Revision / cvrf:Number</w:t>
      </w:r>
    </w:p>
    <w:p w14:paraId="0D1528DA" w14:textId="24002238" w:rsidR="00AC48D8" w:rsidRPr="005D4C8E" w:rsidRDefault="00AC48D8" w:rsidP="00AC48D8">
      <w:pPr>
        <w:pStyle w:val="Member"/>
      </w:pPr>
      <w:r w:rsidRPr="005D4C8E">
        <w:rPr>
          <w:b/>
        </w:rPr>
        <w:t>Data Type:</w:t>
      </w:r>
      <w:r>
        <w:tab/>
      </w:r>
      <w:r>
        <w:tab/>
        <w:t>token</w:t>
      </w:r>
      <w:r>
        <w:br/>
      </w:r>
      <w:r w:rsidRPr="005D4C8E">
        <w:rPr>
          <w:b/>
        </w:rPr>
        <w:t>Range:</w:t>
      </w:r>
      <w:r>
        <w:tab/>
      </w:r>
      <w:r>
        <w:tab/>
      </w:r>
      <w:r>
        <w:tab/>
      </w:r>
      <w:proofErr w:type="gramStart"/>
      <w:r>
        <w:t>unrestricted.unrestricted</w:t>
      </w:r>
      <w:proofErr w:type="gramEnd"/>
      <w:r>
        <w:t>.unrestricted.unrestricted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t>Revision</w:t>
      </w:r>
    </w:p>
    <w:p w14:paraId="7FCCF6A1" w14:textId="77777777" w:rsidR="00AC48D8" w:rsidRDefault="00AC48D8" w:rsidP="00AC48D8">
      <w:pPr>
        <w:spacing w:before="0" w:after="0"/>
      </w:pPr>
    </w:p>
    <w:p w14:paraId="284172D2" w14:textId="77777777" w:rsidR="00AC48D8" w:rsidRPr="00AC48D8" w:rsidRDefault="00AC48D8" w:rsidP="00AC48D8">
      <w:r w:rsidRPr="00F32D93">
        <w:t>The</w:t>
      </w:r>
      <w:r>
        <w:rPr>
          <w:b/>
          <w:bCs/>
        </w:rPr>
        <w:t xml:space="preserve"> </w:t>
      </w:r>
      <w:r w:rsidRPr="00F32D93">
        <w:t>element</w:t>
      </w:r>
      <w:r>
        <w:rPr>
          <w:b/>
          <w:bCs/>
        </w:rPr>
        <w:t xml:space="preserve"> </w:t>
      </w:r>
      <w:proofErr w:type="gramStart"/>
      <w:r w:rsidRPr="00F32D93">
        <w:rPr>
          <w:rStyle w:val="Element"/>
        </w:rPr>
        <w:t>cvrf:</w:t>
      </w:r>
      <w:r>
        <w:rPr>
          <w:rStyle w:val="Element"/>
        </w:rPr>
        <w:t>Number</w:t>
      </w:r>
      <w:proofErr w:type="gramEnd"/>
      <w:r w:rsidRPr="00F32D93">
        <w:rPr>
          <w:b/>
          <w:bCs/>
        </w:rPr>
        <w:t xml:space="preserve"> </w:t>
      </w:r>
      <w:r w:rsidRPr="00AC48D8">
        <w:t xml:space="preserve">should contain the numeric version of the document. Like the </w:t>
      </w:r>
      <w:r w:rsidRPr="00AC48D8">
        <w:rPr>
          <w:b/>
          <w:bCs/>
        </w:rPr>
        <w:t xml:space="preserve">Version </w:t>
      </w:r>
      <w:r w:rsidRPr="00AC48D8">
        <w:t>element above, it is a numeric tokenized field of the format “</w:t>
      </w:r>
      <w:r w:rsidRPr="00AC48D8">
        <w:rPr>
          <w:rStyle w:val="CODEtemp"/>
        </w:rPr>
        <w:t>nn</w:t>
      </w:r>
      <w:r w:rsidRPr="00AC48D8">
        <w:t>” with up to four fields “</w:t>
      </w:r>
      <w:r w:rsidRPr="00AC48D8">
        <w:rPr>
          <w:rStyle w:val="CODEtemp"/>
        </w:rPr>
        <w:t>nn.nn.</w:t>
      </w:r>
      <w:proofErr w:type="gramStart"/>
      <w:r w:rsidRPr="00AC48D8">
        <w:rPr>
          <w:rStyle w:val="CODEtemp"/>
        </w:rPr>
        <w:t>nn.nn</w:t>
      </w:r>
      <w:proofErr w:type="gramEnd"/>
      <w:r w:rsidRPr="00AC48D8">
        <w:t xml:space="preserve">”. It is recommended that this be a monotonically increasing value. Minor revisions should be used for less-significant changes (for example, </w:t>
      </w:r>
      <w:r w:rsidRPr="00AC48D8">
        <w:rPr>
          <w:rStyle w:val="CODEtemp"/>
        </w:rPr>
        <w:t>1.0.0.0</w:t>
      </w:r>
      <w:r w:rsidRPr="00AC48D8">
        <w:t xml:space="preserve"> to </w:t>
      </w:r>
      <w:r w:rsidRPr="00AC48D8">
        <w:rPr>
          <w:rStyle w:val="CODEtemp"/>
        </w:rPr>
        <w:t>1.0.0.1</w:t>
      </w:r>
      <w:r w:rsidRPr="00AC48D8">
        <w:t xml:space="preserve">). Major, actionable changes should lead to a major increase of the version number (for example, </w:t>
      </w:r>
      <w:r w:rsidRPr="00AC48D8">
        <w:rPr>
          <w:rStyle w:val="CODEtemp"/>
        </w:rPr>
        <w:t>1.0</w:t>
      </w:r>
      <w:r w:rsidRPr="00AC48D8">
        <w:t xml:space="preserve"> to </w:t>
      </w:r>
      <w:r w:rsidRPr="00AC48D8">
        <w:rPr>
          <w:rStyle w:val="CODEtemp"/>
        </w:rPr>
        <w:t>2.0</w:t>
      </w:r>
      <w:r w:rsidRPr="00AC48D8">
        <w:t xml:space="preserve">). </w:t>
      </w:r>
    </w:p>
    <w:p w14:paraId="71DEB7B4" w14:textId="77777777" w:rsidR="00AC48D8" w:rsidRPr="00AC48D8" w:rsidRDefault="00AC48D8" w:rsidP="00AC48D8">
      <w:r w:rsidRPr="00AC48D8">
        <w:t xml:space="preserve">Examples of such changes include: </w:t>
      </w:r>
    </w:p>
    <w:p w14:paraId="083A774B" w14:textId="77777777" w:rsidR="00AC48D8" w:rsidRPr="00AC48D8" w:rsidRDefault="00AC48D8" w:rsidP="00AC48D8">
      <w:pPr>
        <w:pStyle w:val="ListParagraph"/>
        <w:numPr>
          <w:ilvl w:val="0"/>
          <w:numId w:val="15"/>
        </w:numPr>
      </w:pPr>
      <w:r w:rsidRPr="00AC48D8">
        <w:t xml:space="preserve">Any change to severity or impact </w:t>
      </w:r>
      <w:r w:rsidRPr="00AC48D8">
        <w:rPr>
          <w:rFonts w:ascii="MS Mincho" w:eastAsia="MS Mincho" w:hAnsi="MS Mincho" w:cs="MS Mincho"/>
        </w:rPr>
        <w:t> </w:t>
      </w:r>
    </w:p>
    <w:p w14:paraId="45FF384F" w14:textId="77777777" w:rsidR="00AC48D8" w:rsidRPr="00AC48D8" w:rsidRDefault="00AC48D8" w:rsidP="00AC48D8">
      <w:pPr>
        <w:pStyle w:val="ListParagraph"/>
        <w:numPr>
          <w:ilvl w:val="0"/>
          <w:numId w:val="15"/>
        </w:numPr>
      </w:pPr>
      <w:r w:rsidRPr="00AC48D8">
        <w:t xml:space="preserve">The announcement of additional vulnerabilities </w:t>
      </w:r>
      <w:r w:rsidRPr="00AC48D8">
        <w:rPr>
          <w:rFonts w:ascii="MS Mincho" w:eastAsia="MS Mincho" w:hAnsi="MS Mincho" w:cs="MS Mincho"/>
        </w:rPr>
        <w:t> </w:t>
      </w:r>
    </w:p>
    <w:p w14:paraId="6B201426" w14:textId="77777777" w:rsidR="00AC48D8" w:rsidRPr="00AC48D8" w:rsidRDefault="00AC48D8" w:rsidP="00AC48D8">
      <w:pPr>
        <w:pStyle w:val="ListParagraph"/>
        <w:numPr>
          <w:ilvl w:val="0"/>
          <w:numId w:val="15"/>
        </w:numPr>
      </w:pPr>
      <w:r w:rsidRPr="00AC48D8">
        <w:t xml:space="preserve">The announcement of additional vulnerable products </w:t>
      </w:r>
      <w:r w:rsidRPr="00AC48D8">
        <w:rPr>
          <w:rFonts w:ascii="MS Mincho" w:eastAsia="MS Mincho" w:hAnsi="MS Mincho" w:cs="MS Mincho"/>
        </w:rPr>
        <w:t> </w:t>
      </w:r>
    </w:p>
    <w:p w14:paraId="5D6C4C5E" w14:textId="77777777" w:rsidR="00AC48D8" w:rsidRPr="00AC48D8" w:rsidRDefault="00AC48D8" w:rsidP="00AC48D8">
      <w:pPr>
        <w:pStyle w:val="ListParagraph"/>
        <w:numPr>
          <w:ilvl w:val="0"/>
          <w:numId w:val="15"/>
        </w:numPr>
      </w:pPr>
      <w:r w:rsidRPr="00AC48D8">
        <w:t xml:space="preserve">A significant change in remediation status </w:t>
      </w:r>
      <w:r w:rsidRPr="00AC48D8">
        <w:rPr>
          <w:rFonts w:ascii="MS Mincho" w:eastAsia="MS Mincho" w:hAnsi="MS Mincho" w:cs="MS Mincho"/>
        </w:rPr>
        <w:t> </w:t>
      </w:r>
    </w:p>
    <w:p w14:paraId="5D763A26" w14:textId="3E0EE852" w:rsidR="00AC48D8" w:rsidRDefault="00AC48D8" w:rsidP="00AC48D8">
      <w:r w:rsidRPr="00AC48D8">
        <w:t xml:space="preserve">The most recent </w:t>
      </w:r>
      <w:r w:rsidRPr="00AC48D8">
        <w:rPr>
          <w:b/>
          <w:bCs/>
        </w:rPr>
        <w:t xml:space="preserve">Number </w:t>
      </w:r>
      <w:r w:rsidRPr="00AC48D8">
        <w:t xml:space="preserve">element should </w:t>
      </w:r>
      <w:r w:rsidRPr="00AC48D8">
        <w:rPr>
          <w:i/>
          <w:iCs/>
        </w:rPr>
        <w:t xml:space="preserve">always </w:t>
      </w:r>
      <w:r w:rsidRPr="00AC48D8">
        <w:t xml:space="preserve">match the </w:t>
      </w:r>
      <w:r w:rsidRPr="00AC48D8">
        <w:rPr>
          <w:b/>
          <w:bCs/>
        </w:rPr>
        <w:t xml:space="preserve">Version </w:t>
      </w:r>
      <w:r w:rsidRPr="00AC48D8">
        <w:t xml:space="preserve">element. </w:t>
      </w:r>
      <w:ins w:id="1800" w:author="Stefan Hagen" w:date="2017-03-11T23:39:00Z">
        <w:r w:rsidR="008D1290">
          <w:t>The third and fourth number slot is conventionally interpreted as patch version and build number, i.e. with ever decreasing relevance for external interfaces. The value</w:t>
        </w:r>
        <w:r w:rsidR="008D1290" w:rsidRPr="002E73CD">
          <w:t xml:space="preserve"> is validated using the following regular</w:t>
        </w:r>
        <w:r w:rsidR="008D1290">
          <w:t xml:space="preserve"> expression</w:t>
        </w:r>
      </w:ins>
      <w:del w:id="1801" w:author="Stefan Hagen" w:date="2017-03-11T23:39:00Z">
        <w:r w:rsidRPr="00AC48D8" w:rsidDel="008D1290">
          <w:delText>It is validated using the following regular expression</w:delText>
        </w:r>
      </w:del>
      <w:r w:rsidRPr="00AC48D8">
        <w:t xml:space="preserve">: </w:t>
      </w:r>
    </w:p>
    <w:p w14:paraId="79A71109" w14:textId="1CA911AB" w:rsidR="00AC48D8" w:rsidRPr="002E73CD" w:rsidRDefault="00AC48D8" w:rsidP="00AC48D8">
      <w:pPr>
        <w:pStyle w:val="Codesmall"/>
      </w:pPr>
      <w:r w:rsidRPr="00216E8C">
        <w:rPr>
          <w:rStyle w:val="CODEtemp"/>
        </w:rPr>
        <w:t>(0</w:t>
      </w:r>
      <w:proofErr w:type="gramStart"/>
      <w:r w:rsidRPr="00216E8C">
        <w:rPr>
          <w:rStyle w:val="CODEtemp"/>
        </w:rPr>
        <w:t>|[</w:t>
      </w:r>
      <w:proofErr w:type="gramEnd"/>
      <w:r w:rsidRPr="00216E8C">
        <w:rPr>
          <w:rStyle w:val="CODEtemp"/>
        </w:rPr>
        <w:t>1- 9][0-9]*)(\.(0|[1-9][0-9]*)){0,3}</w:t>
      </w:r>
      <w:r w:rsidRPr="002E73CD">
        <w:t xml:space="preserve"> </w:t>
      </w:r>
      <w:r w:rsidRPr="002E73CD">
        <w:rPr>
          <w:rFonts w:ascii="MS Mincho" w:eastAsia="MS Mincho" w:hAnsi="MS Mincho" w:cs="MS Mincho"/>
        </w:rPr>
        <w:t> </w:t>
      </w:r>
    </w:p>
    <w:p w14:paraId="2AECC0B5" w14:textId="77777777" w:rsidR="00AC48D8" w:rsidRPr="00F32D93" w:rsidRDefault="00AC48D8" w:rsidP="00AC48D8"/>
    <w:p w14:paraId="57A9B818" w14:textId="77777777" w:rsidR="00AC48D8" w:rsidRDefault="00AC48D8" w:rsidP="00AC48D8">
      <w:pPr>
        <w:pStyle w:val="MemberHeading"/>
      </w:pPr>
      <w:r>
        <w:t>Example</w:t>
      </w:r>
    </w:p>
    <w:p w14:paraId="2508507B" w14:textId="77777777" w:rsidR="00AC48D8" w:rsidRDefault="00AC48D8" w:rsidP="00AC48D8">
      <w:pPr>
        <w:spacing w:before="0" w:after="0"/>
      </w:pPr>
    </w:p>
    <w:p w14:paraId="005645B1" w14:textId="4E0D8CB2" w:rsidR="00554B41" w:rsidRDefault="00AC48D8" w:rsidP="00554B41">
      <w:pPr>
        <w:spacing w:before="0" w:after="0"/>
        <w:ind w:firstLine="431"/>
      </w:pPr>
      <w:r>
        <w:rPr>
          <w:rFonts w:ascii="Courier New" w:hAnsi="Courier New"/>
          <w:sz w:val="16"/>
        </w:rPr>
        <w:t xml:space="preserve">See example in </w:t>
      </w:r>
      <w:r w:rsidR="00554B41">
        <w:rPr>
          <w:rFonts w:ascii="Courier New" w:hAnsi="Courier New"/>
          <w:sz w:val="16"/>
        </w:rPr>
        <w:t xml:space="preserve">section </w:t>
      </w:r>
      <w:r w:rsidR="00554B41">
        <w:rPr>
          <w:rFonts w:ascii="Courier New" w:hAnsi="Courier New"/>
          <w:sz w:val="16"/>
          <w:highlight w:val="yellow"/>
        </w:rPr>
        <w:fldChar w:fldCharType="begin"/>
      </w:r>
      <w:r w:rsidR="00554B41">
        <w:rPr>
          <w:rFonts w:ascii="Courier New" w:hAnsi="Courier New"/>
          <w:sz w:val="16"/>
        </w:rPr>
        <w:instrText xml:space="preserve"> REF _Ref476744991 \r \h </w:instrText>
      </w:r>
      <w:r w:rsidR="00554B41">
        <w:rPr>
          <w:rFonts w:ascii="Courier New" w:hAnsi="Courier New"/>
          <w:sz w:val="16"/>
          <w:highlight w:val="yellow"/>
        </w:rPr>
      </w:r>
      <w:r w:rsidR="00554B41">
        <w:rPr>
          <w:rFonts w:ascii="Courier New" w:hAnsi="Courier New"/>
          <w:sz w:val="16"/>
          <w:highlight w:val="yellow"/>
        </w:rPr>
        <w:fldChar w:fldCharType="separate"/>
      </w:r>
      <w:r w:rsidR="00A07A1F">
        <w:rPr>
          <w:rFonts w:ascii="Courier New" w:hAnsi="Courier New"/>
          <w:sz w:val="16"/>
        </w:rPr>
        <w:t>4.4.4.1.3</w:t>
      </w:r>
      <w:r w:rsidR="00554B41">
        <w:rPr>
          <w:rFonts w:ascii="Courier New" w:hAnsi="Courier New"/>
          <w:sz w:val="16"/>
          <w:highlight w:val="yellow"/>
        </w:rPr>
        <w:fldChar w:fldCharType="end"/>
      </w:r>
    </w:p>
    <w:p w14:paraId="08BC4217" w14:textId="6149156A" w:rsidR="00554B41" w:rsidRDefault="00554B41" w:rsidP="00554B41">
      <w:pPr>
        <w:pStyle w:val="Heading5"/>
      </w:pPr>
      <w:bookmarkStart w:id="1802" w:name="_Toc477122264"/>
      <w:r>
        <w:t>Document Tracking – Revision History – Revision – Date</w:t>
      </w:r>
      <w:bookmarkEnd w:id="1802"/>
    </w:p>
    <w:p w14:paraId="394014F8" w14:textId="3F9074BD" w:rsidR="00554B41" w:rsidRDefault="00554B41" w:rsidP="00554B41">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 / cvrf:Revision / cvrf:Date</w:t>
      </w:r>
    </w:p>
    <w:p w14:paraId="6A71412D" w14:textId="66C6CBC2" w:rsidR="00554B41" w:rsidRPr="005D4C8E" w:rsidRDefault="00554B41" w:rsidP="00554B41">
      <w:pPr>
        <w:pStyle w:val="Member"/>
      </w:pPr>
      <w:r w:rsidRPr="005D4C8E">
        <w:rPr>
          <w:b/>
        </w:rPr>
        <w:t>Data Type:</w:t>
      </w:r>
      <w:r>
        <w:tab/>
      </w:r>
      <w:r>
        <w:tab/>
        <w:t>dateTime</w:t>
      </w:r>
      <w:r>
        <w:br/>
      </w:r>
      <w:r w:rsidRPr="005D4C8E">
        <w:rPr>
          <w:b/>
        </w:rPr>
        <w:t>Minimum Occurrences:</w:t>
      </w:r>
      <w:r>
        <w:tab/>
        <w:t>1</w:t>
      </w:r>
      <w:r>
        <w:br/>
      </w:r>
      <w:r w:rsidRPr="005D4C8E">
        <w:rPr>
          <w:b/>
        </w:rPr>
        <w:t>Maximum Occurrences:</w:t>
      </w:r>
      <w:r>
        <w:tab/>
        <w:t>1</w:t>
      </w:r>
      <w:r>
        <w:br/>
      </w:r>
      <w:r w:rsidRPr="005D4C8E">
        <w:rPr>
          <w:b/>
        </w:rPr>
        <w:t>Parent:</w:t>
      </w:r>
      <w:r>
        <w:tab/>
      </w:r>
      <w:r>
        <w:tab/>
      </w:r>
      <w:r>
        <w:tab/>
        <w:t>Revision</w:t>
      </w:r>
    </w:p>
    <w:p w14:paraId="15DE5D20" w14:textId="77777777" w:rsidR="00554B41" w:rsidRDefault="00554B41" w:rsidP="00554B41">
      <w:pPr>
        <w:spacing w:before="0" w:after="0"/>
      </w:pPr>
    </w:p>
    <w:p w14:paraId="75D1AF5E" w14:textId="256B402C" w:rsidR="00554B41" w:rsidRDefault="00554B41" w:rsidP="00554B41">
      <w:r w:rsidRPr="00F32D93">
        <w:t>The</w:t>
      </w:r>
      <w:r>
        <w:rPr>
          <w:b/>
          <w:bCs/>
        </w:rPr>
        <w:t xml:space="preserve"> </w:t>
      </w:r>
      <w:r w:rsidRPr="00F32D93">
        <w:t>element</w:t>
      </w:r>
      <w:r>
        <w:rPr>
          <w:b/>
          <w:bCs/>
        </w:rPr>
        <w:t xml:space="preserve"> </w:t>
      </w:r>
      <w:proofErr w:type="gramStart"/>
      <w:r w:rsidRPr="00F32D93">
        <w:rPr>
          <w:rStyle w:val="Element"/>
        </w:rPr>
        <w:t>cvrf:</w:t>
      </w:r>
      <w:r>
        <w:rPr>
          <w:rStyle w:val="Element"/>
        </w:rPr>
        <w:t>Date</w:t>
      </w:r>
      <w:proofErr w:type="gramEnd"/>
      <w:r w:rsidRPr="00F32D93">
        <w:rPr>
          <w:b/>
          <w:bCs/>
        </w:rPr>
        <w:t xml:space="preserve"> </w:t>
      </w:r>
      <w:r w:rsidRPr="00554B41">
        <w:t xml:space="preserve">should record the date the revision was made. All dateTime values in </w:t>
      </w:r>
      <w:ins w:id="1803" w:author="Stefan Hagen" w:date="2017-03-12T17:35:00Z">
        <w:r w:rsidR="00FB4988">
          <w:t>CSAF</w:t>
        </w:r>
      </w:ins>
      <w:ins w:id="1804" w:author="Stefan Hagen" w:date="2017-03-12T17:36:00Z">
        <w:r w:rsidR="00FB4988">
          <w:t> </w:t>
        </w:r>
      </w:ins>
      <w:del w:id="1805" w:author="Stefan Hagen" w:date="2017-03-12T17:36:00Z">
        <w:r w:rsidRPr="00554B41" w:rsidDel="00FB4988">
          <w:delText>C</w:delText>
        </w:r>
      </w:del>
      <w:ins w:id="1806" w:author="Stefan Hagen" w:date="2017-03-12T17:36:00Z">
        <w:r w:rsidR="00FB4988">
          <w:t>C</w:t>
        </w:r>
      </w:ins>
      <w:r w:rsidRPr="00554B41">
        <w:t xml:space="preserve">VRF require a </w:t>
      </w:r>
      <w:ins w:id="1807" w:author="Stefan Hagen" w:date="2017-03-12T17:35:00Z">
        <w:r w:rsidR="00FB4988">
          <w:t xml:space="preserve">date and a </w:t>
        </w:r>
      </w:ins>
      <w:r w:rsidRPr="00554B41">
        <w:t>time</w:t>
      </w:r>
      <w:ins w:id="1808" w:author="Stefan Hagen" w:date="2017-03-12T17:36:00Z">
        <w:r w:rsidR="00FB4988">
          <w:t xml:space="preserve"> (</w:t>
        </w:r>
      </w:ins>
      <w:del w:id="1809" w:author="Stefan Hagen" w:date="2017-03-12T17:34:00Z">
        <w:r w:rsidRPr="00554B41" w:rsidDel="00FB4988">
          <w:delText>, and we recommend the inclusion of a time zone as well (</w:delText>
        </w:r>
        <w:r w:rsidR="006303A1" w:rsidDel="00FB4988">
          <w:delText>OASIS</w:delText>
        </w:r>
        <w:r w:rsidRPr="00554B41" w:rsidDel="00FB4988">
          <w:delText xml:space="preserve"> endorses the use of Greenwich mean time [GMT] or “Zulu time”). If a time zone is excluded, Zulu should be assumed</w:delText>
        </w:r>
      </w:del>
      <w:ins w:id="1810" w:author="Stefan Hagen" w:date="2017-03-12T17:34:00Z">
        <w:r w:rsidR="00FB4988">
          <w:t xml:space="preserve">cf. section </w:t>
        </w:r>
        <w:r w:rsidR="00FB4988">
          <w:fldChar w:fldCharType="begin"/>
        </w:r>
        <w:r w:rsidR="00FB4988">
          <w:instrText xml:space="preserve"> REF _Ref477103266 \w \h </w:instrText>
        </w:r>
      </w:ins>
      <w:ins w:id="1811" w:author="Stefan Hagen" w:date="2017-03-12T17:34:00Z">
        <w:r w:rsidR="00FB4988">
          <w:fldChar w:fldCharType="separate"/>
        </w:r>
      </w:ins>
      <w:r w:rsidR="00A07A1F">
        <w:t>2.2</w:t>
      </w:r>
      <w:ins w:id="1812" w:author="Stefan Hagen" w:date="2017-03-12T17:34:00Z">
        <w:r w:rsidR="00FB4988">
          <w:fldChar w:fldCharType="end"/>
        </w:r>
        <w:r w:rsidR="00FB4988">
          <w:t xml:space="preserve"> </w:t>
        </w:r>
        <w:r w:rsidR="00FB4988">
          <w:fldChar w:fldCharType="begin"/>
        </w:r>
        <w:r w:rsidR="00FB4988">
          <w:instrText xml:space="preserve"> REF _Ref477103266 \h </w:instrText>
        </w:r>
      </w:ins>
      <w:ins w:id="1813" w:author="Stefan Hagen" w:date="2017-03-12T17:34:00Z">
        <w:r w:rsidR="00FB4988">
          <w:fldChar w:fldCharType="separate"/>
        </w:r>
      </w:ins>
      <w:ins w:id="1814" w:author="Stefan Hagen" w:date="2017-03-12T22:48:00Z">
        <w:r w:rsidR="00A07A1F">
          <w:t>Date and Time</w:t>
        </w:r>
      </w:ins>
      <w:ins w:id="1815" w:author="Stefan Hagen" w:date="2017-03-12T17:34:00Z">
        <w:r w:rsidR="00FB4988">
          <w:fldChar w:fldCharType="end"/>
        </w:r>
      </w:ins>
      <w:ins w:id="1816" w:author="Stefan Hagen" w:date="2017-03-12T17:36:00Z">
        <w:r w:rsidR="00FB4988">
          <w:t>)</w:t>
        </w:r>
      </w:ins>
      <w:r w:rsidRPr="00554B41">
        <w:t xml:space="preserve">. </w:t>
      </w:r>
    </w:p>
    <w:p w14:paraId="1AD5D4CE" w14:textId="77777777" w:rsidR="00554B41" w:rsidRPr="00554B41" w:rsidRDefault="00554B41" w:rsidP="00554B41"/>
    <w:p w14:paraId="26D9A6F3" w14:textId="77777777" w:rsidR="00554B41" w:rsidRDefault="00554B41" w:rsidP="00554B41">
      <w:pPr>
        <w:pStyle w:val="MemberHeading"/>
      </w:pPr>
      <w:r>
        <w:t>Example</w:t>
      </w:r>
    </w:p>
    <w:p w14:paraId="06E684B5" w14:textId="77777777" w:rsidR="00554B41" w:rsidRDefault="00554B41" w:rsidP="00554B41">
      <w:pPr>
        <w:spacing w:before="0" w:after="0"/>
      </w:pPr>
    </w:p>
    <w:p w14:paraId="547DD1B8" w14:textId="41CE5C46" w:rsidR="00554B41" w:rsidRDefault="00554B41" w:rsidP="00554B41">
      <w:pPr>
        <w:spacing w:before="0" w:after="0"/>
        <w:ind w:firstLine="431"/>
      </w:pPr>
      <w:r>
        <w:rPr>
          <w:rFonts w:ascii="Courier New" w:hAnsi="Courier New"/>
          <w:sz w:val="16"/>
        </w:rPr>
        <w:t xml:space="preserve">See example in section </w:t>
      </w:r>
      <w:r>
        <w:rPr>
          <w:rFonts w:ascii="Courier New" w:hAnsi="Courier New"/>
          <w:sz w:val="16"/>
          <w:highlight w:val="yellow"/>
        </w:rPr>
        <w:fldChar w:fldCharType="begin"/>
      </w:r>
      <w:r>
        <w:rPr>
          <w:rFonts w:ascii="Courier New" w:hAnsi="Courier New"/>
          <w:sz w:val="16"/>
        </w:rPr>
        <w:instrText xml:space="preserve"> REF _Ref476744991 \r \h </w:instrText>
      </w:r>
      <w:r>
        <w:rPr>
          <w:rFonts w:ascii="Courier New" w:hAnsi="Courier New"/>
          <w:sz w:val="16"/>
          <w:highlight w:val="yellow"/>
        </w:rPr>
      </w:r>
      <w:r>
        <w:rPr>
          <w:rFonts w:ascii="Courier New" w:hAnsi="Courier New"/>
          <w:sz w:val="16"/>
          <w:highlight w:val="yellow"/>
        </w:rPr>
        <w:fldChar w:fldCharType="separate"/>
      </w:r>
      <w:r w:rsidR="00A07A1F">
        <w:rPr>
          <w:rFonts w:ascii="Courier New" w:hAnsi="Courier New"/>
          <w:sz w:val="16"/>
        </w:rPr>
        <w:t>4.4.4.1.3</w:t>
      </w:r>
      <w:r>
        <w:rPr>
          <w:rFonts w:ascii="Courier New" w:hAnsi="Courier New"/>
          <w:sz w:val="16"/>
          <w:highlight w:val="yellow"/>
        </w:rPr>
        <w:fldChar w:fldCharType="end"/>
      </w:r>
    </w:p>
    <w:p w14:paraId="07A51438" w14:textId="77777777" w:rsidR="00554B41" w:rsidRDefault="00554B41" w:rsidP="00554B41">
      <w:pPr>
        <w:spacing w:before="0" w:after="0"/>
      </w:pPr>
    </w:p>
    <w:p w14:paraId="63055A65" w14:textId="0ED1F7C9" w:rsidR="00554B41" w:rsidRDefault="00554B41" w:rsidP="00554B41">
      <w:pPr>
        <w:pStyle w:val="Heading5"/>
      </w:pPr>
      <w:bookmarkStart w:id="1817" w:name="_Ref476744991"/>
      <w:bookmarkStart w:id="1818" w:name="_Toc477122265"/>
      <w:r>
        <w:lastRenderedPageBreak/>
        <w:t>Document Tracking – Revision History – Revision – Description</w:t>
      </w:r>
      <w:bookmarkEnd w:id="1817"/>
      <w:bookmarkEnd w:id="1818"/>
    </w:p>
    <w:p w14:paraId="5F69BB6B" w14:textId="6978B850" w:rsidR="00554B41" w:rsidRDefault="00554B41" w:rsidP="00554B41">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 / cvrf:Revision / cvrf:</w:t>
      </w:r>
      <w:del w:id="1819" w:author="Stefan Hagen" w:date="2017-03-12T17:35:00Z">
        <w:r w:rsidDel="00FB4988">
          <w:rPr>
            <w:rStyle w:val="Element"/>
          </w:rPr>
          <w:delText>Number</w:delText>
        </w:r>
      </w:del>
      <w:ins w:id="1820" w:author="Stefan Hagen" w:date="2017-03-12T17:35:00Z">
        <w:r w:rsidR="00FB4988">
          <w:rPr>
            <w:rStyle w:val="Element"/>
          </w:rPr>
          <w:t>Description</w:t>
        </w:r>
      </w:ins>
    </w:p>
    <w:p w14:paraId="7647D2D5" w14:textId="165D33EA" w:rsidR="00554B41" w:rsidRPr="005D4C8E" w:rsidRDefault="00554B41" w:rsidP="00554B41">
      <w:pPr>
        <w:pStyle w:val="Member"/>
      </w:pPr>
      <w:r w:rsidRPr="005D4C8E">
        <w:rPr>
          <w:b/>
        </w:rPr>
        <w:t>Data Type:</w:t>
      </w:r>
      <w:r>
        <w:tab/>
      </w:r>
      <w:r>
        <w:tab/>
        <w:t>string</w:t>
      </w:r>
      <w:r>
        <w:br/>
      </w:r>
      <w:r w:rsidRPr="005D4C8E">
        <w:rPr>
          <w:b/>
        </w:rPr>
        <w:t>Range:</w:t>
      </w:r>
      <w:r>
        <w:tab/>
      </w:r>
      <w:r>
        <w:tab/>
      </w:r>
      <w:r>
        <w:tab/>
        <w:t xml:space="preserve">unrestricted </w:t>
      </w:r>
      <w:r>
        <w:br/>
      </w:r>
      <w:r w:rsidRPr="005D4C8E">
        <w:rPr>
          <w:b/>
        </w:rPr>
        <w:t>Minimum Occurrences:</w:t>
      </w:r>
      <w:r>
        <w:tab/>
        <w:t>1</w:t>
      </w:r>
      <w:r>
        <w:br/>
      </w:r>
      <w:r w:rsidRPr="005D4C8E">
        <w:rPr>
          <w:b/>
        </w:rPr>
        <w:t>Maximum Occurrences:</w:t>
      </w:r>
      <w:r>
        <w:tab/>
        <w:t>1</w:t>
      </w:r>
      <w:r>
        <w:br/>
      </w:r>
      <w:r w:rsidRPr="005D4C8E">
        <w:rPr>
          <w:b/>
        </w:rPr>
        <w:t>Parent:</w:t>
      </w:r>
      <w:r>
        <w:tab/>
      </w:r>
      <w:r>
        <w:tab/>
      </w:r>
      <w:r>
        <w:tab/>
        <w:t>Revision</w:t>
      </w:r>
    </w:p>
    <w:p w14:paraId="3C7022DA" w14:textId="77777777" w:rsidR="00554B41" w:rsidRDefault="00554B41" w:rsidP="00554B41">
      <w:pPr>
        <w:spacing w:before="0" w:after="0"/>
      </w:pPr>
    </w:p>
    <w:p w14:paraId="2566E8DD" w14:textId="23C32A2E" w:rsidR="00554B41" w:rsidRDefault="00554B41" w:rsidP="00554B41">
      <w:r w:rsidRPr="00F32D93">
        <w:t>The</w:t>
      </w:r>
      <w:r>
        <w:rPr>
          <w:b/>
          <w:bCs/>
        </w:rPr>
        <w:t xml:space="preserve"> </w:t>
      </w:r>
      <w:r w:rsidRPr="00F32D93">
        <w:t>element</w:t>
      </w:r>
      <w:r>
        <w:rPr>
          <w:b/>
          <w:bCs/>
        </w:rPr>
        <w:t xml:space="preserve"> </w:t>
      </w:r>
      <w:proofErr w:type="gramStart"/>
      <w:r w:rsidRPr="00F32D93">
        <w:rPr>
          <w:rStyle w:val="Element"/>
        </w:rPr>
        <w:t>cvrf:</w:t>
      </w:r>
      <w:r>
        <w:rPr>
          <w:rStyle w:val="Element"/>
        </w:rPr>
        <w:t>Description</w:t>
      </w:r>
      <w:proofErr w:type="gramEnd"/>
      <w:r w:rsidRPr="00F32D93">
        <w:rPr>
          <w:b/>
          <w:bCs/>
        </w:rPr>
        <w:t xml:space="preserve"> </w:t>
      </w:r>
      <w:r w:rsidRPr="00554B41">
        <w:t>should be a short description of the changes made. It can describe the conditions that prompted the change or be a s</w:t>
      </w:r>
      <w:r>
        <w:t>hort list of the items changed.</w:t>
      </w:r>
    </w:p>
    <w:p w14:paraId="1135F1F1" w14:textId="77777777" w:rsidR="00554B41" w:rsidRPr="00554B41" w:rsidRDefault="00554B41" w:rsidP="00554B41"/>
    <w:p w14:paraId="58B494E3" w14:textId="77777777" w:rsidR="00554B41" w:rsidRDefault="00554B41" w:rsidP="00554B41">
      <w:pPr>
        <w:pStyle w:val="MemberHeading"/>
      </w:pPr>
      <w:r>
        <w:t>Example</w:t>
      </w:r>
    </w:p>
    <w:p w14:paraId="1D128260"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821" w:author="Stefan Hagen" w:date="2017-03-12T22:48:00Z">
        <w:r w:rsidR="00A07A1F">
          <w:rPr>
            <w:noProof/>
          </w:rPr>
          <w:t>22</w:t>
        </w:r>
      </w:ins>
      <w:del w:id="1822" w:author="Stefan Hagen" w:date="2017-03-12T17:33:00Z">
        <w:r w:rsidR="00DC18B5" w:rsidDel="00FB4988">
          <w:rPr>
            <w:noProof/>
          </w:rPr>
          <w:delText>18</w:delText>
        </w:r>
      </w:del>
      <w:r w:rsidR="00A07A1F">
        <w:rPr>
          <w:noProof/>
        </w:rPr>
        <w:fldChar w:fldCharType="end"/>
      </w:r>
      <w:r w:rsidRPr="003F1FAD">
        <w:t>:</w:t>
      </w:r>
    </w:p>
    <w:p w14:paraId="1AD5E90A" w14:textId="29CE5FAE" w:rsidR="00554B41" w:rsidRDefault="00554B41" w:rsidP="00554B41">
      <w:pPr>
        <w:pStyle w:val="Examplesmall"/>
      </w:pPr>
      <w:r>
        <w:t>&lt;RevisionHistory&gt;</w:t>
      </w:r>
      <w:r>
        <w:br/>
        <w:t xml:space="preserve">  &lt;Revision&gt;</w:t>
      </w:r>
    </w:p>
    <w:p w14:paraId="1B59E1DA" w14:textId="0024FAE5" w:rsidR="00554B41" w:rsidRDefault="00554B41" w:rsidP="00554B41">
      <w:pPr>
        <w:pStyle w:val="Examplesmall"/>
      </w:pPr>
      <w:r>
        <w:t xml:space="preserve">    &lt;Number&gt;1&lt;/Number&gt;</w:t>
      </w:r>
      <w:r>
        <w:br/>
        <w:t xml:space="preserve">    &lt;Date&gt;2011-11-26T00:00:00+00:00&lt;/Date&gt;</w:t>
      </w:r>
      <w:r>
        <w:br/>
        <w:t xml:space="preserve">    &lt;Description&gt;initial public release&lt;/Description&gt;</w:t>
      </w:r>
    </w:p>
    <w:p w14:paraId="7C38ADF1" w14:textId="73A81E4D" w:rsidR="00554B41" w:rsidRDefault="00554B41" w:rsidP="00554B41">
      <w:pPr>
        <w:pStyle w:val="Examplesmall"/>
      </w:pPr>
      <w:r>
        <w:t xml:space="preserve">  &lt;/Revision&gt;</w:t>
      </w:r>
      <w:r>
        <w:br/>
        <w:t>&lt;/RevisionHistory&gt;</w:t>
      </w:r>
    </w:p>
    <w:p w14:paraId="2575E90B" w14:textId="77777777" w:rsidR="00554B41" w:rsidRDefault="00554B41" w:rsidP="00554B41">
      <w:pPr>
        <w:spacing w:before="0" w:after="0"/>
      </w:pPr>
    </w:p>
    <w:p w14:paraId="28C0BFEA" w14:textId="7C2B117F" w:rsidR="00CF6658" w:rsidRDefault="00CF6658" w:rsidP="009634E8">
      <w:pPr>
        <w:pStyle w:val="Heading3"/>
      </w:pPr>
      <w:bookmarkStart w:id="1823" w:name="_Toc477122266"/>
      <w:r>
        <w:t>Do</w:t>
      </w:r>
      <w:r w:rsidR="009634E8">
        <w:t>cument Tracking</w:t>
      </w:r>
      <w:r>
        <w:t xml:space="preserve"> – Initial Release Date</w:t>
      </w:r>
      <w:bookmarkEnd w:id="1823"/>
    </w:p>
    <w:p w14:paraId="058F4DED" w14:textId="2F8F302E" w:rsidR="00CF6658" w:rsidRDefault="00CF6658" w:rsidP="00CF6658">
      <w:pPr>
        <w:pStyle w:val="MemberHeading"/>
        <w:rPr>
          <w:rStyle w:val="Element"/>
        </w:rPr>
      </w:pPr>
      <w:proofErr w:type="gramStart"/>
      <w:r>
        <w:rPr>
          <w:rStyle w:val="Element"/>
        </w:rPr>
        <w:t>cvrf:</w:t>
      </w:r>
      <w:r w:rsidRPr="00610C93">
        <w:rPr>
          <w:rStyle w:val="Element"/>
        </w:rPr>
        <w:t>Document</w:t>
      </w:r>
      <w:r w:rsidR="009634E8">
        <w:rPr>
          <w:rStyle w:val="Element"/>
        </w:rPr>
        <w:t>Tracking</w:t>
      </w:r>
      <w:proofErr w:type="gramEnd"/>
      <w:r w:rsidR="009634E8">
        <w:rPr>
          <w:rStyle w:val="Element"/>
        </w:rPr>
        <w:t xml:space="preserve"> </w:t>
      </w:r>
      <w:r>
        <w:rPr>
          <w:rStyle w:val="Element"/>
        </w:rPr>
        <w:t>/ cvrf:InitialReleaseDate</w:t>
      </w:r>
    </w:p>
    <w:p w14:paraId="65AD2F5F" w14:textId="389EBF9A" w:rsidR="00CF6658" w:rsidRPr="005D4C8E" w:rsidRDefault="00CF6658" w:rsidP="00CF6658">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9634E8">
        <w:t>Document Tracking</w:t>
      </w:r>
    </w:p>
    <w:p w14:paraId="3FFF4B25" w14:textId="77777777" w:rsidR="00CF6658" w:rsidRDefault="00CF6658" w:rsidP="00CF6658">
      <w:pPr>
        <w:spacing w:before="0" w:after="0"/>
      </w:pPr>
    </w:p>
    <w:p w14:paraId="58E6033A" w14:textId="37B706E2" w:rsidR="00CF6658" w:rsidRPr="00F32D93" w:rsidRDefault="00CF6658" w:rsidP="00CF6658">
      <w:r w:rsidRPr="00F32D93">
        <w:t>The</w:t>
      </w:r>
      <w:r>
        <w:rPr>
          <w:b/>
          <w:bCs/>
        </w:rPr>
        <w:t xml:space="preserve"> </w:t>
      </w:r>
      <w:r w:rsidRPr="00F32D93">
        <w:t>element</w:t>
      </w:r>
      <w:r>
        <w:rPr>
          <w:b/>
          <w:bCs/>
        </w:rPr>
        <w:t xml:space="preserve"> </w:t>
      </w:r>
      <w:proofErr w:type="gramStart"/>
      <w:r w:rsidRPr="00F32D93">
        <w:rPr>
          <w:rStyle w:val="Element"/>
        </w:rPr>
        <w:t>cvrf:</w:t>
      </w:r>
      <w:r>
        <w:rPr>
          <w:rStyle w:val="Element"/>
        </w:rPr>
        <w:t>I</w:t>
      </w:r>
      <w:r w:rsidR="00B55786">
        <w:rPr>
          <w:rStyle w:val="Element"/>
        </w:rPr>
        <w:t>nitialReleaseDate</w:t>
      </w:r>
      <w:proofErr w:type="gramEnd"/>
      <w:r w:rsidRPr="00F32D93">
        <w:rPr>
          <w:b/>
          <w:bCs/>
        </w:rPr>
        <w:t xml:space="preserve"> </w:t>
      </w:r>
      <w:r w:rsidRPr="00495012">
        <w:t xml:space="preserve">is </w:t>
      </w:r>
      <w:r w:rsidR="00EC1395" w:rsidRPr="00EC1395">
        <w:t xml:space="preserve">the date (and time, optionally) that the document was initially released by the issuing party. </w:t>
      </w:r>
      <w:ins w:id="1824" w:author="Stefan Hagen" w:date="2017-03-12T17:36:00Z">
        <w:r w:rsidR="00FB4988" w:rsidRPr="00554B41">
          <w:t xml:space="preserve">All dateTime values in </w:t>
        </w:r>
        <w:r w:rsidR="00FB4988">
          <w:t>CSAF C</w:t>
        </w:r>
        <w:r w:rsidR="00FB4988" w:rsidRPr="00554B41">
          <w:t xml:space="preserve">VRF require a </w:t>
        </w:r>
        <w:r w:rsidR="00FB4988">
          <w:t xml:space="preserve">date and a </w:t>
        </w:r>
        <w:r w:rsidR="00FB4988" w:rsidRPr="00554B41">
          <w:t>time</w:t>
        </w:r>
        <w:r w:rsidR="00FB4988">
          <w:t xml:space="preserve"> (cf. section </w:t>
        </w:r>
        <w:r w:rsidR="00FB4988">
          <w:fldChar w:fldCharType="begin"/>
        </w:r>
        <w:r w:rsidR="00FB4988">
          <w:instrText xml:space="preserve"> REF _Ref477103266 \w \h </w:instrText>
        </w:r>
      </w:ins>
      <w:ins w:id="1825" w:author="Stefan Hagen" w:date="2017-03-12T17:36:00Z">
        <w:r w:rsidR="00FB4988">
          <w:fldChar w:fldCharType="separate"/>
        </w:r>
      </w:ins>
      <w:r w:rsidR="00A07A1F">
        <w:t>2.2</w:t>
      </w:r>
      <w:ins w:id="1826" w:author="Stefan Hagen" w:date="2017-03-12T17:36:00Z">
        <w:r w:rsidR="00FB4988">
          <w:fldChar w:fldCharType="end"/>
        </w:r>
        <w:r w:rsidR="00FB4988">
          <w:t xml:space="preserve"> </w:t>
        </w:r>
        <w:r w:rsidR="00FB4988">
          <w:fldChar w:fldCharType="begin"/>
        </w:r>
        <w:r w:rsidR="00FB4988">
          <w:instrText xml:space="preserve"> REF _Ref477103266 \h </w:instrText>
        </w:r>
      </w:ins>
      <w:ins w:id="1827" w:author="Stefan Hagen" w:date="2017-03-12T17:36:00Z">
        <w:r w:rsidR="00FB4988">
          <w:fldChar w:fldCharType="separate"/>
        </w:r>
      </w:ins>
      <w:ins w:id="1828" w:author="Stefan Hagen" w:date="2017-03-12T22:48:00Z">
        <w:r w:rsidR="00A07A1F">
          <w:t>Date and Time</w:t>
        </w:r>
      </w:ins>
      <w:ins w:id="1829" w:author="Stefan Hagen" w:date="2017-03-12T17:36:00Z">
        <w:r w:rsidR="00FB4988">
          <w:fldChar w:fldCharType="end"/>
        </w:r>
        <w:r w:rsidR="00FB4988">
          <w:t>)</w:t>
        </w:r>
        <w:r w:rsidR="00FB4988" w:rsidRPr="00554B41">
          <w:t>.</w:t>
        </w:r>
      </w:ins>
      <w:del w:id="1830" w:author="Stefan Hagen" w:date="2017-03-11T22:10:00Z">
        <w:r w:rsidR="00EC1395" w:rsidRPr="00EC1395" w:rsidDel="00BC29AB">
          <w:delText>All dateTime values in CVRF require a time, and we recommend the inclusion of a time zone as well (</w:delText>
        </w:r>
        <w:r w:rsidR="001B2E22" w:rsidDel="00BC29AB">
          <w:delText>OASIS</w:delText>
        </w:r>
        <w:r w:rsidR="001B2E22" w:rsidRPr="001A2D84" w:rsidDel="00BC29AB">
          <w:delText xml:space="preserve"> endorses the use of </w:delText>
        </w:r>
        <w:r w:rsidR="001B2E22" w:rsidDel="00BC29AB">
          <w:delText xml:space="preserve">Universal Time Coordinated (UTC), also known as </w:delText>
        </w:r>
        <w:r w:rsidR="001B2E22" w:rsidRPr="001A2D84" w:rsidDel="00BC29AB">
          <w:delText>GMT or “Zulu time”</w:delText>
        </w:r>
        <w:r w:rsidR="001B2E22" w:rsidDel="00BC29AB">
          <w:delText>)</w:delText>
        </w:r>
        <w:r w:rsidR="00EC1395" w:rsidRPr="00EC1395" w:rsidDel="00BC29AB">
          <w:delText>. If a time zone is ex</w:delText>
        </w:r>
        <w:r w:rsidR="00EC1395" w:rsidDel="00BC29AB">
          <w:delText>cluded, Zulu should be assumed</w:delText>
        </w:r>
      </w:del>
      <w:del w:id="1831" w:author="Stefan Hagen" w:date="2017-03-12T17:36:00Z">
        <w:r w:rsidR="00EC1395" w:rsidDel="00FB4988">
          <w:delText>.</w:delText>
        </w:r>
      </w:del>
    </w:p>
    <w:p w14:paraId="0B16A5CF" w14:textId="77777777" w:rsidR="00CF6658" w:rsidRDefault="00CF6658" w:rsidP="00CF6658">
      <w:pPr>
        <w:pStyle w:val="MemberHeading"/>
      </w:pPr>
      <w:r>
        <w:t>Examples</w:t>
      </w:r>
    </w:p>
    <w:p w14:paraId="6A2065EE"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832" w:author="Stefan Hagen" w:date="2017-03-12T22:48:00Z">
        <w:r w:rsidR="00A07A1F">
          <w:rPr>
            <w:noProof/>
          </w:rPr>
          <w:t>23</w:t>
        </w:r>
      </w:ins>
      <w:del w:id="1833" w:author="Stefan Hagen" w:date="2017-03-12T17:33:00Z">
        <w:r w:rsidR="00DC18B5" w:rsidDel="00FB4988">
          <w:rPr>
            <w:noProof/>
          </w:rPr>
          <w:delText>19</w:delText>
        </w:r>
      </w:del>
      <w:r w:rsidR="00A07A1F">
        <w:rPr>
          <w:noProof/>
        </w:rPr>
        <w:fldChar w:fldCharType="end"/>
      </w:r>
      <w:r w:rsidRPr="003F1FAD">
        <w:t>:</w:t>
      </w:r>
    </w:p>
    <w:p w14:paraId="00473422" w14:textId="7ECA5F52" w:rsidR="00CF6658" w:rsidRDefault="00EC1395" w:rsidP="00CF6658">
      <w:pPr>
        <w:pStyle w:val="Examplesmall"/>
      </w:pPr>
      <w:r w:rsidRPr="00EC1395">
        <w:t>&lt;InitialReleaseDate&gt;2011-11-26T00:00:00+00:00&lt;/InitialReleaseDate&gt;</w:t>
      </w:r>
    </w:p>
    <w:p w14:paraId="024702B5" w14:textId="36B9147E" w:rsidR="00CF6658" w:rsidRDefault="00CF6658" w:rsidP="009634E8">
      <w:pPr>
        <w:pStyle w:val="Heading3"/>
      </w:pPr>
      <w:bookmarkStart w:id="1834" w:name="_Toc477122267"/>
      <w:r>
        <w:t xml:space="preserve">Document Tracking </w:t>
      </w:r>
      <w:r w:rsidR="009634E8">
        <w:t xml:space="preserve">– </w:t>
      </w:r>
      <w:r>
        <w:t>Current Release Date</w:t>
      </w:r>
      <w:bookmarkEnd w:id="1834"/>
    </w:p>
    <w:p w14:paraId="793F8A14" w14:textId="320F00E2" w:rsidR="00CF6658" w:rsidRDefault="00CF6658" w:rsidP="00CF6658">
      <w:pPr>
        <w:pStyle w:val="MemberHeading"/>
        <w:rPr>
          <w:rStyle w:val="Element"/>
        </w:rPr>
      </w:pPr>
      <w:proofErr w:type="gramStart"/>
      <w:r>
        <w:rPr>
          <w:rStyle w:val="Element"/>
        </w:rPr>
        <w:t>cvrf:</w:t>
      </w:r>
      <w:r w:rsidRPr="00610C93">
        <w:rPr>
          <w:rStyle w:val="Element"/>
        </w:rPr>
        <w:t>Document</w:t>
      </w:r>
      <w:r w:rsidR="009634E8">
        <w:rPr>
          <w:rStyle w:val="Element"/>
        </w:rPr>
        <w:t>Tracking</w:t>
      </w:r>
      <w:proofErr w:type="gramEnd"/>
      <w:r w:rsidR="009634E8">
        <w:rPr>
          <w:rStyle w:val="Element"/>
        </w:rPr>
        <w:t xml:space="preserve"> /</w:t>
      </w:r>
      <w:r>
        <w:rPr>
          <w:rStyle w:val="Element"/>
        </w:rPr>
        <w:t xml:space="preserve"> cvrf:CurrentReleaseDate</w:t>
      </w:r>
    </w:p>
    <w:p w14:paraId="15A1278B" w14:textId="4704194C" w:rsidR="00CF6658" w:rsidRPr="005D4C8E" w:rsidRDefault="00CF6658" w:rsidP="00CF6658">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9634E8">
        <w:t>Document Tracking</w:t>
      </w:r>
    </w:p>
    <w:p w14:paraId="6276B6DE" w14:textId="77777777" w:rsidR="00CF6658" w:rsidRDefault="00CF6658" w:rsidP="00CF6658">
      <w:pPr>
        <w:spacing w:before="0" w:after="0"/>
      </w:pPr>
    </w:p>
    <w:p w14:paraId="7F524566" w14:textId="6CAA5011" w:rsidR="00CF6658" w:rsidRPr="00C06268" w:rsidRDefault="00CF6658" w:rsidP="00CF6658">
      <w:r w:rsidRPr="00F32D93">
        <w:t>The</w:t>
      </w:r>
      <w:r>
        <w:rPr>
          <w:b/>
          <w:bCs/>
        </w:rPr>
        <w:t xml:space="preserve"> </w:t>
      </w:r>
      <w:r w:rsidRPr="00F32D93">
        <w:t>element</w:t>
      </w:r>
      <w:r>
        <w:rPr>
          <w:b/>
          <w:bCs/>
        </w:rPr>
        <w:t xml:space="preserve"> </w:t>
      </w:r>
      <w:proofErr w:type="gramStart"/>
      <w:r w:rsidRPr="00F32D93">
        <w:rPr>
          <w:rStyle w:val="Element"/>
        </w:rPr>
        <w:t>cvrf:</w:t>
      </w:r>
      <w:r w:rsidR="00EC1395">
        <w:rPr>
          <w:rStyle w:val="Element"/>
        </w:rPr>
        <w:t>CurrentReleaseDate</w:t>
      </w:r>
      <w:proofErr w:type="gramEnd"/>
      <w:r w:rsidRPr="00F32D93">
        <w:rPr>
          <w:b/>
          <w:bCs/>
        </w:rPr>
        <w:t xml:space="preserve"> </w:t>
      </w:r>
      <w:r w:rsidR="00EC1395">
        <w:t>is</w:t>
      </w:r>
      <w:r w:rsidR="00EC1395" w:rsidRPr="00EC1395">
        <w:t xml:space="preserve"> the current date (and time, optionally) that the document was released by the issuing party. </w:t>
      </w:r>
      <w:ins w:id="1835" w:author="Stefan Hagen" w:date="2017-03-12T17:36:00Z">
        <w:r w:rsidR="00FB4988" w:rsidRPr="00554B41">
          <w:t xml:space="preserve">All dateTime values in </w:t>
        </w:r>
        <w:r w:rsidR="00FB4988">
          <w:t>CSAF C</w:t>
        </w:r>
        <w:r w:rsidR="00FB4988" w:rsidRPr="00554B41">
          <w:t xml:space="preserve">VRF require a </w:t>
        </w:r>
        <w:r w:rsidR="00FB4988">
          <w:t xml:space="preserve">date and a </w:t>
        </w:r>
        <w:r w:rsidR="00FB4988" w:rsidRPr="00554B41">
          <w:t>time</w:t>
        </w:r>
        <w:r w:rsidR="00FB4988">
          <w:t xml:space="preserve"> (cf. section </w:t>
        </w:r>
        <w:r w:rsidR="00FB4988">
          <w:fldChar w:fldCharType="begin"/>
        </w:r>
        <w:r w:rsidR="00FB4988">
          <w:instrText xml:space="preserve"> REF _Ref477103266 \w \h </w:instrText>
        </w:r>
      </w:ins>
      <w:ins w:id="1836" w:author="Stefan Hagen" w:date="2017-03-12T17:36:00Z">
        <w:r w:rsidR="00FB4988">
          <w:fldChar w:fldCharType="separate"/>
        </w:r>
      </w:ins>
      <w:r w:rsidR="00A07A1F">
        <w:t>2.2</w:t>
      </w:r>
      <w:ins w:id="1837" w:author="Stefan Hagen" w:date="2017-03-12T17:36:00Z">
        <w:r w:rsidR="00FB4988">
          <w:fldChar w:fldCharType="end"/>
        </w:r>
        <w:r w:rsidR="00FB4988">
          <w:t xml:space="preserve"> </w:t>
        </w:r>
        <w:r w:rsidR="00FB4988">
          <w:fldChar w:fldCharType="begin"/>
        </w:r>
        <w:r w:rsidR="00FB4988">
          <w:instrText xml:space="preserve"> REF _Ref477103266 \h </w:instrText>
        </w:r>
      </w:ins>
      <w:ins w:id="1838" w:author="Stefan Hagen" w:date="2017-03-12T17:36:00Z">
        <w:r w:rsidR="00FB4988">
          <w:fldChar w:fldCharType="separate"/>
        </w:r>
      </w:ins>
      <w:ins w:id="1839" w:author="Stefan Hagen" w:date="2017-03-12T22:48:00Z">
        <w:r w:rsidR="00A07A1F">
          <w:t>Date and Time</w:t>
        </w:r>
      </w:ins>
      <w:ins w:id="1840" w:author="Stefan Hagen" w:date="2017-03-12T17:36:00Z">
        <w:r w:rsidR="00FB4988">
          <w:fldChar w:fldCharType="end"/>
        </w:r>
        <w:r w:rsidR="00FB4988">
          <w:t>)</w:t>
        </w:r>
        <w:r w:rsidR="00FB4988" w:rsidRPr="00554B41">
          <w:t>.</w:t>
        </w:r>
      </w:ins>
      <w:del w:id="1841" w:author="Stefan Hagen" w:date="2017-03-11T22:11:00Z">
        <w:r w:rsidR="00EC1395" w:rsidRPr="00EC1395" w:rsidDel="00BC29AB">
          <w:delText>All dateTime values in CVRF require a time, and we recommend the inclusion of a time zone as well (</w:delText>
        </w:r>
        <w:r w:rsidR="001B2E22" w:rsidDel="00BC29AB">
          <w:delText>OASIS</w:delText>
        </w:r>
        <w:r w:rsidR="001B2E22" w:rsidRPr="001A2D84" w:rsidDel="00BC29AB">
          <w:delText xml:space="preserve"> endorses the use of </w:delText>
        </w:r>
        <w:r w:rsidR="001B2E22" w:rsidDel="00BC29AB">
          <w:delText xml:space="preserve">Universal Time Coordinated (UTC), also known as </w:delText>
        </w:r>
        <w:r w:rsidR="001B2E22" w:rsidRPr="001A2D84" w:rsidDel="00BC29AB">
          <w:delText>GMT or “Zulu time”</w:delText>
        </w:r>
        <w:r w:rsidR="00EC1395" w:rsidRPr="00EC1395" w:rsidDel="00BC29AB">
          <w:delText>). If a time zone is excluded, Zulu should be assumed</w:delText>
        </w:r>
      </w:del>
      <w:del w:id="1842" w:author="Stefan Hagen" w:date="2017-03-12T17:36:00Z">
        <w:r w:rsidR="00EC1395" w:rsidRPr="00EC1395" w:rsidDel="00FB4988">
          <w:delText>.</w:delText>
        </w:r>
      </w:del>
    </w:p>
    <w:p w14:paraId="123D69B2" w14:textId="77777777" w:rsidR="00CF6658" w:rsidRPr="00F32D93" w:rsidRDefault="00CF6658" w:rsidP="00CF6658"/>
    <w:p w14:paraId="590C8D15" w14:textId="77777777" w:rsidR="00CF6658" w:rsidRDefault="00CF6658" w:rsidP="00CF6658">
      <w:pPr>
        <w:pStyle w:val="MemberHeading"/>
      </w:pPr>
      <w:r>
        <w:t>Examples</w:t>
      </w:r>
    </w:p>
    <w:p w14:paraId="623F4850"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843" w:author="Stefan Hagen" w:date="2017-03-12T22:48:00Z">
        <w:r w:rsidR="00A07A1F">
          <w:rPr>
            <w:noProof/>
          </w:rPr>
          <w:t>24</w:t>
        </w:r>
      </w:ins>
      <w:del w:id="1844" w:author="Stefan Hagen" w:date="2017-03-12T17:33:00Z">
        <w:r w:rsidR="00DC18B5" w:rsidDel="00FB4988">
          <w:rPr>
            <w:noProof/>
          </w:rPr>
          <w:delText>20</w:delText>
        </w:r>
      </w:del>
      <w:r w:rsidR="00A07A1F">
        <w:rPr>
          <w:noProof/>
        </w:rPr>
        <w:fldChar w:fldCharType="end"/>
      </w:r>
      <w:r w:rsidRPr="003F1FAD">
        <w:t>:</w:t>
      </w:r>
    </w:p>
    <w:p w14:paraId="31F8828D" w14:textId="200476C8" w:rsidR="00CF6658" w:rsidRDefault="00EC1395" w:rsidP="00CF6658">
      <w:pPr>
        <w:pStyle w:val="Examplesmall"/>
      </w:pPr>
      <w:r w:rsidRPr="00EC1395">
        <w:t>&lt;CurrentReleaseDate&gt;2011-11-26T00:00:00+00:00&lt;/CurrentReleaseDate&gt;</w:t>
      </w:r>
    </w:p>
    <w:p w14:paraId="6D3E2D1A" w14:textId="0AC54B15" w:rsidR="00CF6658" w:rsidRDefault="00CF6658" w:rsidP="009634E8">
      <w:pPr>
        <w:pStyle w:val="Heading3"/>
      </w:pPr>
      <w:bookmarkStart w:id="1845" w:name="_Toc477122268"/>
      <w:r>
        <w:t>Document Tracking –</w:t>
      </w:r>
      <w:r w:rsidR="00415893">
        <w:t xml:space="preserve"> </w:t>
      </w:r>
      <w:r>
        <w:t>Generator</w:t>
      </w:r>
      <w:bookmarkEnd w:id="1845"/>
    </w:p>
    <w:p w14:paraId="05552EC4" w14:textId="44CD700B" w:rsidR="00CF6658" w:rsidRDefault="00CF6658" w:rsidP="00CF6658">
      <w:pPr>
        <w:pStyle w:val="MemberHeading"/>
        <w:rPr>
          <w:rStyle w:val="Element"/>
        </w:rPr>
      </w:pPr>
      <w:proofErr w:type="gramStart"/>
      <w:r>
        <w:rPr>
          <w:rStyle w:val="Element"/>
        </w:rPr>
        <w:t>cvrf:</w:t>
      </w:r>
      <w:r w:rsidRPr="00610C93">
        <w:rPr>
          <w:rStyle w:val="Element"/>
        </w:rPr>
        <w:t>Document</w:t>
      </w:r>
      <w:r w:rsidR="00415893">
        <w:rPr>
          <w:rStyle w:val="Element"/>
        </w:rPr>
        <w:t>Tracking</w:t>
      </w:r>
      <w:proofErr w:type="gramEnd"/>
      <w:r w:rsidR="00415893">
        <w:rPr>
          <w:rStyle w:val="Element"/>
        </w:rPr>
        <w:t xml:space="preserve"> </w:t>
      </w:r>
      <w:r>
        <w:rPr>
          <w:rStyle w:val="Element"/>
        </w:rPr>
        <w:t>/ cvrf:Generator</w:t>
      </w:r>
    </w:p>
    <w:p w14:paraId="2FEFD378" w14:textId="6B1188AC" w:rsidR="00CF6658" w:rsidRPr="005D4C8E" w:rsidRDefault="00CF6658" w:rsidP="00CF6658">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9634E8">
        <w:t>Document Tracking</w:t>
      </w:r>
      <w:r w:rsidR="00780E3A">
        <w:br/>
      </w:r>
      <w:r w:rsidR="00780E3A">
        <w:rPr>
          <w:b/>
        </w:rPr>
        <w:t>Children</w:t>
      </w:r>
      <w:r w:rsidR="00780E3A" w:rsidRPr="005D4C8E">
        <w:rPr>
          <w:b/>
        </w:rPr>
        <w:t>:</w:t>
      </w:r>
      <w:r w:rsidR="00780E3A">
        <w:tab/>
      </w:r>
      <w:r w:rsidR="00780E3A">
        <w:tab/>
      </w:r>
      <w:r w:rsidR="00780E3A">
        <w:tab/>
        <w:t>Engine, Date</w:t>
      </w:r>
    </w:p>
    <w:p w14:paraId="1E907A43" w14:textId="77777777" w:rsidR="00CF6658" w:rsidRDefault="00CF6658" w:rsidP="00CF6658">
      <w:pPr>
        <w:spacing w:before="0" w:after="0"/>
      </w:pPr>
    </w:p>
    <w:p w14:paraId="0D684055" w14:textId="24082C5B" w:rsidR="001A2D84" w:rsidRPr="001A2D84" w:rsidRDefault="00CF6658" w:rsidP="001A2D84">
      <w:r w:rsidRPr="00F32D93">
        <w:t>The</w:t>
      </w:r>
      <w:r>
        <w:rPr>
          <w:b/>
          <w:bCs/>
        </w:rPr>
        <w:t xml:space="preserve"> </w:t>
      </w:r>
      <w:r w:rsidRPr="00F32D93">
        <w:t>element</w:t>
      </w:r>
      <w:r>
        <w:rPr>
          <w:b/>
          <w:bCs/>
        </w:rPr>
        <w:t xml:space="preserve"> </w:t>
      </w:r>
      <w:proofErr w:type="gramStart"/>
      <w:r w:rsidRPr="00F32D93">
        <w:rPr>
          <w:rStyle w:val="Element"/>
        </w:rPr>
        <w:t>cvrf:</w:t>
      </w:r>
      <w:r w:rsidR="001A2D84">
        <w:rPr>
          <w:rStyle w:val="Element"/>
        </w:rPr>
        <w:t>Generator</w:t>
      </w:r>
      <w:proofErr w:type="gramEnd"/>
      <w:r w:rsidRPr="00F32D93">
        <w:rPr>
          <w:b/>
          <w:bCs/>
        </w:rPr>
        <w:t xml:space="preserve"> </w:t>
      </w:r>
      <w:r w:rsidRPr="00495012">
        <w:t xml:space="preserve">is </w:t>
      </w:r>
      <w:r w:rsidR="001A2D84">
        <w:t xml:space="preserve">a container to hold </w:t>
      </w:r>
      <w:r w:rsidR="001A2D84" w:rsidRPr="001A2D84">
        <w:t xml:space="preserve">all elements related to the generation of the document. These items will reference when the document was actually created, including the date it was generated and the entity that generated it. </w:t>
      </w:r>
    </w:p>
    <w:p w14:paraId="63D02AB4" w14:textId="77777777" w:rsidR="001A2D84" w:rsidRPr="00554B41" w:rsidRDefault="001A2D84" w:rsidP="001A2D84"/>
    <w:p w14:paraId="4403366C" w14:textId="77777777" w:rsidR="001A2D84" w:rsidRDefault="001A2D84" w:rsidP="001A2D84">
      <w:pPr>
        <w:pStyle w:val="MemberHeading"/>
      </w:pPr>
      <w:r>
        <w:t>Example</w:t>
      </w:r>
    </w:p>
    <w:p w14:paraId="4A4BB0D0" w14:textId="77777777" w:rsidR="001A2D84" w:rsidRDefault="001A2D84" w:rsidP="001A2D84">
      <w:pPr>
        <w:spacing w:before="0" w:after="0"/>
      </w:pPr>
    </w:p>
    <w:p w14:paraId="54CB04C3" w14:textId="5F43B82E" w:rsidR="001A2D84" w:rsidDel="00DB264F" w:rsidRDefault="001A2D84" w:rsidP="001A2D84">
      <w:pPr>
        <w:spacing w:before="0" w:after="0"/>
        <w:ind w:firstLine="431"/>
        <w:rPr>
          <w:del w:id="1846" w:author="Stefan Hagen" w:date="2017-03-11T22:45:00Z"/>
        </w:rPr>
      </w:pPr>
      <w:r>
        <w:rPr>
          <w:rFonts w:ascii="Courier New" w:hAnsi="Courier New"/>
          <w:sz w:val="16"/>
        </w:rPr>
        <w:t>See example</w:t>
      </w:r>
      <w:ins w:id="1847" w:author="Stefan Hagen" w:date="2017-03-11T22:51:00Z">
        <w:r w:rsidR="00DB264F">
          <w:rPr>
            <w:rFonts w:ascii="Courier New" w:hAnsi="Courier New"/>
            <w:sz w:val="16"/>
          </w:rPr>
          <w:t>s</w:t>
        </w:r>
      </w:ins>
      <w:r>
        <w:rPr>
          <w:rFonts w:ascii="Courier New" w:hAnsi="Courier New"/>
          <w:sz w:val="16"/>
        </w:rPr>
        <w:t xml:space="preserve"> in </w:t>
      </w:r>
      <w:r w:rsidR="00183FFE">
        <w:rPr>
          <w:rFonts w:ascii="Courier New" w:hAnsi="Courier New"/>
          <w:sz w:val="16"/>
        </w:rPr>
        <w:t xml:space="preserve">section </w:t>
      </w:r>
      <w:r w:rsidR="00183FFE">
        <w:rPr>
          <w:rFonts w:ascii="Courier New" w:hAnsi="Courier New"/>
          <w:sz w:val="16"/>
          <w:highlight w:val="yellow"/>
        </w:rPr>
        <w:fldChar w:fldCharType="begin"/>
      </w:r>
      <w:r w:rsidR="00183FFE">
        <w:rPr>
          <w:rFonts w:ascii="Courier New" w:hAnsi="Courier New"/>
          <w:sz w:val="16"/>
        </w:rPr>
        <w:instrText xml:space="preserve"> REF _Ref476746062 \r \h </w:instrText>
      </w:r>
      <w:r w:rsidR="00183FFE">
        <w:rPr>
          <w:rFonts w:ascii="Courier New" w:hAnsi="Courier New"/>
          <w:sz w:val="16"/>
          <w:highlight w:val="yellow"/>
        </w:rPr>
      </w:r>
      <w:r w:rsidR="00183FFE">
        <w:rPr>
          <w:rFonts w:ascii="Courier New" w:hAnsi="Courier New"/>
          <w:sz w:val="16"/>
          <w:highlight w:val="yellow"/>
        </w:rPr>
        <w:fldChar w:fldCharType="separate"/>
      </w:r>
      <w:ins w:id="1848" w:author="Stefan Hagen" w:date="2017-03-12T22:48:00Z">
        <w:r w:rsidR="00A07A1F">
          <w:rPr>
            <w:rFonts w:ascii="Courier New" w:hAnsi="Courier New"/>
            <w:sz w:val="16"/>
          </w:rPr>
          <w:t>4.4.7.2</w:t>
        </w:r>
      </w:ins>
      <w:del w:id="1849" w:author="Stefan Hagen" w:date="2017-03-11T22:48:00Z">
        <w:r w:rsidR="00147C8E" w:rsidDel="00DB264F">
          <w:rPr>
            <w:rFonts w:ascii="Courier New" w:hAnsi="Courier New"/>
            <w:sz w:val="16"/>
          </w:rPr>
          <w:delText>4.4.7.1.2</w:delText>
        </w:r>
      </w:del>
      <w:r w:rsidR="00183FFE">
        <w:rPr>
          <w:rFonts w:ascii="Courier New" w:hAnsi="Courier New"/>
          <w:sz w:val="16"/>
          <w:highlight w:val="yellow"/>
        </w:rPr>
        <w:fldChar w:fldCharType="end"/>
      </w:r>
    </w:p>
    <w:p w14:paraId="587C9C91" w14:textId="77777777" w:rsidR="00DB264F" w:rsidRDefault="00DB264F">
      <w:pPr>
        <w:spacing w:before="0" w:after="0"/>
        <w:ind w:firstLine="431"/>
        <w:rPr>
          <w:ins w:id="1850" w:author="Stefan Hagen" w:date="2017-03-11T22:43:00Z"/>
        </w:rPr>
        <w:pPrChange w:id="1851" w:author="Stefan Hagen" w:date="2017-03-11T22:45:00Z">
          <w:pPr>
            <w:spacing w:before="0" w:after="0"/>
          </w:pPr>
        </w:pPrChange>
      </w:pPr>
    </w:p>
    <w:p w14:paraId="0B828795" w14:textId="77777777" w:rsidR="001A2D84" w:rsidRDefault="001A2D84" w:rsidP="001A2D84">
      <w:pPr>
        <w:spacing w:before="0" w:after="0"/>
      </w:pPr>
    </w:p>
    <w:p w14:paraId="1A28B103" w14:textId="2A6B70F0" w:rsidR="001A2D84" w:rsidRDefault="001A2D84">
      <w:pPr>
        <w:pStyle w:val="Heading4"/>
        <w:pPrChange w:id="1852" w:author="Stefan Hagen" w:date="2017-03-11T22:48:00Z">
          <w:pPr>
            <w:pStyle w:val="Heading5"/>
          </w:pPr>
        </w:pPrChange>
      </w:pPr>
      <w:bookmarkStart w:id="1853" w:name="_Toc477122269"/>
      <w:r>
        <w:t xml:space="preserve">Document Tracking – </w:t>
      </w:r>
      <w:del w:id="1854" w:author="Stefan Hagen" w:date="2017-03-11T22:47:00Z">
        <w:r w:rsidDel="00DB264F">
          <w:delText>Revision History – Revision</w:delText>
        </w:r>
      </w:del>
      <w:ins w:id="1855" w:author="Stefan Hagen" w:date="2017-03-11T22:47:00Z">
        <w:r w:rsidR="00DB264F">
          <w:t>Generator</w:t>
        </w:r>
      </w:ins>
      <w:r>
        <w:t xml:space="preserve"> – Engine</w:t>
      </w:r>
      <w:bookmarkEnd w:id="1853"/>
    </w:p>
    <w:p w14:paraId="261B6E06" w14:textId="5FD29179" w:rsidR="001A2D84" w:rsidRDefault="001A2D84" w:rsidP="001A2D84">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 </w:t>
      </w:r>
      <w:del w:id="1856" w:author="Stefan Hagen" w:date="2017-03-11T22:47:00Z">
        <w:r w:rsidDel="00DB264F">
          <w:rPr>
            <w:rStyle w:val="Element"/>
          </w:rPr>
          <w:delText xml:space="preserve">... / </w:delText>
        </w:r>
      </w:del>
      <w:r>
        <w:rPr>
          <w:rStyle w:val="Element"/>
        </w:rPr>
        <w:t>cvrf:</w:t>
      </w:r>
      <w:del w:id="1857" w:author="Stefan Hagen" w:date="2017-03-11T22:47:00Z">
        <w:r w:rsidDel="00DB264F">
          <w:rPr>
            <w:rStyle w:val="Element"/>
          </w:rPr>
          <w:delText xml:space="preserve">Revision </w:delText>
        </w:r>
      </w:del>
      <w:ins w:id="1858" w:author="Stefan Hagen" w:date="2017-03-11T22:47:00Z">
        <w:r w:rsidR="00DB264F">
          <w:rPr>
            <w:rStyle w:val="Element"/>
          </w:rPr>
          <w:t xml:space="preserve">Generator </w:t>
        </w:r>
      </w:ins>
      <w:r>
        <w:rPr>
          <w:rStyle w:val="Element"/>
        </w:rPr>
        <w:t>/ cvrf:Engine</w:t>
      </w:r>
    </w:p>
    <w:p w14:paraId="05589CEC" w14:textId="76FE58BC" w:rsidR="001A2D84" w:rsidRPr="005D4C8E" w:rsidRDefault="001A2D84" w:rsidP="001A2D84">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1</w:t>
      </w:r>
      <w:r>
        <w:br/>
      </w:r>
      <w:r w:rsidRPr="005D4C8E">
        <w:rPr>
          <w:b/>
        </w:rPr>
        <w:t>Parent:</w:t>
      </w:r>
      <w:r>
        <w:tab/>
      </w:r>
      <w:r>
        <w:tab/>
      </w:r>
      <w:r>
        <w:tab/>
      </w:r>
      <w:del w:id="1859" w:author="Stefan Hagen" w:date="2017-03-11T22:47:00Z">
        <w:r w:rsidDel="00DB264F">
          <w:delText>Revision</w:delText>
        </w:r>
      </w:del>
      <w:ins w:id="1860" w:author="Stefan Hagen" w:date="2017-03-11T22:47:00Z">
        <w:r w:rsidR="00DB264F">
          <w:t>Generator</w:t>
        </w:r>
      </w:ins>
    </w:p>
    <w:p w14:paraId="3388BAD0" w14:textId="77777777" w:rsidR="001A2D84" w:rsidRDefault="001A2D84" w:rsidP="001A2D84">
      <w:pPr>
        <w:spacing w:before="0" w:after="0"/>
      </w:pPr>
    </w:p>
    <w:p w14:paraId="1F73966E" w14:textId="169F1B5C" w:rsidR="001A2D84" w:rsidRDefault="001A2D84" w:rsidP="001A2D84">
      <w:r w:rsidRPr="00F32D93">
        <w:t>The</w:t>
      </w:r>
      <w:r w:rsidRPr="001A2D84">
        <w:t xml:space="preserve"> optional </w:t>
      </w:r>
      <w:r w:rsidRPr="00F32D93">
        <w:t>element</w:t>
      </w:r>
      <w:r>
        <w:rPr>
          <w:b/>
          <w:bCs/>
        </w:rPr>
        <w:t xml:space="preserve"> </w:t>
      </w:r>
      <w:proofErr w:type="gramStart"/>
      <w:r w:rsidRPr="00F32D93">
        <w:rPr>
          <w:rStyle w:val="Element"/>
        </w:rPr>
        <w:t>cvrf:</w:t>
      </w:r>
      <w:r>
        <w:rPr>
          <w:rStyle w:val="Element"/>
        </w:rPr>
        <w:t>Engine</w:t>
      </w:r>
      <w:proofErr w:type="gramEnd"/>
      <w:r w:rsidRPr="00F32D93">
        <w:rPr>
          <w:b/>
          <w:bCs/>
        </w:rPr>
        <w:t xml:space="preserve"> </w:t>
      </w:r>
      <w:r w:rsidRPr="00554B41">
        <w:t xml:space="preserve">should </w:t>
      </w:r>
      <w:r w:rsidRPr="001A2D84">
        <w:t>refer to the name and optional version of the engine th</w:t>
      </w:r>
      <w:r>
        <w:t xml:space="preserve">at generated the </w:t>
      </w:r>
      <w:ins w:id="1861" w:author="Stefan Hagen" w:date="2017-03-11T22:47:00Z">
        <w:r w:rsidR="00DB264F">
          <w:t xml:space="preserve">CSAF </w:t>
        </w:r>
      </w:ins>
      <w:r>
        <w:t>CVRF document.</w:t>
      </w:r>
      <w:r w:rsidRPr="00554B41">
        <w:t xml:space="preserve"> </w:t>
      </w:r>
    </w:p>
    <w:p w14:paraId="305EBDC6" w14:textId="77777777" w:rsidR="001A2D84" w:rsidRPr="00554B41" w:rsidRDefault="001A2D84" w:rsidP="001A2D84"/>
    <w:p w14:paraId="3DA3172B" w14:textId="77777777" w:rsidR="001A2D84" w:rsidRDefault="001A2D84" w:rsidP="001A2D84">
      <w:pPr>
        <w:pStyle w:val="MemberHeading"/>
      </w:pPr>
      <w:r>
        <w:t>Example</w:t>
      </w:r>
    </w:p>
    <w:p w14:paraId="34BC95FA" w14:textId="77777777" w:rsidR="001A2D84" w:rsidRDefault="001A2D84" w:rsidP="001A2D84">
      <w:pPr>
        <w:spacing w:before="0" w:after="0"/>
      </w:pPr>
    </w:p>
    <w:p w14:paraId="41D26AFE" w14:textId="43FDB14D" w:rsidR="001A2D84" w:rsidRDefault="001A2D84" w:rsidP="001A2D84">
      <w:pPr>
        <w:spacing w:before="0" w:after="0"/>
        <w:ind w:firstLine="431"/>
      </w:pPr>
      <w:r>
        <w:rPr>
          <w:rFonts w:ascii="Courier New" w:hAnsi="Courier New"/>
          <w:sz w:val="16"/>
        </w:rPr>
        <w:t>See example</w:t>
      </w:r>
      <w:ins w:id="1862" w:author="Stefan Hagen" w:date="2017-03-11T22:51:00Z">
        <w:r w:rsidR="00DB264F">
          <w:rPr>
            <w:rFonts w:ascii="Courier New" w:hAnsi="Courier New"/>
            <w:sz w:val="16"/>
          </w:rPr>
          <w:t>s</w:t>
        </w:r>
      </w:ins>
      <w:r>
        <w:rPr>
          <w:rFonts w:ascii="Courier New" w:hAnsi="Courier New"/>
          <w:sz w:val="16"/>
        </w:rPr>
        <w:t xml:space="preserve"> in section </w:t>
      </w:r>
      <w:r w:rsidR="00183FFE">
        <w:rPr>
          <w:rFonts w:ascii="Courier New" w:hAnsi="Courier New"/>
          <w:sz w:val="16"/>
          <w:highlight w:val="yellow"/>
        </w:rPr>
        <w:fldChar w:fldCharType="begin"/>
      </w:r>
      <w:r w:rsidR="00183FFE">
        <w:rPr>
          <w:rFonts w:ascii="Courier New" w:hAnsi="Courier New"/>
          <w:sz w:val="16"/>
        </w:rPr>
        <w:instrText xml:space="preserve"> REF _Ref476746062 \r \h </w:instrText>
      </w:r>
      <w:r w:rsidR="00183FFE">
        <w:rPr>
          <w:rFonts w:ascii="Courier New" w:hAnsi="Courier New"/>
          <w:sz w:val="16"/>
          <w:highlight w:val="yellow"/>
        </w:rPr>
      </w:r>
      <w:r w:rsidR="00183FFE">
        <w:rPr>
          <w:rFonts w:ascii="Courier New" w:hAnsi="Courier New"/>
          <w:sz w:val="16"/>
          <w:highlight w:val="yellow"/>
        </w:rPr>
        <w:fldChar w:fldCharType="separate"/>
      </w:r>
      <w:ins w:id="1863" w:author="Stefan Hagen" w:date="2017-03-12T22:48:00Z">
        <w:r w:rsidR="00A07A1F">
          <w:rPr>
            <w:rFonts w:ascii="Courier New" w:hAnsi="Courier New"/>
            <w:sz w:val="16"/>
          </w:rPr>
          <w:t>4.4.7.2</w:t>
        </w:r>
      </w:ins>
      <w:del w:id="1864" w:author="Stefan Hagen" w:date="2017-03-11T22:49:00Z">
        <w:r w:rsidR="00147C8E" w:rsidDel="00DB264F">
          <w:rPr>
            <w:rFonts w:ascii="Courier New" w:hAnsi="Courier New"/>
            <w:sz w:val="16"/>
          </w:rPr>
          <w:delText>4.4.7.1.2</w:delText>
        </w:r>
      </w:del>
      <w:r w:rsidR="00183FFE">
        <w:rPr>
          <w:rFonts w:ascii="Courier New" w:hAnsi="Courier New"/>
          <w:sz w:val="16"/>
          <w:highlight w:val="yellow"/>
        </w:rPr>
        <w:fldChar w:fldCharType="end"/>
      </w:r>
    </w:p>
    <w:p w14:paraId="405F5D94" w14:textId="77777777" w:rsidR="001A2D84" w:rsidRDefault="001A2D84" w:rsidP="001A2D84">
      <w:pPr>
        <w:spacing w:before="0" w:after="0"/>
      </w:pPr>
    </w:p>
    <w:p w14:paraId="2595BF4C" w14:textId="460848CF" w:rsidR="001A2D84" w:rsidRDefault="001A2D84">
      <w:pPr>
        <w:pStyle w:val="Heading4"/>
        <w:pPrChange w:id="1865" w:author="Stefan Hagen" w:date="2017-03-11T22:48:00Z">
          <w:pPr>
            <w:pStyle w:val="Heading5"/>
          </w:pPr>
        </w:pPrChange>
      </w:pPr>
      <w:bookmarkStart w:id="1866" w:name="_Ref476746062"/>
      <w:bookmarkStart w:id="1867" w:name="_Toc477122270"/>
      <w:r>
        <w:t xml:space="preserve">Document Tracking – </w:t>
      </w:r>
      <w:del w:id="1868" w:author="Stefan Hagen" w:date="2017-03-11T22:48:00Z">
        <w:r w:rsidDel="00DB264F">
          <w:delText>Revision History – Revision</w:delText>
        </w:r>
      </w:del>
      <w:ins w:id="1869" w:author="Stefan Hagen" w:date="2017-03-11T22:48:00Z">
        <w:r w:rsidR="00DB264F">
          <w:t>Generator</w:t>
        </w:r>
      </w:ins>
      <w:r>
        <w:t xml:space="preserve"> – Date</w:t>
      </w:r>
      <w:bookmarkEnd w:id="1866"/>
      <w:bookmarkEnd w:id="1867"/>
    </w:p>
    <w:p w14:paraId="7CD899DA" w14:textId="7078EACF" w:rsidR="001A2D84" w:rsidRDefault="001A2D84" w:rsidP="001A2D84">
      <w:pPr>
        <w:pStyle w:val="MemberHeading"/>
        <w:rPr>
          <w:rStyle w:val="Element"/>
        </w:rPr>
      </w:pPr>
      <w:proofErr w:type="gramStart"/>
      <w:r>
        <w:rPr>
          <w:rStyle w:val="Element"/>
        </w:rPr>
        <w:t>cvrf:</w:t>
      </w:r>
      <w:r w:rsidRPr="00610C93">
        <w:rPr>
          <w:rStyle w:val="Element"/>
        </w:rPr>
        <w:t>Document</w:t>
      </w:r>
      <w:r>
        <w:rPr>
          <w:rStyle w:val="Element"/>
        </w:rPr>
        <w:t>Tracking</w:t>
      </w:r>
      <w:proofErr w:type="gramEnd"/>
      <w:r>
        <w:rPr>
          <w:rStyle w:val="Element"/>
        </w:rPr>
        <w:t xml:space="preserve"> /</w:t>
      </w:r>
      <w:del w:id="1870" w:author="Stefan Hagen" w:date="2017-03-11T22:48:00Z">
        <w:r w:rsidDel="00DB264F">
          <w:rPr>
            <w:rStyle w:val="Element"/>
          </w:rPr>
          <w:delText xml:space="preserve"> ... /</w:delText>
        </w:r>
      </w:del>
      <w:r>
        <w:rPr>
          <w:rStyle w:val="Element"/>
        </w:rPr>
        <w:t xml:space="preserve"> cvrf:</w:t>
      </w:r>
      <w:del w:id="1871" w:author="Stefan Hagen" w:date="2017-03-11T22:48:00Z">
        <w:r w:rsidDel="00DB264F">
          <w:rPr>
            <w:rStyle w:val="Element"/>
          </w:rPr>
          <w:delText xml:space="preserve">Revision </w:delText>
        </w:r>
      </w:del>
      <w:ins w:id="1872" w:author="Stefan Hagen" w:date="2017-03-11T22:48:00Z">
        <w:r w:rsidR="00DB264F">
          <w:rPr>
            <w:rStyle w:val="Element"/>
          </w:rPr>
          <w:t xml:space="preserve">Generator </w:t>
        </w:r>
      </w:ins>
      <w:r>
        <w:rPr>
          <w:rStyle w:val="Element"/>
        </w:rPr>
        <w:t>/ cvrf:Date</w:t>
      </w:r>
    </w:p>
    <w:p w14:paraId="1C9338D5" w14:textId="0862E06C" w:rsidR="001A2D84" w:rsidRPr="005D4C8E" w:rsidRDefault="001A2D84" w:rsidP="001A2D84">
      <w:pPr>
        <w:pStyle w:val="Member"/>
      </w:pPr>
      <w:r w:rsidRPr="005D4C8E">
        <w:rPr>
          <w:b/>
        </w:rPr>
        <w:t>Data Type:</w:t>
      </w:r>
      <w:r>
        <w:tab/>
      </w:r>
      <w:r>
        <w:tab/>
        <w:t>dateTime</w:t>
      </w:r>
      <w:r>
        <w:br/>
      </w:r>
      <w:r w:rsidRPr="005D4C8E">
        <w:rPr>
          <w:b/>
        </w:rPr>
        <w:t>Minimum Occurrences:</w:t>
      </w:r>
      <w:r>
        <w:tab/>
        <w:t>0</w:t>
      </w:r>
      <w:r>
        <w:br/>
      </w:r>
      <w:r w:rsidRPr="005D4C8E">
        <w:rPr>
          <w:b/>
        </w:rPr>
        <w:t>Maximum Occurrences:</w:t>
      </w:r>
      <w:r>
        <w:tab/>
        <w:t>1</w:t>
      </w:r>
      <w:r>
        <w:br/>
      </w:r>
      <w:r w:rsidRPr="005D4C8E">
        <w:rPr>
          <w:b/>
        </w:rPr>
        <w:t>Parent:</w:t>
      </w:r>
      <w:r>
        <w:tab/>
      </w:r>
      <w:r>
        <w:tab/>
      </w:r>
      <w:r>
        <w:tab/>
      </w:r>
      <w:del w:id="1873" w:author="Stefan Hagen" w:date="2017-03-11T22:48:00Z">
        <w:r w:rsidDel="00DB264F">
          <w:delText>Revision</w:delText>
        </w:r>
      </w:del>
      <w:ins w:id="1874" w:author="Stefan Hagen" w:date="2017-03-11T22:48:00Z">
        <w:r w:rsidR="00DB264F">
          <w:t>Generator</w:t>
        </w:r>
      </w:ins>
    </w:p>
    <w:p w14:paraId="56F807F0" w14:textId="77777777" w:rsidR="001A2D84" w:rsidRDefault="001A2D84" w:rsidP="001A2D84">
      <w:pPr>
        <w:spacing w:before="0" w:after="0"/>
      </w:pPr>
    </w:p>
    <w:p w14:paraId="045563C0" w14:textId="2AA5B03C" w:rsidR="001A2D84" w:rsidRDefault="001A2D84" w:rsidP="001A2D84">
      <w:r w:rsidRPr="00F32D93">
        <w:lastRenderedPageBreak/>
        <w:t>The</w:t>
      </w:r>
      <w:r>
        <w:rPr>
          <w:b/>
          <w:bCs/>
        </w:rPr>
        <w:t xml:space="preserve"> </w:t>
      </w:r>
      <w:r w:rsidRPr="001A2D84">
        <w:t xml:space="preserve">optional </w:t>
      </w:r>
      <w:r w:rsidRPr="00F32D93">
        <w:t>element</w:t>
      </w:r>
      <w:r>
        <w:rPr>
          <w:b/>
          <w:bCs/>
        </w:rPr>
        <w:t xml:space="preserve"> </w:t>
      </w:r>
      <w:proofErr w:type="gramStart"/>
      <w:r w:rsidRPr="00F32D93">
        <w:rPr>
          <w:rStyle w:val="Element"/>
        </w:rPr>
        <w:t>cvrf:</w:t>
      </w:r>
      <w:r>
        <w:rPr>
          <w:rStyle w:val="Element"/>
        </w:rPr>
        <w:t>Date</w:t>
      </w:r>
      <w:proofErr w:type="gramEnd"/>
      <w:r w:rsidRPr="00F32D93">
        <w:rPr>
          <w:b/>
          <w:bCs/>
        </w:rPr>
        <w:t xml:space="preserve"> </w:t>
      </w:r>
      <w:r w:rsidRPr="00554B41">
        <w:t xml:space="preserve">should </w:t>
      </w:r>
      <w:r w:rsidRPr="001A2D84">
        <w:t xml:space="preserve">refer to the date the </w:t>
      </w:r>
      <w:ins w:id="1875" w:author="Stefan Hagen" w:date="2017-03-11T22:48:00Z">
        <w:r w:rsidR="00DB264F">
          <w:t xml:space="preserve">CSAF </w:t>
        </w:r>
      </w:ins>
      <w:r w:rsidRPr="001A2D84">
        <w:t xml:space="preserve">CVRF document was generated. Because documents are often generated internally by a document producer and exist for a nonzero amount of time before being released, this field can be different from the </w:t>
      </w:r>
      <w:r w:rsidRPr="001A2D84">
        <w:rPr>
          <w:b/>
          <w:bCs/>
        </w:rPr>
        <w:t>Initial Release Date</w:t>
      </w:r>
      <w:r w:rsidRPr="001A2D84">
        <w:t xml:space="preserve">. </w:t>
      </w:r>
      <w:ins w:id="1876" w:author="Stefan Hagen" w:date="2017-03-12T17:37:00Z">
        <w:r w:rsidR="00FB4988" w:rsidRPr="00554B41">
          <w:t xml:space="preserve">All dateTime values in </w:t>
        </w:r>
        <w:r w:rsidR="00FB4988">
          <w:t>CSAF C</w:t>
        </w:r>
        <w:r w:rsidR="00FB4988" w:rsidRPr="00554B41">
          <w:t xml:space="preserve">VRF require a </w:t>
        </w:r>
        <w:r w:rsidR="00FB4988">
          <w:t xml:space="preserve">date and a </w:t>
        </w:r>
        <w:r w:rsidR="00FB4988" w:rsidRPr="00554B41">
          <w:t>time</w:t>
        </w:r>
        <w:r w:rsidR="00FB4988">
          <w:t xml:space="preserve"> (cf. section </w:t>
        </w:r>
        <w:r w:rsidR="00FB4988">
          <w:fldChar w:fldCharType="begin"/>
        </w:r>
        <w:r w:rsidR="00FB4988">
          <w:instrText xml:space="preserve"> REF _Ref477103266 \w \h </w:instrText>
        </w:r>
      </w:ins>
      <w:ins w:id="1877" w:author="Stefan Hagen" w:date="2017-03-12T17:37:00Z">
        <w:r w:rsidR="00FB4988">
          <w:fldChar w:fldCharType="separate"/>
        </w:r>
      </w:ins>
      <w:r w:rsidR="00A07A1F">
        <w:t>2.2</w:t>
      </w:r>
      <w:ins w:id="1878" w:author="Stefan Hagen" w:date="2017-03-12T17:37:00Z">
        <w:r w:rsidR="00FB4988">
          <w:fldChar w:fldCharType="end"/>
        </w:r>
        <w:r w:rsidR="00FB4988">
          <w:t xml:space="preserve"> </w:t>
        </w:r>
        <w:r w:rsidR="00FB4988">
          <w:fldChar w:fldCharType="begin"/>
        </w:r>
        <w:r w:rsidR="00FB4988">
          <w:instrText xml:space="preserve"> REF _Ref477103266 \h </w:instrText>
        </w:r>
      </w:ins>
      <w:ins w:id="1879" w:author="Stefan Hagen" w:date="2017-03-12T17:37:00Z">
        <w:r w:rsidR="00FB4988">
          <w:fldChar w:fldCharType="separate"/>
        </w:r>
      </w:ins>
      <w:ins w:id="1880" w:author="Stefan Hagen" w:date="2017-03-12T22:48:00Z">
        <w:r w:rsidR="00A07A1F">
          <w:t>Date and Time</w:t>
        </w:r>
      </w:ins>
      <w:ins w:id="1881" w:author="Stefan Hagen" w:date="2017-03-12T17:37:00Z">
        <w:r w:rsidR="00FB4988">
          <w:fldChar w:fldCharType="end"/>
        </w:r>
        <w:r w:rsidR="00FB4988">
          <w:t>)</w:t>
        </w:r>
        <w:r w:rsidR="00FB4988" w:rsidRPr="00554B41">
          <w:t>.</w:t>
        </w:r>
      </w:ins>
      <w:del w:id="1882" w:author="Stefan Hagen" w:date="2017-03-11T22:11:00Z">
        <w:r w:rsidRPr="001A2D84" w:rsidDel="00BC29AB">
          <w:delText xml:space="preserve">All dateTime values in CVRF require a time, and </w:delText>
        </w:r>
      </w:del>
      <w:del w:id="1883" w:author="Stefan Hagen" w:date="2017-03-11T22:09:00Z">
        <w:r w:rsidRPr="001A2D84" w:rsidDel="00BC29AB">
          <w:delText>we recommend the inclusion of</w:delText>
        </w:r>
      </w:del>
      <w:del w:id="1884" w:author="Stefan Hagen" w:date="2017-03-11T22:07:00Z">
        <w:r w:rsidRPr="001A2D84" w:rsidDel="00BC29AB">
          <w:delText xml:space="preserve"> a</w:delText>
        </w:r>
      </w:del>
      <w:del w:id="1885" w:author="Stefan Hagen" w:date="2017-03-11T22:11:00Z">
        <w:r w:rsidRPr="001A2D84" w:rsidDel="00BC29AB">
          <w:delText xml:space="preserve"> time zone </w:delText>
        </w:r>
      </w:del>
      <w:del w:id="1886" w:author="Stefan Hagen" w:date="2017-03-11T22:10:00Z">
        <w:r w:rsidRPr="001A2D84" w:rsidDel="00BC29AB">
          <w:delText>as well (</w:delText>
        </w:r>
        <w:r w:rsidR="008D5112" w:rsidDel="00BC29AB">
          <w:delText>OASIS</w:delText>
        </w:r>
        <w:r w:rsidRPr="001A2D84" w:rsidDel="00BC29AB">
          <w:delText xml:space="preserve"> endorses the use of </w:delText>
        </w:r>
        <w:r w:rsidR="00183FFE" w:rsidDel="00BC29AB">
          <w:delText xml:space="preserve">Universal Time Coordinated (UTC), also known as </w:delText>
        </w:r>
        <w:r w:rsidRPr="001A2D84" w:rsidDel="00BC29AB">
          <w:delText>GMT or “Zulu time”)</w:delText>
        </w:r>
      </w:del>
      <w:del w:id="1887" w:author="Stefan Hagen" w:date="2017-03-11T22:11:00Z">
        <w:r w:rsidRPr="001A2D84" w:rsidDel="00BC29AB">
          <w:delText xml:space="preserve">. If </w:delText>
        </w:r>
      </w:del>
      <w:del w:id="1888" w:author="Stefan Hagen" w:date="2017-03-11T22:08:00Z">
        <w:r w:rsidRPr="001A2D84" w:rsidDel="00BC29AB">
          <w:delText xml:space="preserve">a </w:delText>
        </w:r>
      </w:del>
      <w:del w:id="1889" w:author="Stefan Hagen" w:date="2017-03-11T22:11:00Z">
        <w:r w:rsidRPr="001A2D84" w:rsidDel="00BC29AB">
          <w:delText xml:space="preserve">time zone </w:delText>
        </w:r>
      </w:del>
      <w:del w:id="1890" w:author="Stefan Hagen" w:date="2017-03-11T22:08:00Z">
        <w:r w:rsidRPr="001A2D84" w:rsidDel="00BC29AB">
          <w:delText>is ex</w:delText>
        </w:r>
        <w:r w:rsidR="00183FFE" w:rsidDel="00BC29AB">
          <w:delText>cluded</w:delText>
        </w:r>
      </w:del>
      <w:del w:id="1891" w:author="Stefan Hagen" w:date="2017-03-11T22:11:00Z">
        <w:r w:rsidR="00183FFE" w:rsidDel="00BC29AB">
          <w:delText xml:space="preserve">, </w:delText>
        </w:r>
      </w:del>
      <w:del w:id="1892" w:author="Stefan Hagen" w:date="2017-03-11T22:08:00Z">
        <w:r w:rsidR="00183FFE" w:rsidDel="00BC29AB">
          <w:delText xml:space="preserve">Zulu </w:delText>
        </w:r>
      </w:del>
      <w:del w:id="1893" w:author="Stefan Hagen" w:date="2017-03-11T22:10:00Z">
        <w:r w:rsidR="00183FFE" w:rsidDel="00BC29AB">
          <w:delText xml:space="preserve">should </w:delText>
        </w:r>
      </w:del>
      <w:del w:id="1894" w:author="Stefan Hagen" w:date="2017-03-11T22:11:00Z">
        <w:r w:rsidR="00183FFE" w:rsidDel="00BC29AB">
          <w:delText>be assumed</w:delText>
        </w:r>
      </w:del>
      <w:del w:id="1895" w:author="Stefan Hagen" w:date="2017-03-12T17:37:00Z">
        <w:r w:rsidR="00183FFE" w:rsidDel="00FB4988">
          <w:delText>.</w:delText>
        </w:r>
      </w:del>
      <w:r w:rsidRPr="00554B41">
        <w:t xml:space="preserve"> </w:t>
      </w:r>
    </w:p>
    <w:p w14:paraId="5AE05CE5" w14:textId="77777777" w:rsidR="001A2D84" w:rsidRPr="00554B41" w:rsidRDefault="001A2D84" w:rsidP="001A2D84"/>
    <w:p w14:paraId="6C58941B" w14:textId="7687A2B9" w:rsidR="001A2D84" w:rsidRDefault="001A2D84" w:rsidP="001A2D84">
      <w:pPr>
        <w:pStyle w:val="MemberHeading"/>
      </w:pPr>
      <w:r>
        <w:t>Example</w:t>
      </w:r>
      <w:ins w:id="1896" w:author="Stefan Hagen" w:date="2017-03-11T22:51:00Z">
        <w:r w:rsidR="00DB264F">
          <w:t>s</w:t>
        </w:r>
      </w:ins>
    </w:p>
    <w:p w14:paraId="765C05B4" w14:textId="3DC24925"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1897" w:author="Stefan Hagen" w:date="2017-03-12T22:48:00Z">
        <w:r w:rsidR="00A07A1F">
          <w:rPr>
            <w:noProof/>
          </w:rPr>
          <w:t>25</w:t>
        </w:r>
      </w:ins>
      <w:del w:id="1898" w:author="Stefan Hagen" w:date="2017-03-12T17:33:00Z">
        <w:r w:rsidR="00DC18B5" w:rsidDel="00FB4988">
          <w:rPr>
            <w:noProof/>
          </w:rPr>
          <w:delText>21</w:delText>
        </w:r>
      </w:del>
      <w:r w:rsidR="00A07A1F">
        <w:rPr>
          <w:noProof/>
        </w:rPr>
        <w:fldChar w:fldCharType="end"/>
      </w:r>
      <w:r w:rsidRPr="003F1FAD">
        <w:t>:</w:t>
      </w:r>
      <w:ins w:id="1899" w:author="Stefan Hagen" w:date="2017-03-11T22:53:00Z">
        <w:r w:rsidR="00DB264F">
          <w:t xml:space="preserve"> </w:t>
        </w:r>
      </w:ins>
      <w:ins w:id="1900" w:author="Stefan Hagen" w:date="2017-03-11T23:16:00Z">
        <w:r w:rsidR="000F2CB1">
          <w:t>Generator entry with f</w:t>
        </w:r>
      </w:ins>
      <w:ins w:id="1901" w:author="Stefan Hagen" w:date="2017-03-11T22:53:00Z">
        <w:r w:rsidR="00DB264F">
          <w:t>ictitious engine and date given as date time with offset:</w:t>
        </w:r>
      </w:ins>
    </w:p>
    <w:p w14:paraId="3336E45E" w14:textId="16B568C3" w:rsidR="001A2D84" w:rsidRDefault="001A2D84" w:rsidP="001A2D84">
      <w:pPr>
        <w:pStyle w:val="Examplesmall"/>
      </w:pPr>
      <w:r>
        <w:t>&lt;Generator&gt;</w:t>
      </w:r>
      <w:r>
        <w:br/>
        <w:t xml:space="preserve">  &lt;Engine&gt;</w:t>
      </w:r>
      <w:del w:id="1902" w:author="Stefan Hagen" w:date="2017-03-11T22:06:00Z">
        <w:r w:rsidDel="00D62722">
          <w:delText>Mike Schiffman’s sublime fingertips</w:delText>
        </w:r>
      </w:del>
      <w:ins w:id="1903" w:author="Stefan Hagen" w:date="2017-03-11T22:06:00Z">
        <w:r w:rsidR="00D62722">
          <w:t>Magical</w:t>
        </w:r>
        <w:r w:rsidR="00BC29AB">
          <w:t xml:space="preserve"> Mitigation Machinery,</w:t>
        </w:r>
      </w:ins>
      <w:r>
        <w:t xml:space="preserve"> v</w:t>
      </w:r>
      <w:ins w:id="1904" w:author="Stefan Hagen" w:date="2017-03-11T22:07:00Z">
        <w:r w:rsidR="00BC29AB">
          <w:t xml:space="preserve">ersion </w:t>
        </w:r>
      </w:ins>
      <w:del w:id="1905" w:author="Stefan Hagen" w:date="2017-03-11T22:06:00Z">
        <w:r w:rsidDel="00BC29AB">
          <w:delText xml:space="preserve">ersion </w:delText>
        </w:r>
      </w:del>
      <w:r>
        <w:t>1.</w:t>
      </w:r>
      <w:ins w:id="1906" w:author="Stefan Hagen" w:date="2017-03-11T22:07:00Z">
        <w:r w:rsidR="00BC29AB">
          <w:t>2.3.42</w:t>
        </w:r>
      </w:ins>
      <w:del w:id="1907" w:author="Stefan Hagen" w:date="2017-03-11T22:07:00Z">
        <w:r w:rsidDel="00BC29AB">
          <w:delText>0</w:delText>
        </w:r>
      </w:del>
      <w:r>
        <w:t>&lt;/Engine&gt;</w:t>
      </w:r>
      <w:r>
        <w:br/>
        <w:t xml:space="preserve">  &lt;Date&gt;201</w:t>
      </w:r>
      <w:ins w:id="1908" w:author="Stefan Hagen" w:date="2017-03-11T22:07:00Z">
        <w:r w:rsidR="00BC29AB">
          <w:t>7</w:t>
        </w:r>
      </w:ins>
      <w:del w:id="1909" w:author="Stefan Hagen" w:date="2017-03-11T22:07:00Z">
        <w:r w:rsidDel="00BC29AB">
          <w:delText>2</w:delText>
        </w:r>
      </w:del>
      <w:r>
        <w:t>-0</w:t>
      </w:r>
      <w:ins w:id="1910" w:author="Stefan Hagen" w:date="2017-03-11T22:07:00Z">
        <w:r w:rsidR="00BC29AB">
          <w:t>3</w:t>
        </w:r>
      </w:ins>
      <w:del w:id="1911" w:author="Stefan Hagen" w:date="2017-03-11T22:07:00Z">
        <w:r w:rsidDel="00BC29AB">
          <w:delText>2</w:delText>
        </w:r>
      </w:del>
      <w:r>
        <w:t>-27T</w:t>
      </w:r>
      <w:ins w:id="1912" w:author="Stefan Hagen" w:date="2017-03-11T22:49:00Z">
        <w:r w:rsidR="00DB264F">
          <w:t>01</w:t>
        </w:r>
      </w:ins>
      <w:del w:id="1913" w:author="Stefan Hagen" w:date="2017-03-11T22:49:00Z">
        <w:r w:rsidDel="00DB264F">
          <w:delText>00</w:delText>
        </w:r>
      </w:del>
      <w:r>
        <w:t>:</w:t>
      </w:r>
      <w:ins w:id="1914" w:author="Stefan Hagen" w:date="2017-03-11T22:49:00Z">
        <w:r w:rsidR="00DB264F">
          <w:t>23</w:t>
        </w:r>
      </w:ins>
      <w:del w:id="1915" w:author="Stefan Hagen" w:date="2017-03-11T22:49:00Z">
        <w:r w:rsidDel="00DB264F">
          <w:delText>00</w:delText>
        </w:r>
      </w:del>
      <w:r>
        <w:t>:</w:t>
      </w:r>
      <w:ins w:id="1916" w:author="Stefan Hagen" w:date="2017-03-11T22:49:00Z">
        <w:r w:rsidR="00DB264F">
          <w:t>45</w:t>
        </w:r>
      </w:ins>
      <w:del w:id="1917" w:author="Stefan Hagen" w:date="2017-03-11T22:49:00Z">
        <w:r w:rsidDel="00DB264F">
          <w:delText>00</w:delText>
        </w:r>
      </w:del>
      <w:r>
        <w:t>+00:00&lt;/Date&gt;</w:t>
      </w:r>
    </w:p>
    <w:p w14:paraId="6A7D962D" w14:textId="5BE3C064" w:rsidR="001A2D84" w:rsidRPr="00C85475" w:rsidRDefault="001A2D84" w:rsidP="001A2D84">
      <w:pPr>
        <w:pStyle w:val="Examplesmall"/>
      </w:pPr>
      <w:r>
        <w:t>&lt;/Generator&gt;</w:t>
      </w:r>
      <w:r w:rsidRPr="00610C93">
        <w:rPr>
          <w:rFonts w:ascii="MS Mincho" w:eastAsia="MS Mincho" w:hAnsi="MS Mincho" w:cs="MS Mincho"/>
        </w:rPr>
        <w:t> </w:t>
      </w:r>
    </w:p>
    <w:p w14:paraId="4C7A858C" w14:textId="0DE0D55B" w:rsidR="00DB264F" w:rsidDel="000F2CB1" w:rsidRDefault="00DB264F">
      <w:pPr>
        <w:pStyle w:val="Examplesmall"/>
        <w:rPr>
          <w:del w:id="1918" w:author="Stefan Hagen" w:date="2017-03-11T23:16:00Z"/>
        </w:rPr>
        <w:pPrChange w:id="1919" w:author="Stefan Hagen" w:date="2017-03-11T22:53:00Z">
          <w:pPr>
            <w:spacing w:before="0" w:after="0"/>
          </w:pPr>
        </w:pPrChange>
      </w:pPr>
    </w:p>
    <w:p w14:paraId="4B45451F" w14:textId="074A054D" w:rsidR="00DB264F" w:rsidRDefault="00DB264F" w:rsidP="00DB264F">
      <w:pPr>
        <w:pStyle w:val="Caption"/>
        <w:rPr>
          <w:ins w:id="1920" w:author="Stefan Hagen" w:date="2017-03-11T22:56:00Z"/>
        </w:rPr>
      </w:pPr>
      <w:ins w:id="1921" w:author="Stefan Hagen" w:date="2017-03-11T22:56:00Z">
        <w:r w:rsidRPr="004D7D18">
          <w:t>Example</w:t>
        </w:r>
        <w:r w:rsidRPr="003F1FAD">
          <w:t xml:space="preserve"> </w:t>
        </w:r>
        <w:r>
          <w:fldChar w:fldCharType="begin"/>
        </w:r>
        <w:r>
          <w:instrText xml:space="preserve"> SEQ Example \* ARABIC </w:instrText>
        </w:r>
        <w:r>
          <w:fldChar w:fldCharType="separate"/>
        </w:r>
      </w:ins>
      <w:ins w:id="1922" w:author="Stefan Hagen" w:date="2017-03-12T22:48:00Z">
        <w:r w:rsidR="00A07A1F">
          <w:rPr>
            <w:noProof/>
          </w:rPr>
          <w:t>26</w:t>
        </w:r>
      </w:ins>
      <w:del w:id="1923" w:author="Stefan Hagen" w:date="2017-03-11T23:24:00Z">
        <w:r w:rsidDel="004377E7">
          <w:rPr>
            <w:noProof/>
          </w:rPr>
          <w:delText>23</w:delText>
        </w:r>
      </w:del>
      <w:ins w:id="1924" w:author="Stefan Hagen" w:date="2017-03-11T22:56:00Z">
        <w:r>
          <w:rPr>
            <w:noProof/>
          </w:rPr>
          <w:fldChar w:fldCharType="end"/>
        </w:r>
        <w:r w:rsidRPr="003F1FAD">
          <w:t>:</w:t>
        </w:r>
        <w:r>
          <w:t xml:space="preserve"> </w:t>
        </w:r>
      </w:ins>
      <w:ins w:id="1925" w:author="Stefan Hagen" w:date="2017-03-11T23:16:00Z">
        <w:r w:rsidR="000F2CB1">
          <w:t>Generator entry for</w:t>
        </w:r>
      </w:ins>
      <w:ins w:id="1926" w:author="Stefan Hagen" w:date="2017-03-11T22:56:00Z">
        <w:r>
          <w:t xml:space="preserve"> another fictitious engine and date stated for </w:t>
        </w:r>
      </w:ins>
      <w:ins w:id="1927" w:author="Stefan Hagen" w:date="2017-03-11T22:57:00Z">
        <w:r w:rsidRPr="00DB264F">
          <w:t xml:space="preserve">AEST </w:t>
        </w:r>
      </w:ins>
      <w:ins w:id="1928" w:author="Stefan Hagen" w:date="2017-03-11T23:13:00Z">
        <w:r w:rsidR="000F2CB1">
          <w:t xml:space="preserve">time zone </w:t>
        </w:r>
      </w:ins>
      <w:ins w:id="1929" w:author="Stefan Hagen" w:date="2017-03-11T22:57:00Z">
        <w:r w:rsidRPr="00DB264F">
          <w:t>(UTC+10)</w:t>
        </w:r>
      </w:ins>
      <w:ins w:id="1930" w:author="Stefan Hagen" w:date="2017-03-11T22:59:00Z">
        <w:r>
          <w:t xml:space="preserve"> via offset</w:t>
        </w:r>
      </w:ins>
    </w:p>
    <w:p w14:paraId="3B7985C3" w14:textId="259E2951" w:rsidR="00DB264F" w:rsidRDefault="00DB264F" w:rsidP="00DB264F">
      <w:pPr>
        <w:pStyle w:val="Examplesmall"/>
        <w:rPr>
          <w:ins w:id="1931" w:author="Stefan Hagen" w:date="2017-03-11T22:56:00Z"/>
        </w:rPr>
      </w:pPr>
      <w:ins w:id="1932" w:author="Stefan Hagen" w:date="2017-03-11T22:56:00Z">
        <w:r>
          <w:t>&lt;Generator&gt;</w:t>
        </w:r>
        <w:r>
          <w:br/>
          <w:t xml:space="preserve">  &lt;Engine&gt;</w:t>
        </w:r>
      </w:ins>
      <w:ins w:id="1933" w:author="Stefan Hagen" w:date="2017-03-11T22:58:00Z">
        <w:r>
          <w:t>AnotherSSLVulnAdvisor</w:t>
        </w:r>
      </w:ins>
      <w:ins w:id="1934" w:author="Stefan Hagen" w:date="2017-03-11T22:56:00Z">
        <w:r>
          <w:t xml:space="preserve"> </w:t>
        </w:r>
      </w:ins>
      <w:ins w:id="1935" w:author="Stefan Hagen" w:date="2017-03-11T22:58:00Z">
        <w:r>
          <w:t>xssl</w:t>
        </w:r>
      </w:ins>
      <w:ins w:id="1936" w:author="Stefan Hagen" w:date="2017-03-11T22:56:00Z">
        <w:r>
          <w:t xml:space="preserve">csaf </w:t>
        </w:r>
      </w:ins>
      <w:ins w:id="1937" w:author="Stefan Hagen" w:date="2017-03-11T22:59:00Z">
        <w:r>
          <w:t>0</w:t>
        </w:r>
      </w:ins>
      <w:ins w:id="1938" w:author="Stefan Hagen" w:date="2017-03-11T22:56:00Z">
        <w:r>
          <w:t>.</w:t>
        </w:r>
      </w:ins>
      <w:ins w:id="1939" w:author="Stefan Hagen" w:date="2017-03-11T22:59:00Z">
        <w:r>
          <w:t>9</w:t>
        </w:r>
      </w:ins>
      <w:ins w:id="1940" w:author="Stefan Hagen" w:date="2017-03-11T22:56:00Z">
        <w:r>
          <w:t>.</w:t>
        </w:r>
      </w:ins>
      <w:ins w:id="1941" w:author="Stefan Hagen" w:date="2017-03-11T22:59:00Z">
        <w:r>
          <w:t>987</w:t>
        </w:r>
      </w:ins>
      <w:ins w:id="1942" w:author="Stefan Hagen" w:date="2017-03-11T22:56:00Z">
        <w:r>
          <w:t>&lt;/Engine&gt;</w:t>
        </w:r>
      </w:ins>
    </w:p>
    <w:p w14:paraId="400D646E" w14:textId="7EC4BC71" w:rsidR="00DB264F" w:rsidRDefault="00DB264F" w:rsidP="00DB264F">
      <w:pPr>
        <w:pStyle w:val="Examplesmall"/>
        <w:rPr>
          <w:ins w:id="1943" w:author="Stefan Hagen" w:date="2017-03-11T23:12:00Z"/>
        </w:rPr>
      </w:pPr>
      <w:ins w:id="1944" w:author="Stefan Hagen" w:date="2017-03-11T22:56:00Z">
        <w:r>
          <w:t xml:space="preserve">  &lt;Date&gt;2012-05-08T10:26:11+10:00&lt;/Date&gt;</w:t>
        </w:r>
        <w:r>
          <w:br/>
          <w:t>&lt;/Generator&gt;</w:t>
        </w:r>
      </w:ins>
    </w:p>
    <w:p w14:paraId="190B3AE4" w14:textId="47F27081" w:rsidR="000F2CB1" w:rsidRDefault="000F2CB1" w:rsidP="000F2CB1">
      <w:pPr>
        <w:pStyle w:val="Caption"/>
        <w:rPr>
          <w:ins w:id="1945" w:author="Stefan Hagen" w:date="2017-03-11T23:14:00Z"/>
        </w:rPr>
      </w:pPr>
      <w:ins w:id="1946" w:author="Stefan Hagen" w:date="2017-03-11T23:14:00Z">
        <w:r w:rsidRPr="004D7D18">
          <w:t>Example</w:t>
        </w:r>
        <w:r w:rsidRPr="003F1FAD">
          <w:t xml:space="preserve"> </w:t>
        </w:r>
        <w:r>
          <w:fldChar w:fldCharType="begin"/>
        </w:r>
        <w:r>
          <w:instrText xml:space="preserve"> SEQ Example \* ARABIC </w:instrText>
        </w:r>
        <w:r>
          <w:fldChar w:fldCharType="separate"/>
        </w:r>
      </w:ins>
      <w:ins w:id="1947" w:author="Stefan Hagen" w:date="2017-03-12T22:48:00Z">
        <w:r w:rsidR="00A07A1F">
          <w:rPr>
            <w:noProof/>
          </w:rPr>
          <w:t>27</w:t>
        </w:r>
      </w:ins>
      <w:del w:id="1948" w:author="Stefan Hagen" w:date="2017-03-11T23:24:00Z">
        <w:r w:rsidDel="004377E7">
          <w:rPr>
            <w:noProof/>
          </w:rPr>
          <w:delText>24</w:delText>
        </w:r>
      </w:del>
      <w:ins w:id="1949" w:author="Stefan Hagen" w:date="2017-03-11T23:14:00Z">
        <w:r>
          <w:rPr>
            <w:noProof/>
          </w:rPr>
          <w:fldChar w:fldCharType="end"/>
        </w:r>
        <w:r w:rsidRPr="003F1FAD">
          <w:t>:</w:t>
        </w:r>
        <w:r>
          <w:t xml:space="preserve"> </w:t>
        </w:r>
      </w:ins>
      <w:ins w:id="1950" w:author="Stefan Hagen" w:date="2017-03-11T23:15:00Z">
        <w:r>
          <w:t>Generator entry</w:t>
        </w:r>
      </w:ins>
      <w:ins w:id="1951" w:author="Stefan Hagen" w:date="2017-03-11T23:14:00Z">
        <w:r>
          <w:t xml:space="preserve"> from existing vendor documentation and date given with time zone UTC (via Z token)</w:t>
        </w:r>
      </w:ins>
    </w:p>
    <w:p w14:paraId="5EDF0223" w14:textId="77777777" w:rsidR="000F2CB1" w:rsidRDefault="000F2CB1" w:rsidP="000F2CB1">
      <w:pPr>
        <w:pStyle w:val="Examplesmall"/>
        <w:rPr>
          <w:ins w:id="1952" w:author="Stefan Hagen" w:date="2017-03-11T23:14:00Z"/>
        </w:rPr>
      </w:pPr>
      <w:ins w:id="1953" w:author="Stefan Hagen" w:date="2017-03-11T23:14:00Z">
        <w:r>
          <w:t>&lt;Generator&gt;</w:t>
        </w:r>
        <w:r>
          <w:br/>
          <w:t xml:space="preserve">  &lt;Engine&gt;Red Hat rhsa-to-cvrf 1.0.1478&lt;/Engine&gt;</w:t>
        </w:r>
      </w:ins>
    </w:p>
    <w:p w14:paraId="2C61D33B" w14:textId="77777777" w:rsidR="000F2CB1" w:rsidRDefault="000F2CB1" w:rsidP="000F2CB1">
      <w:pPr>
        <w:pStyle w:val="Examplesmall"/>
        <w:rPr>
          <w:ins w:id="1954" w:author="Stefan Hagen" w:date="2017-03-11T23:14:00Z"/>
        </w:rPr>
      </w:pPr>
      <w:ins w:id="1955" w:author="Stefan Hagen" w:date="2017-03-11T23:14:00Z">
        <w:r>
          <w:t xml:space="preserve">  &lt;Date&gt;2012-05-08T10:26:11Z&lt;/Date&gt;</w:t>
        </w:r>
        <w:r>
          <w:br/>
          <w:t>&lt;/Generator&gt;</w:t>
        </w:r>
      </w:ins>
    </w:p>
    <w:p w14:paraId="25816D62" w14:textId="5BB4AF9F" w:rsidR="000F2CB1" w:rsidRDefault="000F2CB1" w:rsidP="000F2CB1">
      <w:pPr>
        <w:pStyle w:val="Caption"/>
        <w:rPr>
          <w:ins w:id="1956" w:author="Stefan Hagen" w:date="2017-03-11T23:14:00Z"/>
        </w:rPr>
      </w:pPr>
      <w:bookmarkStart w:id="1957" w:name="exampleFullDocumentTracking"/>
      <w:ins w:id="1958" w:author="Stefan Hagen" w:date="2017-03-11T23:14:00Z">
        <w:r w:rsidRPr="004D7D18">
          <w:t>Example</w:t>
        </w:r>
        <w:r w:rsidRPr="003F1FAD">
          <w:t xml:space="preserve"> </w:t>
        </w:r>
        <w:r>
          <w:fldChar w:fldCharType="begin"/>
        </w:r>
        <w:r>
          <w:instrText xml:space="preserve"> SEQ Example \* ARABIC </w:instrText>
        </w:r>
        <w:r>
          <w:fldChar w:fldCharType="separate"/>
        </w:r>
      </w:ins>
      <w:ins w:id="1959" w:author="Stefan Hagen" w:date="2017-03-12T22:48:00Z">
        <w:r w:rsidR="00A07A1F">
          <w:rPr>
            <w:noProof/>
          </w:rPr>
          <w:t>28</w:t>
        </w:r>
      </w:ins>
      <w:del w:id="1960" w:author="Stefan Hagen" w:date="2017-03-11T23:24:00Z">
        <w:r w:rsidDel="004377E7">
          <w:rPr>
            <w:noProof/>
          </w:rPr>
          <w:delText>25</w:delText>
        </w:r>
      </w:del>
      <w:ins w:id="1961" w:author="Stefan Hagen" w:date="2017-03-11T23:14:00Z">
        <w:r>
          <w:rPr>
            <w:noProof/>
          </w:rPr>
          <w:fldChar w:fldCharType="end"/>
        </w:r>
        <w:bookmarkEnd w:id="1957"/>
        <w:r w:rsidRPr="003F1FAD">
          <w:t>:</w:t>
        </w:r>
        <w:r>
          <w:t xml:space="preserve"> Full Document tracking element sample (with generator entry from </w:t>
        </w:r>
      </w:ins>
      <w:ins w:id="1962" w:author="Stefan Hagen" w:date="2017-03-11T23:15:00Z">
        <w:r>
          <w:t>previous example</w:t>
        </w:r>
      </w:ins>
      <w:ins w:id="1963" w:author="Stefan Hagen" w:date="2017-03-11T23:17:00Z">
        <w:r>
          <w:t>)</w:t>
        </w:r>
      </w:ins>
    </w:p>
    <w:p w14:paraId="2A2C658A" w14:textId="31078B65" w:rsidR="001362DE" w:rsidRDefault="000F2CB1" w:rsidP="001362DE">
      <w:pPr>
        <w:pStyle w:val="Examplesmall"/>
        <w:rPr>
          <w:ins w:id="1964" w:author="Stefan Hagen" w:date="2017-03-11T23:13:00Z"/>
        </w:rPr>
      </w:pPr>
      <w:ins w:id="1965" w:author="Stefan Hagen" w:date="2017-03-11T23:13:00Z">
        <w:r>
          <w:t>&lt;DocumentTracking&gt;</w:t>
        </w:r>
      </w:ins>
      <w:ins w:id="1966" w:author="Stefan Hagen" w:date="2017-03-11T23:16:00Z">
        <w:r>
          <w:br/>
        </w:r>
      </w:ins>
      <w:ins w:id="1967" w:author="Stefan Hagen" w:date="2017-03-11T23:13:00Z">
        <w:r w:rsidR="001362DE">
          <w:t xml:space="preserve">  &lt;Identification&gt;&lt;ID&gt;RHSA-2010:0888&lt;/ID&gt;&lt;/Identification&gt;</w:t>
        </w:r>
      </w:ins>
    </w:p>
    <w:p w14:paraId="04403322" w14:textId="5CE67420" w:rsidR="001362DE" w:rsidRDefault="001362DE" w:rsidP="001362DE">
      <w:pPr>
        <w:pStyle w:val="Examplesmall"/>
        <w:rPr>
          <w:ins w:id="1968" w:author="Stefan Hagen" w:date="2017-03-11T23:13:00Z"/>
        </w:rPr>
      </w:pPr>
      <w:ins w:id="1969" w:author="Stefan Hagen" w:date="2017-03-11T23:13:00Z">
        <w:r>
          <w:t xml:space="preserve">  &lt;Status&gt;Final&lt;/Status&gt;</w:t>
        </w:r>
      </w:ins>
    </w:p>
    <w:p w14:paraId="5BA3D9E8" w14:textId="4B4C579C" w:rsidR="001362DE" w:rsidRDefault="000F2CB1">
      <w:pPr>
        <w:pStyle w:val="Examplesmall"/>
        <w:rPr>
          <w:ins w:id="1970" w:author="Stefan Hagen" w:date="2017-03-11T23:13:00Z"/>
        </w:rPr>
      </w:pPr>
      <w:ins w:id="1971" w:author="Stefan Hagen" w:date="2017-03-11T23:13:00Z">
        <w:r>
          <w:t xml:space="preserve">  &lt;Version&gt;1&lt;/Version&gt;</w:t>
        </w:r>
      </w:ins>
      <w:ins w:id="1972" w:author="Stefan Hagen" w:date="2017-03-11T23:16:00Z">
        <w:r>
          <w:br/>
        </w:r>
      </w:ins>
      <w:ins w:id="1973" w:author="Stefan Hagen" w:date="2017-03-11T23:13:00Z">
        <w:r w:rsidR="001362DE">
          <w:t xml:space="preserve">  &lt;RevisionHistory&gt;</w:t>
        </w:r>
      </w:ins>
    </w:p>
    <w:p w14:paraId="37EB70A6" w14:textId="3CE86A90" w:rsidR="001362DE" w:rsidRDefault="001362DE" w:rsidP="001362DE">
      <w:pPr>
        <w:pStyle w:val="Examplesmall"/>
        <w:rPr>
          <w:ins w:id="1974" w:author="Stefan Hagen" w:date="2017-03-11T23:13:00Z"/>
        </w:rPr>
      </w:pPr>
      <w:ins w:id="1975" w:author="Stefan Hagen" w:date="2017-03-11T23:13:00Z">
        <w:r>
          <w:t xml:space="preserve">     &lt;Revision&gt;</w:t>
        </w:r>
      </w:ins>
    </w:p>
    <w:p w14:paraId="59BD2CD2" w14:textId="7F79C762" w:rsidR="001362DE" w:rsidRDefault="000F2CB1">
      <w:pPr>
        <w:pStyle w:val="Examplesmall"/>
        <w:rPr>
          <w:ins w:id="1976" w:author="Stefan Hagen" w:date="2017-03-11T23:13:00Z"/>
        </w:rPr>
      </w:pPr>
      <w:ins w:id="1977" w:author="Stefan Hagen" w:date="2017-03-11T23:13:00Z">
        <w:r>
          <w:t xml:space="preserve">       &lt;Number&gt;1&lt;/Number&gt;</w:t>
        </w:r>
      </w:ins>
      <w:ins w:id="1978" w:author="Stefan Hagen" w:date="2017-03-11T23:17:00Z">
        <w:r>
          <w:br/>
        </w:r>
      </w:ins>
      <w:ins w:id="1979" w:author="Stefan Hagen" w:date="2017-03-11T23:13:00Z">
        <w:r w:rsidR="001362DE">
          <w:t xml:space="preserve">       &lt;Date&gt;2010-11-16T11:08:00Z&lt;/Date&gt;</w:t>
        </w:r>
      </w:ins>
    </w:p>
    <w:p w14:paraId="496D5C84" w14:textId="04B74573" w:rsidR="001362DE" w:rsidRDefault="001362DE" w:rsidP="001362DE">
      <w:pPr>
        <w:pStyle w:val="Examplesmall"/>
        <w:rPr>
          <w:ins w:id="1980" w:author="Stefan Hagen" w:date="2017-03-11T23:13:00Z"/>
        </w:rPr>
      </w:pPr>
      <w:ins w:id="1981" w:author="Stefan Hagen" w:date="2017-03-11T23:13:00Z">
        <w:r>
          <w:t xml:space="preserve">       &lt;Description&gt;Current version&lt;/Description&gt;</w:t>
        </w:r>
      </w:ins>
    </w:p>
    <w:p w14:paraId="53C3ACCA" w14:textId="7D0B6134" w:rsidR="001362DE" w:rsidRDefault="000F2CB1">
      <w:pPr>
        <w:pStyle w:val="Examplesmall"/>
        <w:rPr>
          <w:ins w:id="1982" w:author="Stefan Hagen" w:date="2017-03-11T23:13:00Z"/>
        </w:rPr>
      </w:pPr>
      <w:ins w:id="1983" w:author="Stefan Hagen" w:date="2017-03-11T23:13:00Z">
        <w:r>
          <w:t xml:space="preserve">     &lt;/Revision&gt;</w:t>
        </w:r>
      </w:ins>
      <w:ins w:id="1984" w:author="Stefan Hagen" w:date="2017-03-11T23:17:00Z">
        <w:r>
          <w:br/>
        </w:r>
      </w:ins>
      <w:ins w:id="1985" w:author="Stefan Hagen" w:date="2017-03-11T23:13:00Z">
        <w:r w:rsidR="001362DE">
          <w:t xml:space="preserve">  &lt;/RevisionHistory&gt;</w:t>
        </w:r>
      </w:ins>
    </w:p>
    <w:p w14:paraId="7241E57C" w14:textId="43F1C76A" w:rsidR="001362DE" w:rsidRDefault="001362DE">
      <w:pPr>
        <w:pStyle w:val="Examplesmall"/>
        <w:rPr>
          <w:ins w:id="1986" w:author="Stefan Hagen" w:date="2017-03-11T23:13:00Z"/>
        </w:rPr>
      </w:pPr>
      <w:ins w:id="1987" w:author="Stefan Hagen" w:date="2017-03-11T23:13:00Z">
        <w:r>
          <w:t xml:space="preserve">  &lt;InitialReleaseDate&gt;2010-11-16</w:t>
        </w:r>
        <w:r w:rsidR="000F2CB1">
          <w:t>T11:08:00Z&lt;/InitialReleaseDate&gt;</w:t>
        </w:r>
      </w:ins>
      <w:ins w:id="1988" w:author="Stefan Hagen" w:date="2017-03-11T23:17:00Z">
        <w:r w:rsidR="000F2CB1">
          <w:br/>
        </w:r>
      </w:ins>
      <w:ins w:id="1989" w:author="Stefan Hagen" w:date="2017-03-11T23:13:00Z">
        <w:r>
          <w:t xml:space="preserve">  &lt;CurrentReleaseDate&gt;2010-11-16T11:08:00Z&lt;/CurrentReleaseDate&gt;</w:t>
        </w:r>
      </w:ins>
    </w:p>
    <w:p w14:paraId="02F6E147" w14:textId="0BC24108" w:rsidR="000F2CB1" w:rsidRDefault="000F2CB1" w:rsidP="000F2CB1">
      <w:pPr>
        <w:pStyle w:val="Examplesmall"/>
        <w:rPr>
          <w:ins w:id="1990" w:author="Stefan Hagen" w:date="2017-03-11T23:13:00Z"/>
        </w:rPr>
      </w:pPr>
      <w:ins w:id="1991" w:author="Stefan Hagen" w:date="2017-03-11T23:13:00Z">
        <w:r>
          <w:t xml:space="preserve">  &lt;Generator&gt;</w:t>
        </w:r>
      </w:ins>
    </w:p>
    <w:p w14:paraId="6063ED42" w14:textId="3EA0415F" w:rsidR="000F2CB1" w:rsidRDefault="000F2CB1">
      <w:pPr>
        <w:pStyle w:val="Examplesmall"/>
        <w:rPr>
          <w:ins w:id="1992" w:author="Stefan Hagen" w:date="2017-03-11T23:13:00Z"/>
        </w:rPr>
      </w:pPr>
      <w:ins w:id="1993" w:author="Stefan Hagen" w:date="2017-03-11T23:13:00Z">
        <w:r>
          <w:t xml:space="preserve">    &lt;Engine&gt;Red Hat rhsa-to-cvrf 1.0.1478&lt;/Engine&gt;</w:t>
        </w:r>
      </w:ins>
      <w:ins w:id="1994" w:author="Stefan Hagen" w:date="2017-03-11T23:17:00Z">
        <w:r>
          <w:br/>
        </w:r>
      </w:ins>
      <w:ins w:id="1995" w:author="Stefan Hagen" w:date="2017-03-11T23:13:00Z">
        <w:r>
          <w:t xml:space="preserve">    &lt;Date&gt;2012-05-08T10:26:11Z&lt;/Date&gt;</w:t>
        </w:r>
      </w:ins>
    </w:p>
    <w:p w14:paraId="7491D77D" w14:textId="727B8715" w:rsidR="000F2CB1" w:rsidRDefault="000F2CB1" w:rsidP="000F2CB1">
      <w:pPr>
        <w:pStyle w:val="Examplesmall"/>
        <w:rPr>
          <w:ins w:id="1996" w:author="Stefan Hagen" w:date="2017-03-11T23:13:00Z"/>
        </w:rPr>
      </w:pPr>
      <w:ins w:id="1997" w:author="Stefan Hagen" w:date="2017-03-11T23:13:00Z">
        <w:r>
          <w:t xml:space="preserve">  &lt;/Generator&gt;</w:t>
        </w:r>
      </w:ins>
    </w:p>
    <w:p w14:paraId="1B6127F9" w14:textId="227E2095" w:rsidR="001362DE" w:rsidRDefault="000F2CB1" w:rsidP="000F2CB1">
      <w:pPr>
        <w:pStyle w:val="Examplesmall"/>
        <w:rPr>
          <w:ins w:id="1998" w:author="Stefan Hagen" w:date="2017-03-11T22:56:00Z"/>
        </w:rPr>
      </w:pPr>
      <w:ins w:id="1999" w:author="Stefan Hagen" w:date="2017-03-11T23:13:00Z">
        <w:r>
          <w:t>&lt;/DocumentTracking&gt;</w:t>
        </w:r>
      </w:ins>
    </w:p>
    <w:p w14:paraId="40B397AD" w14:textId="77777777" w:rsidR="007E69F9" w:rsidRDefault="007E69F9">
      <w:pPr>
        <w:spacing w:before="0" w:after="0"/>
        <w:rPr>
          <w:ins w:id="2000" w:author="Stefan Hagen" w:date="2017-03-12T20:28:00Z"/>
          <w:rFonts w:cs="Arial"/>
          <w:b/>
          <w:iCs/>
          <w:color w:val="3B006F"/>
          <w:kern w:val="32"/>
          <w:sz w:val="28"/>
          <w:szCs w:val="28"/>
        </w:rPr>
      </w:pPr>
      <w:ins w:id="2001" w:author="Stefan Hagen" w:date="2017-03-12T20:28:00Z">
        <w:r>
          <w:br w:type="page"/>
        </w:r>
      </w:ins>
    </w:p>
    <w:p w14:paraId="0F7315FA" w14:textId="468A3F84" w:rsidR="00FC55C8" w:rsidRDefault="00FC55C8" w:rsidP="00FC55C8">
      <w:pPr>
        <w:pStyle w:val="Heading2"/>
      </w:pPr>
      <w:bookmarkStart w:id="2002" w:name="_Toc477122271"/>
      <w:r>
        <w:lastRenderedPageBreak/>
        <w:t xml:space="preserve">Document </w:t>
      </w:r>
      <w:r w:rsidR="00CF6658">
        <w:t>Notes</w:t>
      </w:r>
      <w:bookmarkEnd w:id="2002"/>
    </w:p>
    <w:p w14:paraId="4D1EDE7A" w14:textId="41A1783B" w:rsidR="00FC55C8" w:rsidRDefault="00FC55C8" w:rsidP="00FC55C8">
      <w:pPr>
        <w:pStyle w:val="MemberHeading"/>
        <w:rPr>
          <w:rStyle w:val="Element"/>
        </w:rPr>
      </w:pPr>
      <w:proofErr w:type="gramStart"/>
      <w:r>
        <w:rPr>
          <w:rStyle w:val="Element"/>
        </w:rPr>
        <w:t>cvrf:</w:t>
      </w:r>
      <w:r w:rsidRPr="00610C93">
        <w:rPr>
          <w:rStyle w:val="Element"/>
        </w:rPr>
        <w:t>Document</w:t>
      </w:r>
      <w:r w:rsidR="00CF6658">
        <w:rPr>
          <w:rStyle w:val="Element"/>
        </w:rPr>
        <w:t>Notes</w:t>
      </w:r>
      <w:proofErr w:type="gramEnd"/>
    </w:p>
    <w:p w14:paraId="3449D32D" w14:textId="4614C5A6" w:rsidR="00FC55C8" w:rsidRPr="005D4C8E" w:rsidRDefault="00FC55C8" w:rsidP="00FC55C8">
      <w:pPr>
        <w:pStyle w:val="Member"/>
      </w:pPr>
      <w:r w:rsidRPr="005D4C8E">
        <w:rPr>
          <w:b/>
        </w:rPr>
        <w:t>Data Type:</w:t>
      </w:r>
      <w:r>
        <w:tab/>
      </w:r>
      <w:r>
        <w:tab/>
      </w:r>
      <w:r w:rsidR="00E872E2">
        <w:t>container</w:t>
      </w:r>
      <w:r>
        <w:br/>
      </w:r>
      <w:r w:rsidRPr="005D4C8E">
        <w:rPr>
          <w:b/>
        </w:rPr>
        <w:t>Minimum Occurrences:</w:t>
      </w:r>
      <w:r w:rsidR="00E872E2">
        <w:tab/>
        <w:t>0</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00E872E2">
        <w:t>Note</w:t>
      </w:r>
    </w:p>
    <w:p w14:paraId="0F372B8F" w14:textId="77777777" w:rsidR="00FC55C8" w:rsidRDefault="00FC55C8" w:rsidP="00FC55C8">
      <w:pPr>
        <w:spacing w:before="0" w:after="0"/>
      </w:pPr>
    </w:p>
    <w:p w14:paraId="6A7BDE55" w14:textId="1475CF18" w:rsidR="00E872E2" w:rsidRPr="00E872E2" w:rsidRDefault="00FC55C8" w:rsidP="00E872E2">
      <w:r w:rsidRPr="00F32D93">
        <w:t>Th</w:t>
      </w:r>
      <w:r w:rsidR="00E872E2">
        <w:t>e optional e</w:t>
      </w:r>
      <w:r w:rsidRPr="00F32D93">
        <w:t>lement</w:t>
      </w:r>
      <w:r>
        <w:rPr>
          <w:b/>
          <w:bCs/>
        </w:rPr>
        <w:t xml:space="preserve"> </w:t>
      </w:r>
      <w:proofErr w:type="gramStart"/>
      <w:r w:rsidRPr="00F32D93">
        <w:rPr>
          <w:rStyle w:val="Element"/>
        </w:rPr>
        <w:t>cvrf:Document</w:t>
      </w:r>
      <w:r w:rsidR="002F6990">
        <w:rPr>
          <w:rStyle w:val="Element"/>
        </w:rPr>
        <w:t>Notes</w:t>
      </w:r>
      <w:proofErr w:type="gramEnd"/>
      <w:r w:rsidRPr="00F32D93">
        <w:rPr>
          <w:b/>
          <w:bCs/>
        </w:rPr>
        <w:t xml:space="preserve"> </w:t>
      </w:r>
      <w:r w:rsidRPr="00C06268">
        <w:t xml:space="preserve">is a container that </w:t>
      </w:r>
      <w:r w:rsidR="00E872E2">
        <w:t xml:space="preserve">holds </w:t>
      </w:r>
      <w:r w:rsidR="00E872E2" w:rsidRPr="00E872E2">
        <w:t xml:space="preserve">all of the document-level </w:t>
      </w:r>
      <w:r w:rsidR="00E872E2" w:rsidRPr="00E872E2">
        <w:rPr>
          <w:b/>
          <w:bCs/>
        </w:rPr>
        <w:t xml:space="preserve">Note </w:t>
      </w:r>
      <w:r w:rsidR="00E872E2" w:rsidRPr="00E872E2">
        <w:t>elements</w:t>
      </w:r>
      <w:r w:rsidR="00E872E2">
        <w:t>.</w:t>
      </w:r>
    </w:p>
    <w:p w14:paraId="5A0EC84F" w14:textId="77777777" w:rsidR="007D412F" w:rsidRDefault="007D412F" w:rsidP="007D412F">
      <w:pPr>
        <w:pStyle w:val="MemberHeading"/>
        <w:rPr>
          <w:ins w:id="2003" w:author="Stefan Hagen" w:date="2017-03-12T20:36:00Z"/>
        </w:rPr>
      </w:pPr>
      <w:ins w:id="2004" w:author="Stefan Hagen" w:date="2017-03-12T20:36:00Z">
        <w:r>
          <w:t xml:space="preserve">Visual Overview </w:t>
        </w:r>
      </w:ins>
    </w:p>
    <w:p w14:paraId="04276AE6" w14:textId="371FE721" w:rsidR="007D412F" w:rsidRDefault="007D412F" w:rsidP="007D412F">
      <w:pPr>
        <w:rPr>
          <w:ins w:id="2005" w:author="Stefan Hagen" w:date="2017-03-12T20:36:00Z"/>
        </w:rPr>
      </w:pPr>
      <w:ins w:id="2006" w:author="Stefan Hagen" w:date="2017-03-12T20:36:00Z">
        <w:r>
          <w:t xml:space="preserve">Map of </w:t>
        </w:r>
      </w:ins>
      <w:ins w:id="2007" w:author="Stefan Hagen" w:date="2017-03-12T20:37:00Z">
        <w:r>
          <w:rPr>
            <w:b/>
          </w:rPr>
          <w:t>Document</w:t>
        </w:r>
      </w:ins>
      <w:ins w:id="2008" w:author="Stefan Hagen" w:date="2017-03-12T20:36:00Z">
        <w:r w:rsidRPr="003B09A8">
          <w:rPr>
            <w:b/>
          </w:rPr>
          <w:t xml:space="preserve"> </w:t>
        </w:r>
      </w:ins>
      <w:ins w:id="2009" w:author="Stefan Hagen" w:date="2017-03-12T20:37:00Z">
        <w:r>
          <w:rPr>
            <w:b/>
          </w:rPr>
          <w:t>Notes</w:t>
        </w:r>
      </w:ins>
      <w:ins w:id="2010" w:author="Stefan Hagen" w:date="2017-03-12T20:36:00Z">
        <w:r>
          <w:t xml:space="preserve"> including the parent node (</w:t>
        </w:r>
        <w:r w:rsidRPr="00BA6162">
          <w:rPr>
            <w:b/>
          </w:rPr>
          <w:t>Document</w:t>
        </w:r>
        <w:r>
          <w:t>) in some valid configuration:</w:t>
        </w:r>
      </w:ins>
    </w:p>
    <w:p w14:paraId="773CB81E" w14:textId="77777777" w:rsidR="007D412F" w:rsidRDefault="007D412F" w:rsidP="007D412F">
      <w:pPr>
        <w:keepNext/>
        <w:rPr>
          <w:ins w:id="2011" w:author="Stefan Hagen" w:date="2017-03-12T20:36:00Z"/>
        </w:rPr>
      </w:pPr>
      <w:ins w:id="2012" w:author="Stefan Hagen" w:date="2017-03-12T20:36:00Z">
        <w:r>
          <w:rPr>
            <w:noProof/>
          </w:rPr>
          <w:drawing>
            <wp:inline distT="0" distB="0" distL="0" distR="0" wp14:anchorId="7908007D" wp14:editId="061DFE0D">
              <wp:extent cx="5637417" cy="3672863"/>
              <wp:effectExtent l="0" t="0" r="190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ins>
    </w:p>
    <w:p w14:paraId="6F704A6F" w14:textId="15E78123" w:rsidR="007D412F" w:rsidRDefault="007D412F" w:rsidP="007D412F">
      <w:pPr>
        <w:pStyle w:val="Caption"/>
        <w:rPr>
          <w:ins w:id="2013" w:author="Stefan Hagen" w:date="2017-03-12T20:36:00Z"/>
        </w:rPr>
      </w:pPr>
      <w:ins w:id="2014" w:author="Stefan Hagen" w:date="2017-03-12T20:36:00Z">
        <w:r>
          <w:t xml:space="preserve">Figure </w:t>
        </w:r>
        <w:r>
          <w:fldChar w:fldCharType="begin"/>
        </w:r>
        <w:r>
          <w:instrText xml:space="preserve"> SEQ Figure \* ARABIC </w:instrText>
        </w:r>
        <w:r>
          <w:fldChar w:fldCharType="separate"/>
        </w:r>
      </w:ins>
      <w:ins w:id="2015" w:author="Stefan Hagen" w:date="2017-03-12T22:48:00Z">
        <w:r w:rsidR="00A07A1F">
          <w:rPr>
            <w:noProof/>
          </w:rPr>
          <w:t>5</w:t>
        </w:r>
      </w:ins>
      <w:del w:id="2016" w:author="Stefan Hagen" w:date="2017-03-12T22:25:00Z">
        <w:r w:rsidDel="00713D19">
          <w:rPr>
            <w:noProof/>
          </w:rPr>
          <w:delText>4</w:delText>
        </w:r>
      </w:del>
      <w:ins w:id="2017" w:author="Stefan Hagen" w:date="2017-03-12T20:36:00Z">
        <w:r>
          <w:rPr>
            <w:noProof/>
          </w:rPr>
          <w:fldChar w:fldCharType="end"/>
        </w:r>
        <w:r>
          <w:t xml:space="preserve">: Visual presentation of abstract but topologically valid </w:t>
        </w:r>
      </w:ins>
      <w:ins w:id="2018" w:author="Stefan Hagen" w:date="2017-03-12T20:38:00Z">
        <w:r>
          <w:t>Document</w:t>
        </w:r>
      </w:ins>
      <w:ins w:id="2019" w:author="Stefan Hagen" w:date="2017-03-12T20:36:00Z">
        <w:r>
          <w:t xml:space="preserve"> </w:t>
        </w:r>
      </w:ins>
      <w:ins w:id="2020" w:author="Stefan Hagen" w:date="2017-03-12T20:38:00Z">
        <w:r>
          <w:t>Notes</w:t>
        </w:r>
      </w:ins>
      <w:ins w:id="2021" w:author="Stefan Hagen" w:date="2017-03-12T20:36:00Z">
        <w:r>
          <w:t xml:space="preserve"> instance</w:t>
        </w:r>
        <w:r>
          <w:rPr>
            <w:noProof/>
          </w:rPr>
          <w:t>.</w:t>
        </w:r>
      </w:ins>
    </w:p>
    <w:p w14:paraId="41E48820" w14:textId="77777777" w:rsidR="007D412F" w:rsidRDefault="007D412F" w:rsidP="007D412F">
      <w:pPr>
        <w:rPr>
          <w:ins w:id="2022" w:author="Stefan Hagen" w:date="2017-03-12T20:36:00Z"/>
        </w:rPr>
      </w:pPr>
      <w:ins w:id="2023" w:author="Stefan Hagen" w:date="2017-03-12T20:36:00Z">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ins>
    </w:p>
    <w:p w14:paraId="7746FA94" w14:textId="66DECB73" w:rsidR="007D412F" w:rsidRDefault="0032147A" w:rsidP="007D412F">
      <w:pPr>
        <w:rPr>
          <w:ins w:id="2024" w:author="Stefan Hagen" w:date="2017-03-12T20:36:00Z"/>
        </w:rPr>
      </w:pPr>
      <w:ins w:id="2025" w:author="Stefan Hagen" w:date="2017-03-12T20:36:00Z">
        <w:r>
          <w:t>The node</w:t>
        </w:r>
        <w:r w:rsidR="007D412F">
          <w:t xml:space="preserve"> carrying an ellipsis (…) shall hint at possible further </w:t>
        </w:r>
      </w:ins>
      <w:ins w:id="2026" w:author="Stefan Hagen" w:date="2017-03-12T20:39:00Z">
        <w:r w:rsidRPr="0032147A">
          <w:rPr>
            <w:b/>
            <w:rPrChange w:id="2027" w:author="Stefan Hagen" w:date="2017-03-12T20:39:00Z">
              <w:rPr/>
            </w:rPrChange>
          </w:rPr>
          <w:t>Note</w:t>
        </w:r>
        <w:r>
          <w:t xml:space="preserve"> elements</w:t>
        </w:r>
      </w:ins>
      <w:ins w:id="2028" w:author="Stefan Hagen" w:date="2017-03-12T20:36:00Z">
        <w:r w:rsidR="007D412F">
          <w:t>.</w:t>
        </w:r>
      </w:ins>
    </w:p>
    <w:p w14:paraId="01B96A8F" w14:textId="77777777" w:rsidR="00FC55C8" w:rsidRPr="00F32D93" w:rsidRDefault="00FC55C8" w:rsidP="00FC55C8"/>
    <w:p w14:paraId="0B0CEABF" w14:textId="38EF8AC3" w:rsidR="001C235B" w:rsidRDefault="00C85475" w:rsidP="001C235B">
      <w:pPr>
        <w:pStyle w:val="MemberHeading"/>
      </w:pPr>
      <w:r>
        <w:t>Example</w:t>
      </w:r>
    </w:p>
    <w:p w14:paraId="099665E0" w14:textId="77777777" w:rsidR="001C235B" w:rsidRDefault="001C235B" w:rsidP="001C235B">
      <w:pPr>
        <w:spacing w:before="0" w:after="0"/>
      </w:pPr>
    </w:p>
    <w:p w14:paraId="6FE6AB2B" w14:textId="06474E3F" w:rsidR="00C85475" w:rsidRDefault="00C85475" w:rsidP="00C85475">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_Ref476736672 \r \h </w:instrText>
      </w:r>
      <w:r>
        <w:rPr>
          <w:rFonts w:ascii="Courier New" w:hAnsi="Courier New"/>
          <w:sz w:val="16"/>
        </w:rPr>
      </w:r>
      <w:r>
        <w:rPr>
          <w:rFonts w:ascii="Courier New" w:hAnsi="Courier New"/>
          <w:sz w:val="16"/>
        </w:rPr>
        <w:fldChar w:fldCharType="separate"/>
      </w:r>
      <w:r w:rsidR="00A07A1F">
        <w:rPr>
          <w:rFonts w:ascii="Courier New" w:hAnsi="Courier New"/>
          <w:sz w:val="16"/>
        </w:rPr>
        <w:t>4.5.1</w:t>
      </w:r>
      <w:r>
        <w:rPr>
          <w:rFonts w:ascii="Courier New" w:hAnsi="Courier New"/>
          <w:sz w:val="16"/>
        </w:rPr>
        <w:fldChar w:fldCharType="end"/>
      </w:r>
    </w:p>
    <w:p w14:paraId="0BDBB009" w14:textId="77777777" w:rsidR="004C3877" w:rsidRDefault="004C3877" w:rsidP="004C3877"/>
    <w:p w14:paraId="6D64ADB5" w14:textId="2C286A9C" w:rsidR="00CF6658" w:rsidRDefault="00CF6658" w:rsidP="00CF6658">
      <w:pPr>
        <w:pStyle w:val="Heading3"/>
      </w:pPr>
      <w:bookmarkStart w:id="2029" w:name="_Ref476736672"/>
      <w:bookmarkStart w:id="2030" w:name="_Toc477122272"/>
      <w:r>
        <w:lastRenderedPageBreak/>
        <w:t>Document Notes – Note</w:t>
      </w:r>
      <w:bookmarkEnd w:id="2029"/>
      <w:bookmarkEnd w:id="2030"/>
    </w:p>
    <w:p w14:paraId="4A68DC7C" w14:textId="16152AC6" w:rsidR="00CF6658" w:rsidRDefault="00CF6658" w:rsidP="00CF6658">
      <w:pPr>
        <w:pStyle w:val="MemberHeading"/>
        <w:rPr>
          <w:rStyle w:val="Element"/>
        </w:rPr>
      </w:pPr>
      <w:proofErr w:type="gramStart"/>
      <w:r>
        <w:rPr>
          <w:rStyle w:val="Element"/>
        </w:rPr>
        <w:t>cvrf:DocumentNotes</w:t>
      </w:r>
      <w:proofErr w:type="gramEnd"/>
      <w:r>
        <w:rPr>
          <w:rStyle w:val="Element"/>
        </w:rPr>
        <w:t xml:space="preserve"> / cvrf:Note</w:t>
      </w:r>
    </w:p>
    <w:p w14:paraId="33DF51E5" w14:textId="77777777" w:rsidR="00CF6658" w:rsidRPr="005D4C8E" w:rsidRDefault="00CF6658" w:rsidP="00CF6658">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t>Identification</w:t>
      </w:r>
    </w:p>
    <w:p w14:paraId="195597A9" w14:textId="77777777" w:rsidR="00CF6658" w:rsidRDefault="00CF6658" w:rsidP="00CF6658">
      <w:pPr>
        <w:spacing w:before="0" w:after="0"/>
      </w:pPr>
    </w:p>
    <w:p w14:paraId="03A7DD3B" w14:textId="4B59942D" w:rsidR="00CF6658" w:rsidRPr="00C06268" w:rsidRDefault="00CF6658" w:rsidP="00CF6658">
      <w:r w:rsidRPr="00F32D93">
        <w:t>The</w:t>
      </w:r>
      <w:r>
        <w:rPr>
          <w:b/>
          <w:bCs/>
        </w:rPr>
        <w:t xml:space="preserve"> </w:t>
      </w:r>
      <w:r w:rsidRPr="00F32D93">
        <w:t>element</w:t>
      </w:r>
      <w:r>
        <w:rPr>
          <w:b/>
          <w:bCs/>
        </w:rPr>
        <w:t xml:space="preserve"> </w:t>
      </w:r>
      <w:proofErr w:type="gramStart"/>
      <w:r w:rsidRPr="00F32D93">
        <w:rPr>
          <w:rStyle w:val="Element"/>
        </w:rPr>
        <w:t>cvrf:</w:t>
      </w:r>
      <w:r w:rsidR="00C85475">
        <w:rPr>
          <w:rStyle w:val="Element"/>
        </w:rPr>
        <w:t>Note</w:t>
      </w:r>
      <w:proofErr w:type="gramEnd"/>
      <w:r w:rsidRPr="00F32D93">
        <w:rPr>
          <w:b/>
          <w:bCs/>
        </w:rPr>
        <w:t xml:space="preserve"> </w:t>
      </w:r>
      <w:r w:rsidR="00C85475" w:rsidRPr="00C85475">
        <w:t xml:space="preserve">is a place to put all manner of text blobs related to the document as a whole. It can be a concise summary of the overall document or a more compartmentalized and area-specific textual discussion. Depending on the need, there can be zero, one, or several </w:t>
      </w:r>
      <w:r w:rsidR="00C85475" w:rsidRPr="00C85475">
        <w:rPr>
          <w:b/>
          <w:bCs/>
        </w:rPr>
        <w:t xml:space="preserve">Note </w:t>
      </w:r>
      <w:r w:rsidR="00C85475" w:rsidRPr="00C85475">
        <w:t>ele</w:t>
      </w:r>
      <w:r w:rsidR="00C85475">
        <w:t xml:space="preserve">ments in a given </w:t>
      </w:r>
      <w:ins w:id="2031" w:author="Stefan Hagen" w:date="2017-03-12T17:37:00Z">
        <w:r w:rsidR="00FB4988">
          <w:t>CSAF </w:t>
        </w:r>
      </w:ins>
      <w:r w:rsidR="00C85475">
        <w:t>CVRF document.</w:t>
      </w:r>
      <w:r w:rsidRPr="00F56DD9">
        <w:t xml:space="preserve"> </w:t>
      </w:r>
      <w:r w:rsidRPr="00C06268">
        <w:t xml:space="preserve"> </w:t>
      </w:r>
    </w:p>
    <w:p w14:paraId="45749BB3" w14:textId="77777777" w:rsidR="00C85475" w:rsidRPr="00C85475" w:rsidRDefault="00C85475" w:rsidP="00C85475">
      <w:r w:rsidRPr="00C85475">
        <w:t xml:space="preserve">The note should contain a compartmentalized textual discussion constrained by its </w:t>
      </w:r>
      <w:r w:rsidRPr="00C85475">
        <w:rPr>
          <w:i/>
          <w:iCs/>
        </w:rPr>
        <w:t xml:space="preserve">Type </w:t>
      </w:r>
      <w:r w:rsidRPr="00C85475">
        <w:t xml:space="preserve">attribute. </w:t>
      </w:r>
      <w:r w:rsidRPr="00C85475">
        <w:rPr>
          <w:i/>
          <w:iCs/>
        </w:rPr>
        <w:t xml:space="preserve">Type </w:t>
      </w:r>
      <w:r w:rsidRPr="00C85475">
        <w:t xml:space="preserve">can be one of the following: </w:t>
      </w:r>
    </w:p>
    <w:p w14:paraId="59DEC1B3" w14:textId="4C291F66" w:rsidR="00CF6658" w:rsidRDefault="00C85475" w:rsidP="004C3D28">
      <w:pPr>
        <w:pStyle w:val="ListParagraph"/>
        <w:numPr>
          <w:ilvl w:val="0"/>
          <w:numId w:val="10"/>
        </w:numPr>
      </w:pPr>
      <w:r w:rsidRPr="00C85475">
        <w:rPr>
          <w:b/>
        </w:rPr>
        <w:t>General</w:t>
      </w:r>
      <w:r w:rsidRPr="00C85475">
        <w:t>: A general, high-level note (Title may have more information).</w:t>
      </w:r>
    </w:p>
    <w:p w14:paraId="60A67913" w14:textId="24E0BDE1" w:rsidR="00C85475" w:rsidRDefault="00C85475" w:rsidP="004C3D28">
      <w:pPr>
        <w:pStyle w:val="ListParagraph"/>
        <w:numPr>
          <w:ilvl w:val="0"/>
          <w:numId w:val="10"/>
        </w:numPr>
      </w:pPr>
      <w:r w:rsidRPr="00C85475">
        <w:rPr>
          <w:b/>
        </w:rPr>
        <w:t>Details</w:t>
      </w:r>
      <w:r w:rsidRPr="00C85475">
        <w:t>: A low-level detailed discussion (Title may have more information).</w:t>
      </w:r>
    </w:p>
    <w:p w14:paraId="5CE118EF" w14:textId="49067DAF" w:rsidR="00C85475" w:rsidRDefault="00C85475" w:rsidP="004C3D28">
      <w:pPr>
        <w:pStyle w:val="ListParagraph"/>
        <w:numPr>
          <w:ilvl w:val="0"/>
          <w:numId w:val="10"/>
        </w:numPr>
      </w:pPr>
      <w:r w:rsidRPr="00C85475">
        <w:rPr>
          <w:b/>
        </w:rPr>
        <w:t>Description</w:t>
      </w:r>
      <w:r w:rsidRPr="00C85475">
        <w:t>: A description of something (Title may have more information).</w:t>
      </w:r>
    </w:p>
    <w:p w14:paraId="19108927" w14:textId="470DCD41" w:rsidR="00C85475" w:rsidRDefault="00C85475" w:rsidP="004C3D28">
      <w:pPr>
        <w:pStyle w:val="ListParagraph"/>
        <w:numPr>
          <w:ilvl w:val="0"/>
          <w:numId w:val="10"/>
        </w:numPr>
      </w:pPr>
      <w:r w:rsidRPr="00C85475">
        <w:rPr>
          <w:b/>
        </w:rPr>
        <w:t>Summary</w:t>
      </w:r>
      <w:r w:rsidRPr="00C85475">
        <w:t>: A summary of something (Title may have more information).</w:t>
      </w:r>
    </w:p>
    <w:p w14:paraId="77880B5B" w14:textId="450C46D6" w:rsidR="00C85475" w:rsidRDefault="00C85475" w:rsidP="004C3D28">
      <w:pPr>
        <w:pStyle w:val="ListParagraph"/>
        <w:numPr>
          <w:ilvl w:val="0"/>
          <w:numId w:val="10"/>
        </w:numPr>
      </w:pPr>
      <w:r w:rsidRPr="00C85475">
        <w:rPr>
          <w:b/>
        </w:rPr>
        <w:t>FAQ</w:t>
      </w:r>
      <w:r w:rsidRPr="00C85475">
        <w:t>: A list of frequently asked questions.</w:t>
      </w:r>
    </w:p>
    <w:p w14:paraId="03064D99" w14:textId="575E7DFC" w:rsidR="00C85475" w:rsidRDefault="00C85475" w:rsidP="004C3D28">
      <w:pPr>
        <w:pStyle w:val="ListParagraph"/>
        <w:numPr>
          <w:ilvl w:val="0"/>
          <w:numId w:val="10"/>
        </w:numPr>
      </w:pPr>
      <w:r w:rsidRPr="00C85475">
        <w:rPr>
          <w:b/>
        </w:rPr>
        <w:t>Legal Disclaimer</w:t>
      </w:r>
      <w:r w:rsidRPr="00C85475">
        <w:t>: Any possible legal discussion, including constraints, surrounding the document.</w:t>
      </w:r>
    </w:p>
    <w:p w14:paraId="5F140DBA" w14:textId="45BACDAD" w:rsidR="00C85475" w:rsidRDefault="00C85475" w:rsidP="004C3D28">
      <w:pPr>
        <w:pStyle w:val="ListParagraph"/>
        <w:numPr>
          <w:ilvl w:val="0"/>
          <w:numId w:val="10"/>
        </w:numPr>
      </w:pPr>
      <w:r w:rsidRPr="00C85475">
        <w:rPr>
          <w:b/>
        </w:rPr>
        <w:t>Other</w:t>
      </w:r>
      <w:r w:rsidRPr="00C85475">
        <w:t>: Something that doesn’t fit (Title should have more information).</w:t>
      </w:r>
    </w:p>
    <w:p w14:paraId="6763D0B2" w14:textId="77777777" w:rsidR="00C85475" w:rsidRPr="00C85475" w:rsidRDefault="00C85475" w:rsidP="00C85475">
      <w:r w:rsidRPr="00C85475">
        <w:t>Title and Audience are optional attributes to give human readers context around what they are about to read; Title should be a concise description of what is contained in the text, whereas Audience will indicate who is intended to read it.  </w:t>
      </w:r>
    </w:p>
    <w:p w14:paraId="7E37EC01" w14:textId="7A749DE2" w:rsidR="00C85475" w:rsidRPr="00C85475" w:rsidRDefault="00C85475" w:rsidP="00C85475">
      <w:r w:rsidRPr="00C85475">
        <w:t xml:space="preserve">For example, when </w:t>
      </w:r>
      <w:r w:rsidRPr="00C85475">
        <w:rPr>
          <w:i/>
          <w:iCs/>
        </w:rPr>
        <w:t xml:space="preserve">Type </w:t>
      </w:r>
      <w:r w:rsidRPr="00C85475">
        <w:t>is “General</w:t>
      </w:r>
      <w:r>
        <w:t>”,</w:t>
      </w:r>
      <w:r w:rsidRPr="00C85475">
        <w:t xml:space="preserve"> </w:t>
      </w:r>
      <w:r w:rsidRPr="00C85475">
        <w:rPr>
          <w:i/>
          <w:iCs/>
        </w:rPr>
        <w:t xml:space="preserve">Title </w:t>
      </w:r>
      <w:r w:rsidRPr="00C85475">
        <w:t>is “executive summary</w:t>
      </w:r>
      <w:r>
        <w:t>”,</w:t>
      </w:r>
      <w:r w:rsidRPr="00C85475">
        <w:t xml:space="preserve"> and </w:t>
      </w:r>
      <w:r w:rsidRPr="00C85475">
        <w:rPr>
          <w:i/>
          <w:iCs/>
        </w:rPr>
        <w:t xml:space="preserve">Audience </w:t>
      </w:r>
      <w:r w:rsidRPr="00C85475">
        <w:t>is “executives</w:t>
      </w:r>
      <w:r>
        <w:t>”,</w:t>
      </w:r>
      <w:r w:rsidRPr="00C85475">
        <w:t xml:space="preserve"> the note is a high-level overview designed for consumption by C-level decision makers. It should be brief and devoid of any technical details and jargon. On the other hand, when </w:t>
      </w:r>
      <w:r w:rsidRPr="00C85475">
        <w:rPr>
          <w:i/>
          <w:iCs/>
        </w:rPr>
        <w:t xml:space="preserve">Type </w:t>
      </w:r>
      <w:r w:rsidRPr="00C85475">
        <w:t>is “Details</w:t>
      </w:r>
      <w:r>
        <w:t>”,</w:t>
      </w:r>
      <w:r w:rsidRPr="00C85475">
        <w:t xml:space="preserve"> </w:t>
      </w:r>
      <w:r w:rsidRPr="00C85475">
        <w:rPr>
          <w:i/>
          <w:iCs/>
        </w:rPr>
        <w:t xml:space="preserve">Title </w:t>
      </w:r>
      <w:r w:rsidRPr="00C85475">
        <w:t>is “technical summary</w:t>
      </w:r>
      <w:r>
        <w:t>”,</w:t>
      </w:r>
      <w:r w:rsidRPr="00C85475">
        <w:t xml:space="preserve"> and </w:t>
      </w:r>
      <w:r w:rsidRPr="00C85475">
        <w:rPr>
          <w:i/>
          <w:iCs/>
        </w:rPr>
        <w:t xml:space="preserve">Audience </w:t>
      </w:r>
      <w:r w:rsidRPr="00C85475">
        <w:t>is “operational management and system administrators</w:t>
      </w:r>
      <w:r>
        <w:t>”,</w:t>
      </w:r>
      <w:r w:rsidRPr="00C85475">
        <w:t xml:space="preserve"> the note will be more detailed in nature and will contain more operational information. </w:t>
      </w:r>
    </w:p>
    <w:p w14:paraId="2A71404A" w14:textId="629D5B83" w:rsidR="00C85475" w:rsidRPr="00F32D93" w:rsidRDefault="00C85475" w:rsidP="00C85475">
      <w:r w:rsidRPr="00C85475">
        <w:t>Ordinal is a mandatory, locally significant value used to track notes inside a CVRF document at the root (document) level. It is provided to uniquely identify a Note. There should be one of these values for every Note inside Document Notes, and it is recommended that Ordinal should be instantiated as a monotonically increasing counter, indexed from 1. Each Ordinal that tracks a Note inside Document Notes is completely independent from an Ordinal tracking a Note inside Vulnerability/Notes.</w:t>
      </w:r>
    </w:p>
    <w:p w14:paraId="51B9E2BE" w14:textId="4ACFC2A1" w:rsidR="00CF6658" w:rsidRDefault="00CF6658" w:rsidP="00CF6658">
      <w:pPr>
        <w:pStyle w:val="MemberHeading"/>
      </w:pPr>
      <w:r>
        <w:t>E</w:t>
      </w:r>
      <w:r w:rsidR="00C85475">
        <w:t>xample</w:t>
      </w:r>
    </w:p>
    <w:p w14:paraId="4353C9B2"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032" w:author="Stefan Hagen" w:date="2017-03-12T22:48:00Z">
        <w:r w:rsidR="00A07A1F">
          <w:rPr>
            <w:noProof/>
          </w:rPr>
          <w:t>29</w:t>
        </w:r>
      </w:ins>
      <w:del w:id="2033" w:author="Stefan Hagen" w:date="2017-03-11T23:24:00Z">
        <w:r w:rsidR="00147C8E" w:rsidDel="004377E7">
          <w:rPr>
            <w:noProof/>
          </w:rPr>
          <w:delText>22</w:delText>
        </w:r>
      </w:del>
      <w:r w:rsidR="00A07A1F">
        <w:rPr>
          <w:noProof/>
        </w:rPr>
        <w:fldChar w:fldCharType="end"/>
      </w:r>
      <w:r w:rsidRPr="003F1FAD">
        <w:t>:</w:t>
      </w:r>
    </w:p>
    <w:p w14:paraId="0B700C6D" w14:textId="77777777" w:rsidR="00C85475" w:rsidRDefault="00C85475" w:rsidP="00C85475">
      <w:pPr>
        <w:pStyle w:val="Examplesmall"/>
      </w:pPr>
      <w:r>
        <w:t>&lt;DocumentNotes&gt;</w:t>
      </w:r>
    </w:p>
    <w:p w14:paraId="6D1D6C2F" w14:textId="22ABD4F6" w:rsidR="00C85475" w:rsidRDefault="00C25990" w:rsidP="00C85475">
      <w:pPr>
        <w:pStyle w:val="Examplesmall"/>
      </w:pPr>
      <w:r>
        <w:t xml:space="preserve">  &lt;Note Type="General" Ordinal="1" Title="Details" Audience="All"</w:t>
      </w:r>
      <w:r w:rsidR="00C85475">
        <w:t>&gt;</w:t>
      </w:r>
      <w:r w:rsidR="00C85475">
        <w:br/>
        <w:t xml:space="preserve">    These are some details about a CVRF document intended for all stakeholders.</w:t>
      </w:r>
    </w:p>
    <w:p w14:paraId="3EE0EDCB" w14:textId="29DC327C" w:rsidR="00CF6658" w:rsidRPr="00C85475" w:rsidRDefault="00C85475" w:rsidP="00C85475">
      <w:pPr>
        <w:pStyle w:val="Examplesmall"/>
      </w:pPr>
      <w:r>
        <w:t xml:space="preserve">  &lt;/Note&gt;</w:t>
      </w:r>
      <w:r>
        <w:br/>
        <w:t>&lt;/DocumentNotes&gt;</w:t>
      </w:r>
      <w:r w:rsidR="00CF6658" w:rsidRPr="00610C93">
        <w:rPr>
          <w:rFonts w:ascii="MS Mincho" w:eastAsia="MS Mincho" w:hAnsi="MS Mincho" w:cs="MS Mincho"/>
        </w:rPr>
        <w:t> </w:t>
      </w:r>
    </w:p>
    <w:p w14:paraId="560F64CE" w14:textId="77777777" w:rsidR="00CF6658" w:rsidRDefault="00CF6658" w:rsidP="00CF6658">
      <w:pPr>
        <w:spacing w:before="0" w:after="0"/>
      </w:pPr>
    </w:p>
    <w:p w14:paraId="4920B5B5" w14:textId="4A3766E2" w:rsidR="00CF6658" w:rsidRDefault="00CF6658" w:rsidP="00CF6658">
      <w:pPr>
        <w:pStyle w:val="Heading2"/>
      </w:pPr>
      <w:bookmarkStart w:id="2034" w:name="_Toc477122273"/>
      <w:r>
        <w:lastRenderedPageBreak/>
        <w:t>Document Distribution</w:t>
      </w:r>
      <w:bookmarkEnd w:id="2034"/>
    </w:p>
    <w:p w14:paraId="06E7CBE8" w14:textId="30E3F76E" w:rsidR="00CF6658" w:rsidRDefault="00CF6658" w:rsidP="00CF6658">
      <w:pPr>
        <w:pStyle w:val="MemberHeading"/>
        <w:rPr>
          <w:rStyle w:val="Element"/>
        </w:rPr>
      </w:pPr>
      <w:proofErr w:type="gramStart"/>
      <w:r>
        <w:rPr>
          <w:rStyle w:val="Element"/>
        </w:rPr>
        <w:t>cvrf:</w:t>
      </w:r>
      <w:r w:rsidRPr="00610C93">
        <w:rPr>
          <w:rStyle w:val="Element"/>
        </w:rPr>
        <w:t>Document</w:t>
      </w:r>
      <w:r>
        <w:rPr>
          <w:rStyle w:val="Element"/>
        </w:rPr>
        <w:t>Distribution</w:t>
      </w:r>
      <w:proofErr w:type="gramEnd"/>
    </w:p>
    <w:p w14:paraId="05862D05" w14:textId="4C10F527" w:rsidR="00CF6658" w:rsidRPr="005D4C8E" w:rsidRDefault="00CF6658" w:rsidP="00CF6658">
      <w:pPr>
        <w:pStyle w:val="Member"/>
      </w:pPr>
      <w:r w:rsidRPr="005D4C8E">
        <w:rPr>
          <w:b/>
        </w:rPr>
        <w:t>Data Type:</w:t>
      </w:r>
      <w:r>
        <w:tab/>
      </w:r>
      <w:r>
        <w:tab/>
        <w:t>string</w:t>
      </w:r>
      <w:r>
        <w:br/>
      </w:r>
      <w:r w:rsidRPr="005D4C8E">
        <w:rPr>
          <w:b/>
        </w:rPr>
        <w:t>Range:</w:t>
      </w:r>
      <w:r>
        <w:tab/>
      </w:r>
      <w:r>
        <w:tab/>
      </w:r>
      <w:r>
        <w:tab/>
      </w:r>
      <w:r w:rsidR="008B4219">
        <w:t>unrestricted</w:t>
      </w:r>
      <w:r>
        <w:br/>
      </w:r>
      <w:r w:rsidRPr="005D4C8E">
        <w:rPr>
          <w:b/>
        </w:rPr>
        <w:t>Minimum Occurrences:</w:t>
      </w:r>
      <w:r w:rsidR="008B4219">
        <w:tab/>
        <w:t>0</w:t>
      </w:r>
      <w:r>
        <w:br/>
      </w:r>
      <w:r w:rsidRPr="005D4C8E">
        <w:rPr>
          <w:b/>
        </w:rPr>
        <w:t>Maximum Occurrences:</w:t>
      </w:r>
      <w:r>
        <w:tab/>
        <w:t>1</w:t>
      </w:r>
      <w:r>
        <w:br/>
      </w:r>
      <w:r w:rsidRPr="005D4C8E">
        <w:rPr>
          <w:b/>
        </w:rPr>
        <w:t>Parent:</w:t>
      </w:r>
      <w:r w:rsidR="008B4219">
        <w:tab/>
      </w:r>
      <w:r w:rsidR="008B4219">
        <w:tab/>
      </w:r>
      <w:r w:rsidR="008B4219">
        <w:tab/>
        <w:t>Root</w:t>
      </w:r>
    </w:p>
    <w:p w14:paraId="0779D2F7" w14:textId="77777777" w:rsidR="00CF6658" w:rsidRDefault="00CF6658" w:rsidP="00CF6658">
      <w:pPr>
        <w:spacing w:before="0" w:after="0"/>
      </w:pPr>
    </w:p>
    <w:p w14:paraId="679EFF68" w14:textId="4880ACAC" w:rsidR="00CF6658" w:rsidRDefault="00C70B27" w:rsidP="00CF6658">
      <w:r>
        <w:t>The optional e</w:t>
      </w:r>
      <w:r w:rsidR="00CF6658" w:rsidRPr="00F32D93">
        <w:t>lement</w:t>
      </w:r>
      <w:r w:rsidR="00CF6658">
        <w:rPr>
          <w:b/>
          <w:bCs/>
        </w:rPr>
        <w:t xml:space="preserve"> </w:t>
      </w:r>
      <w:proofErr w:type="gramStart"/>
      <w:r w:rsidR="00CF6658" w:rsidRPr="00F32D93">
        <w:rPr>
          <w:rStyle w:val="Element"/>
        </w:rPr>
        <w:t>cvrf:Document</w:t>
      </w:r>
      <w:r>
        <w:rPr>
          <w:rStyle w:val="Element"/>
        </w:rPr>
        <w:t>Distribution</w:t>
      </w:r>
      <w:proofErr w:type="gramEnd"/>
      <w:r w:rsidR="00CF6658" w:rsidRPr="00F32D93">
        <w:rPr>
          <w:b/>
          <w:bCs/>
        </w:rPr>
        <w:t xml:space="preserve"> </w:t>
      </w:r>
      <w:r w:rsidRPr="00C70B27">
        <w:t xml:space="preserve">should contain details about constraints, if any, for sharing the </w:t>
      </w:r>
      <w:ins w:id="2035" w:author="Stefan Hagen" w:date="2017-03-11T22:50:00Z">
        <w:r w:rsidR="00DB264F">
          <w:t xml:space="preserve">CSAF </w:t>
        </w:r>
      </w:ins>
      <w:r w:rsidRPr="00C70B27">
        <w:t>CVRF document with additional recipients. Constraints may include instructions on how to reproduce, share, copy, or oth</w:t>
      </w:r>
      <w:r>
        <w:t>erwise distribute the document.</w:t>
      </w:r>
    </w:p>
    <w:p w14:paraId="4FC6B39C" w14:textId="77777777" w:rsidR="00CF6658" w:rsidRPr="00F32D93" w:rsidRDefault="00CF6658" w:rsidP="00CF6658"/>
    <w:p w14:paraId="14E53839" w14:textId="5432F551" w:rsidR="00CF6658" w:rsidRDefault="00C70B27" w:rsidP="00CF6658">
      <w:pPr>
        <w:pStyle w:val="MemberHeading"/>
      </w:pPr>
      <w:r>
        <w:t>Example</w:t>
      </w:r>
    </w:p>
    <w:p w14:paraId="20280EF2" w14:textId="4D149245" w:rsidR="00C70B27" w:rsidDel="001362DE" w:rsidRDefault="001362DE">
      <w:pPr>
        <w:pStyle w:val="Caption"/>
        <w:rPr>
          <w:del w:id="2036" w:author="Stefan Hagen" w:date="2017-03-11T23:07:00Z"/>
        </w:rPr>
        <w:pPrChange w:id="2037" w:author="Stefan Hagen" w:date="2017-03-11T23:07:00Z">
          <w:pPr>
            <w:spacing w:before="0" w:after="0"/>
          </w:pPr>
        </w:pPrChange>
      </w:pPr>
      <w:ins w:id="2038" w:author="Stefan Hagen" w:date="2017-03-11T23:07:00Z">
        <w:r w:rsidRPr="004D7D18">
          <w:t>Example</w:t>
        </w:r>
        <w:r w:rsidRPr="003F1FAD">
          <w:t xml:space="preserve"> </w:t>
        </w:r>
        <w:r>
          <w:fldChar w:fldCharType="begin"/>
        </w:r>
        <w:r>
          <w:instrText xml:space="preserve"> SEQ Example \* ARABIC </w:instrText>
        </w:r>
        <w:r>
          <w:fldChar w:fldCharType="separate"/>
        </w:r>
      </w:ins>
      <w:ins w:id="2039" w:author="Stefan Hagen" w:date="2017-03-12T22:48:00Z">
        <w:r w:rsidR="00A07A1F">
          <w:rPr>
            <w:noProof/>
          </w:rPr>
          <w:t>30</w:t>
        </w:r>
      </w:ins>
      <w:del w:id="2040" w:author="Stefan Hagen" w:date="2017-03-11T23:24:00Z">
        <w:r w:rsidDel="004377E7">
          <w:rPr>
            <w:noProof/>
          </w:rPr>
          <w:delText>25</w:delText>
        </w:r>
      </w:del>
      <w:ins w:id="2041" w:author="Stefan Hagen" w:date="2017-03-11T23:07:00Z">
        <w:r>
          <w:rPr>
            <w:noProof/>
          </w:rPr>
          <w:fldChar w:fldCharType="end"/>
        </w:r>
        <w:r w:rsidRPr="003F1FAD">
          <w:t>:</w:t>
        </w:r>
      </w:ins>
    </w:p>
    <w:p w14:paraId="3BD2278A" w14:textId="366EBA20" w:rsidR="00C70B27" w:rsidRDefault="00C70B27">
      <w:pPr>
        <w:pStyle w:val="Caption"/>
        <w:pPrChange w:id="2042" w:author="Stefan Hagen" w:date="2017-03-11T23:07:00Z">
          <w:pPr>
            <w:spacing w:before="0" w:after="0"/>
            <w:ind w:firstLine="431"/>
          </w:pPr>
        </w:pPrChange>
      </w:pPr>
      <w:del w:id="2043" w:author="Stefan Hagen" w:date="2017-03-11T23:07:00Z">
        <w:r w:rsidDel="001362DE">
          <w:rPr>
            <w:rFonts w:ascii="Courier New" w:hAnsi="Courier New"/>
            <w:sz w:val="16"/>
          </w:rPr>
          <w:delText xml:space="preserve">See example in section </w:delText>
        </w:r>
        <w:r w:rsidRPr="001F5270" w:rsidDel="001362DE">
          <w:rPr>
            <w:rFonts w:ascii="Courier New" w:hAnsi="Courier New"/>
            <w:sz w:val="16"/>
            <w:highlight w:val="yellow"/>
          </w:rPr>
          <w:delText>TODO_DEFINE_OR_REMOVE_NO_CURRENT_EXAMPLE_PROVIDED</w:delText>
        </w:r>
      </w:del>
    </w:p>
    <w:p w14:paraId="0843B9DE" w14:textId="3EF2D1BC" w:rsidR="00C70B27" w:rsidRPr="00DC18B5" w:rsidRDefault="00DB264F">
      <w:pPr>
        <w:pStyle w:val="Examplesmall"/>
        <w:rPr>
          <w:rPrChange w:id="2044" w:author="Stefan Hagen" w:date="2017-03-12T11:19:00Z">
            <w:rPr/>
          </w:rPrChange>
        </w:rPr>
        <w:pPrChange w:id="2045" w:author="Stefan Hagen" w:date="2017-03-11T23:00:00Z">
          <w:pPr>
            <w:spacing w:before="0" w:after="0"/>
          </w:pPr>
        </w:pPrChange>
      </w:pPr>
      <w:ins w:id="2046" w:author="Stefan Hagen" w:date="2017-03-11T23:00:00Z">
        <w:r w:rsidRPr="00DC18B5">
          <w:rPr>
            <w:rPrChange w:id="2047" w:author="Stefan Hagen" w:date="2017-03-12T11:19:00Z">
              <w:rPr/>
            </w:rPrChange>
          </w:rPr>
          <w:t xml:space="preserve">&lt;DocumentDistribution </w:t>
        </w:r>
        <w:proofErr w:type="gramStart"/>
        <w:r w:rsidRPr="00DC18B5">
          <w:rPr>
            <w:rPrChange w:id="2048" w:author="Stefan Hagen" w:date="2017-03-12T11:19:00Z">
              <w:rPr/>
            </w:rPrChange>
          </w:rPr>
          <w:t>xml:lang</w:t>
        </w:r>
        <w:proofErr w:type="gramEnd"/>
        <w:r w:rsidRPr="00DC18B5">
          <w:rPr>
            <w:rPrChange w:id="2049" w:author="Stefan Hagen" w:date="2017-03-12T11:19:00Z">
              <w:rPr/>
            </w:rPrChange>
          </w:rPr>
          <w:t>="de"&gt;</w:t>
        </w:r>
      </w:ins>
      <w:ins w:id="2050" w:author="Stefan Hagen" w:date="2017-03-11T23:06:00Z">
        <w:r w:rsidR="001362DE" w:rsidRPr="00DC18B5">
          <w:rPr>
            <w:rPrChange w:id="2051" w:author="Stefan Hagen" w:date="2017-03-12T11:19:00Z">
              <w:rPr>
                <w:lang w:val="de-DE"/>
              </w:rPr>
            </w:rPrChange>
          </w:rPr>
          <w:br/>
          <w:t xml:space="preserve">  </w:t>
        </w:r>
      </w:ins>
      <w:ins w:id="2052" w:author="Stefan Hagen" w:date="2017-03-11T23:05:00Z">
        <w:r w:rsidR="001362DE" w:rsidRPr="00DC18B5">
          <w:rPr>
            <w:rPrChange w:id="2053" w:author="Stefan Hagen" w:date="2017-03-12T11:19:00Z">
              <w:rPr/>
            </w:rPrChange>
          </w:rPr>
          <w:t>Urheberrechtlich geschützt,</w:t>
        </w:r>
      </w:ins>
      <w:ins w:id="2054" w:author="Stefan Hagen" w:date="2017-03-11T23:00:00Z">
        <w:r w:rsidRPr="00DC18B5">
          <w:rPr>
            <w:rPrChange w:id="2055" w:author="Stefan Hagen" w:date="2017-03-12T11:19:00Z">
              <w:rPr/>
            </w:rPrChange>
          </w:rPr>
          <w:t xml:space="preserve"> 2017</w:t>
        </w:r>
      </w:ins>
      <w:ins w:id="2056" w:author="Stefan Hagen" w:date="2017-03-11T23:05:00Z">
        <w:r w:rsidR="001362DE" w:rsidRPr="00DC18B5">
          <w:rPr>
            <w:rPrChange w:id="2057" w:author="Stefan Hagen" w:date="2017-03-12T11:19:00Z">
              <w:rPr>
                <w:lang w:val="de-DE"/>
              </w:rPr>
            </w:rPrChange>
          </w:rPr>
          <w:t>,</w:t>
        </w:r>
      </w:ins>
      <w:ins w:id="2058" w:author="Stefan Hagen" w:date="2017-03-11T23:00:00Z">
        <w:r w:rsidRPr="00DC18B5">
          <w:rPr>
            <w:rPrChange w:id="2059" w:author="Stefan Hagen" w:date="2017-03-12T11:19:00Z">
              <w:rPr/>
            </w:rPrChange>
          </w:rPr>
          <w:t xml:space="preserve"> </w:t>
        </w:r>
      </w:ins>
      <w:ins w:id="2060" w:author="Stefan Hagen" w:date="2017-03-11T23:06:00Z">
        <w:r w:rsidR="001362DE" w:rsidRPr="00DC18B5">
          <w:rPr>
            <w:rPrChange w:id="2061" w:author="Stefan Hagen" w:date="2017-03-12T11:19:00Z">
              <w:rPr>
                <w:lang w:val="de-DE"/>
              </w:rPr>
            </w:rPrChange>
          </w:rPr>
          <w:t>Fiktive GmbH</w:t>
        </w:r>
        <w:r w:rsidR="001362DE" w:rsidRPr="00DC18B5">
          <w:rPr>
            <w:rPrChange w:id="2062" w:author="Stefan Hagen" w:date="2017-03-12T11:19:00Z">
              <w:rPr>
                <w:lang w:val="de-DE"/>
              </w:rPr>
            </w:rPrChange>
          </w:rPr>
          <w:br/>
        </w:r>
      </w:ins>
      <w:ins w:id="2063" w:author="Stefan Hagen" w:date="2017-03-11T23:00:00Z">
        <w:r w:rsidRPr="00DC18B5">
          <w:rPr>
            <w:rPrChange w:id="2064" w:author="Stefan Hagen" w:date="2017-03-12T11:19:00Z">
              <w:rPr/>
            </w:rPrChange>
          </w:rPr>
          <w:t>&lt;/DocumentDistribution&gt;</w:t>
        </w:r>
      </w:ins>
    </w:p>
    <w:p w14:paraId="2E632175" w14:textId="77777777" w:rsidR="001362DE" w:rsidRDefault="001362DE" w:rsidP="001362DE">
      <w:pPr>
        <w:pStyle w:val="Caption"/>
        <w:rPr>
          <w:ins w:id="2065" w:author="Stefan Hagen" w:date="2017-03-11T23:08:00Z"/>
        </w:rPr>
      </w:pPr>
      <w:ins w:id="2066" w:author="Stefan Hagen" w:date="2017-03-11T23:08:00Z">
        <w:r w:rsidRPr="004D7D18">
          <w:t>Example</w:t>
        </w:r>
        <w:r w:rsidRPr="003F1FAD">
          <w:t xml:space="preserve"> </w:t>
        </w:r>
        <w:r>
          <w:fldChar w:fldCharType="begin"/>
        </w:r>
        <w:r>
          <w:instrText xml:space="preserve"> SEQ Example \* ARABIC </w:instrText>
        </w:r>
        <w:r>
          <w:fldChar w:fldCharType="separate"/>
        </w:r>
      </w:ins>
      <w:ins w:id="2067" w:author="Stefan Hagen" w:date="2017-03-12T22:48:00Z">
        <w:r w:rsidR="00A07A1F">
          <w:rPr>
            <w:noProof/>
          </w:rPr>
          <w:t>31</w:t>
        </w:r>
      </w:ins>
      <w:del w:id="2068" w:author="Stefan Hagen" w:date="2017-03-11T23:24:00Z">
        <w:r w:rsidDel="004377E7">
          <w:rPr>
            <w:noProof/>
          </w:rPr>
          <w:delText>26</w:delText>
        </w:r>
      </w:del>
      <w:ins w:id="2069" w:author="Stefan Hagen" w:date="2017-03-11T23:08:00Z">
        <w:r>
          <w:rPr>
            <w:noProof/>
          </w:rPr>
          <w:fldChar w:fldCharType="end"/>
        </w:r>
        <w:r w:rsidRPr="003F1FAD">
          <w:t>:</w:t>
        </w:r>
      </w:ins>
    </w:p>
    <w:p w14:paraId="0F33580E" w14:textId="5579105E" w:rsidR="001362DE" w:rsidRPr="001362DE" w:rsidRDefault="001362DE">
      <w:pPr>
        <w:pStyle w:val="Examplesmall"/>
        <w:rPr>
          <w:rPrChange w:id="2070" w:author="Stefan Hagen" w:date="2017-03-11T23:08:00Z">
            <w:rPr/>
          </w:rPrChange>
        </w:rPr>
        <w:pPrChange w:id="2071" w:author="Stefan Hagen" w:date="2017-03-11T23:08:00Z">
          <w:pPr/>
        </w:pPrChange>
      </w:pPr>
      <w:ins w:id="2072" w:author="Stefan Hagen" w:date="2017-03-11T23:08:00Z">
        <w:r w:rsidRPr="001362DE">
          <w:rPr>
            <w:rPrChange w:id="2073" w:author="Stefan Hagen" w:date="2017-03-11T23:08:00Z">
              <w:rPr>
                <w:lang w:val="de-DE"/>
              </w:rPr>
            </w:rPrChange>
          </w:rPr>
          <w:t xml:space="preserve">&lt;DocumentDistribution </w:t>
        </w:r>
        <w:proofErr w:type="gramStart"/>
        <w:r w:rsidRPr="001362DE">
          <w:rPr>
            <w:rPrChange w:id="2074" w:author="Stefan Hagen" w:date="2017-03-11T23:08:00Z">
              <w:rPr>
                <w:lang w:val="de-DE"/>
              </w:rPr>
            </w:rPrChange>
          </w:rPr>
          <w:t>xml:lang</w:t>
        </w:r>
        <w:proofErr w:type="gramEnd"/>
        <w:r w:rsidRPr="001362DE">
          <w:rPr>
            <w:rPrChange w:id="2075" w:author="Stefan Hagen" w:date="2017-03-11T23:08:00Z">
              <w:rPr>
                <w:lang w:val="de-DE"/>
              </w:rPr>
            </w:rPrChange>
          </w:rPr>
          <w:t>="en"&gt;</w:t>
        </w:r>
        <w:r>
          <w:br/>
          <w:t xml:space="preserve">  </w:t>
        </w:r>
        <w:r w:rsidRPr="001362DE">
          <w:rPr>
            <w:rPrChange w:id="2076" w:author="Stefan Hagen" w:date="2017-03-11T23:08:00Z">
              <w:rPr>
                <w:lang w:val="de-DE"/>
              </w:rPr>
            </w:rPrChange>
          </w:rPr>
          <w:t>Copyright © 2010 Red Hat, Inc. All rights reserved.</w:t>
        </w:r>
        <w:r>
          <w:br/>
        </w:r>
        <w:r w:rsidRPr="001362DE">
          <w:rPr>
            <w:rPrChange w:id="2077" w:author="Stefan Hagen" w:date="2017-03-11T23:08:00Z">
              <w:rPr>
                <w:lang w:val="de-DE"/>
              </w:rPr>
            </w:rPrChange>
          </w:rPr>
          <w:t>&lt;/DocumentDistribution&gt;</w:t>
        </w:r>
      </w:ins>
    </w:p>
    <w:p w14:paraId="7461D0FD" w14:textId="23D2D533" w:rsidR="00CF6658" w:rsidRDefault="00CF6658" w:rsidP="00CF6658">
      <w:pPr>
        <w:pStyle w:val="Heading2"/>
      </w:pPr>
      <w:bookmarkStart w:id="2078" w:name="_Toc477122274"/>
      <w:r>
        <w:t>Aggregate Severity</w:t>
      </w:r>
      <w:bookmarkEnd w:id="2078"/>
    </w:p>
    <w:p w14:paraId="679B80DB" w14:textId="2A5960E1" w:rsidR="00CF6658" w:rsidRDefault="00CF6658" w:rsidP="00CF6658">
      <w:pPr>
        <w:pStyle w:val="MemberHeading"/>
        <w:rPr>
          <w:rStyle w:val="Element"/>
        </w:rPr>
      </w:pPr>
      <w:proofErr w:type="gramStart"/>
      <w:r>
        <w:rPr>
          <w:rStyle w:val="Element"/>
        </w:rPr>
        <w:t>cvrf:AggregateSeverity</w:t>
      </w:r>
      <w:proofErr w:type="gramEnd"/>
    </w:p>
    <w:p w14:paraId="53AB30A4" w14:textId="32DC1B63" w:rsidR="00CF6658" w:rsidRPr="005D4C8E" w:rsidRDefault="00CF6658" w:rsidP="00CF6658">
      <w:pPr>
        <w:pStyle w:val="Member"/>
      </w:pPr>
      <w:r w:rsidRPr="005D4C8E">
        <w:rPr>
          <w:b/>
        </w:rPr>
        <w:t>Data Type:</w:t>
      </w:r>
      <w:r>
        <w:tab/>
      </w:r>
      <w:r>
        <w:tab/>
        <w:t>string</w:t>
      </w:r>
      <w:r>
        <w:br/>
      </w:r>
      <w:r w:rsidRPr="005D4C8E">
        <w:rPr>
          <w:b/>
        </w:rPr>
        <w:t>Range:</w:t>
      </w:r>
      <w:r w:rsidR="00C1256F">
        <w:tab/>
      </w:r>
      <w:r w:rsidR="00C1256F">
        <w:tab/>
      </w:r>
      <w:r w:rsidR="00C1256F">
        <w:tab/>
        <w:t>unrestricted</w:t>
      </w:r>
      <w:r>
        <w:br/>
      </w:r>
      <w:r w:rsidRPr="005D4C8E">
        <w:rPr>
          <w:b/>
        </w:rPr>
        <w:t>Minimum Occurrences:</w:t>
      </w:r>
      <w:r w:rsidR="00C1256F">
        <w:tab/>
        <w:t>0</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Pr="00C06268">
        <w:t>Contact Details, Issuing Authority</w:t>
      </w:r>
      <w:r>
        <w:br/>
      </w:r>
      <w:r>
        <w:rPr>
          <w:b/>
        </w:rPr>
        <w:t>Attribute</w:t>
      </w:r>
      <w:r w:rsidRPr="005D4C8E">
        <w:rPr>
          <w:b/>
        </w:rPr>
        <w:t>:</w:t>
      </w:r>
      <w:r>
        <w:tab/>
      </w:r>
      <w:r>
        <w:tab/>
      </w:r>
      <w:r>
        <w:tab/>
      </w:r>
      <w:r w:rsidR="00C1256F">
        <w:t>Namespace</w:t>
      </w:r>
      <w:r>
        <w:br/>
      </w:r>
      <w:r>
        <w:rPr>
          <w:b/>
        </w:rPr>
        <w:t>Attribute Data Type</w:t>
      </w:r>
      <w:r w:rsidRPr="005D4C8E">
        <w:rPr>
          <w:b/>
        </w:rPr>
        <w:t>:</w:t>
      </w:r>
      <w:r>
        <w:tab/>
      </w:r>
      <w:r w:rsidR="00C1256F">
        <w:t>anyURI</w:t>
      </w:r>
      <w:r>
        <w:br/>
      </w:r>
      <w:r>
        <w:rPr>
          <w:b/>
        </w:rPr>
        <w:t>Attribute Range</w:t>
      </w:r>
      <w:r w:rsidRPr="005D4C8E">
        <w:rPr>
          <w:b/>
        </w:rPr>
        <w:t>:</w:t>
      </w:r>
      <w:r>
        <w:tab/>
      </w:r>
      <w:r>
        <w:tab/>
      </w:r>
      <w:r w:rsidRPr="00C06268">
        <w:t>unrestricted</w:t>
      </w:r>
      <w:r>
        <w:br/>
      </w:r>
      <w:r>
        <w:rPr>
          <w:b/>
        </w:rPr>
        <w:t>Attribute Required</w:t>
      </w:r>
      <w:r w:rsidRPr="005D4C8E">
        <w:rPr>
          <w:b/>
        </w:rPr>
        <w:t>:</w:t>
      </w:r>
      <w:r>
        <w:tab/>
      </w:r>
      <w:r w:rsidRPr="00C06268">
        <w:t>no</w:t>
      </w:r>
    </w:p>
    <w:p w14:paraId="6975F0AC" w14:textId="77777777" w:rsidR="00CF6658" w:rsidRDefault="00CF6658" w:rsidP="00CF6658">
      <w:pPr>
        <w:spacing w:before="0" w:after="0"/>
      </w:pPr>
    </w:p>
    <w:p w14:paraId="6C9EE24E" w14:textId="02C86D94" w:rsidR="00CF6658" w:rsidRDefault="00CF6658" w:rsidP="00CF6658">
      <w:r w:rsidRPr="00F32D93">
        <w:t>The</w:t>
      </w:r>
      <w:r>
        <w:rPr>
          <w:b/>
          <w:bCs/>
        </w:rPr>
        <w:t xml:space="preserve"> </w:t>
      </w:r>
      <w:r w:rsidR="001F5270" w:rsidRPr="001F5270">
        <w:t>optional</w:t>
      </w:r>
      <w:r w:rsidR="001F5270">
        <w:rPr>
          <w:b/>
          <w:bCs/>
        </w:rPr>
        <w:t xml:space="preserve"> </w:t>
      </w:r>
      <w:r w:rsidRPr="00F32D93">
        <w:t>element</w:t>
      </w:r>
      <w:r>
        <w:rPr>
          <w:b/>
          <w:bCs/>
        </w:rPr>
        <w:t xml:space="preserve"> </w:t>
      </w:r>
      <w:proofErr w:type="gramStart"/>
      <w:r w:rsidRPr="00F32D93">
        <w:rPr>
          <w:rStyle w:val="Element"/>
        </w:rPr>
        <w:t>cvrf:</w:t>
      </w:r>
      <w:ins w:id="2079" w:author="Stefan Hagen" w:date="2017-03-11T19:23:00Z">
        <w:r w:rsidR="002930C5">
          <w:rPr>
            <w:rStyle w:val="Element"/>
          </w:rPr>
          <w:t>AggregateSeverity</w:t>
        </w:r>
      </w:ins>
      <w:proofErr w:type="gramEnd"/>
      <w:del w:id="2080" w:author="Stefan Hagen" w:date="2017-03-11T19:23:00Z">
        <w:r w:rsidRPr="00F32D93" w:rsidDel="002930C5">
          <w:rPr>
            <w:rStyle w:val="Element"/>
          </w:rPr>
          <w:delText>Document</w:delText>
        </w:r>
        <w:r w:rsidDel="002930C5">
          <w:rPr>
            <w:rStyle w:val="Element"/>
          </w:rPr>
          <w:delText>XYZ</w:delText>
        </w:r>
        <w:r w:rsidRPr="00F32D93" w:rsidDel="002930C5">
          <w:rPr>
            <w:b/>
            <w:bCs/>
          </w:rPr>
          <w:delText xml:space="preserve"> </w:delText>
        </w:r>
        <w:r w:rsidRPr="00C06268" w:rsidDel="002930C5">
          <w:delText>i</w:delText>
        </w:r>
      </w:del>
      <w:ins w:id="2081" w:author="Stefan Hagen" w:date="2017-03-11T19:23:00Z">
        <w:r w:rsidR="002930C5">
          <w:t xml:space="preserve"> i</w:t>
        </w:r>
      </w:ins>
      <w:r w:rsidRPr="00C06268">
        <w:t xml:space="preserve">s a container that </w:t>
      </w:r>
      <w:r w:rsidR="001F5270" w:rsidRPr="001F5270">
        <w:t>is provided by the document producer to convey the urgency and criticality with which the vulnerability or vulnerabilities should be addressed. It is a document-level metric and applied to the document as a whole—not any specific vulnerability. The range of values in this field is defined according to the document producer's policies and procedures. 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w:t>
      </w:r>
      <w:r w:rsidR="001F5270">
        <w:t>n vulnerability (such as CVSS).</w:t>
      </w:r>
    </w:p>
    <w:p w14:paraId="32A04516" w14:textId="77777777" w:rsidR="001F5270" w:rsidRPr="001F5270" w:rsidRDefault="001F5270" w:rsidP="001F5270">
      <w:r w:rsidRPr="001F5270">
        <w:t xml:space="preserve">If one exists, the attribute Namespace should contain a URL pointing to the namespace so referenced. </w:t>
      </w:r>
    </w:p>
    <w:p w14:paraId="645B6125" w14:textId="084CF9B3" w:rsidR="00CF6658" w:rsidRDefault="001F5270" w:rsidP="00CF6658">
      <w:pPr>
        <w:pStyle w:val="MemberHeading"/>
      </w:pPr>
      <w:r>
        <w:t>Example</w:t>
      </w:r>
    </w:p>
    <w:p w14:paraId="19106B45" w14:textId="77777777" w:rsidR="001362DE" w:rsidRDefault="001362DE" w:rsidP="001362DE">
      <w:pPr>
        <w:pStyle w:val="Caption"/>
        <w:rPr>
          <w:ins w:id="2082" w:author="Stefan Hagen" w:date="2017-03-11T23:11:00Z"/>
        </w:rPr>
      </w:pPr>
      <w:ins w:id="2083" w:author="Stefan Hagen" w:date="2017-03-11T23:11:00Z">
        <w:r w:rsidRPr="004D7D18">
          <w:t>Example</w:t>
        </w:r>
        <w:r w:rsidRPr="003F1FAD">
          <w:t xml:space="preserve"> </w:t>
        </w:r>
        <w:r>
          <w:fldChar w:fldCharType="begin"/>
        </w:r>
        <w:r>
          <w:instrText xml:space="preserve"> SEQ Example \* ARABIC </w:instrText>
        </w:r>
        <w:r>
          <w:fldChar w:fldCharType="separate"/>
        </w:r>
      </w:ins>
      <w:ins w:id="2084" w:author="Stefan Hagen" w:date="2017-03-12T22:48:00Z">
        <w:r w:rsidR="00A07A1F">
          <w:rPr>
            <w:noProof/>
          </w:rPr>
          <w:t>32</w:t>
        </w:r>
      </w:ins>
      <w:del w:id="2085" w:author="Stefan Hagen" w:date="2017-03-11T23:24:00Z">
        <w:r w:rsidDel="004377E7">
          <w:rPr>
            <w:noProof/>
          </w:rPr>
          <w:delText>27</w:delText>
        </w:r>
      </w:del>
      <w:ins w:id="2086" w:author="Stefan Hagen" w:date="2017-03-11T23:11:00Z">
        <w:r>
          <w:rPr>
            <w:noProof/>
          </w:rPr>
          <w:fldChar w:fldCharType="end"/>
        </w:r>
        <w:r w:rsidRPr="003F1FAD">
          <w:t>:</w:t>
        </w:r>
      </w:ins>
    </w:p>
    <w:p w14:paraId="1A9FCD95" w14:textId="0E90C803" w:rsidR="001F5270" w:rsidDel="001362DE" w:rsidRDefault="001F5270" w:rsidP="001F5270">
      <w:pPr>
        <w:spacing w:before="0" w:after="0"/>
        <w:rPr>
          <w:del w:id="2087" w:author="Stefan Hagen" w:date="2017-03-11T23:11:00Z"/>
        </w:rPr>
      </w:pPr>
    </w:p>
    <w:p w14:paraId="7F9E9B33" w14:textId="0C5AF908" w:rsidR="001F5270" w:rsidDel="001362DE" w:rsidRDefault="001F5270" w:rsidP="001F5270">
      <w:pPr>
        <w:spacing w:before="0" w:after="0"/>
        <w:ind w:firstLine="431"/>
        <w:rPr>
          <w:del w:id="2088" w:author="Stefan Hagen" w:date="2017-03-11T23:11:00Z"/>
        </w:rPr>
      </w:pPr>
      <w:del w:id="2089" w:author="Stefan Hagen" w:date="2017-03-11T23:11:00Z">
        <w:r w:rsidDel="001362DE">
          <w:rPr>
            <w:rFonts w:ascii="Courier New" w:hAnsi="Courier New"/>
            <w:sz w:val="16"/>
          </w:rPr>
          <w:delText xml:space="preserve">See example in section </w:delText>
        </w:r>
        <w:r w:rsidRPr="001F5270" w:rsidDel="001362DE">
          <w:rPr>
            <w:rFonts w:ascii="Courier New" w:hAnsi="Courier New"/>
            <w:sz w:val="16"/>
            <w:highlight w:val="yellow"/>
          </w:rPr>
          <w:delText>TODO_DEFINE_OR_REMOVE_NO_CURRENT_EXAMPLE_PROVIDED</w:delText>
        </w:r>
      </w:del>
    </w:p>
    <w:p w14:paraId="3E2D3A7D" w14:textId="6F4337FD" w:rsidR="001362DE" w:rsidRPr="001362DE" w:rsidRDefault="001362DE">
      <w:pPr>
        <w:pStyle w:val="Examplesmall"/>
        <w:rPr>
          <w:ins w:id="2090" w:author="Stefan Hagen" w:date="2017-03-11T23:09:00Z"/>
        </w:rPr>
        <w:pPrChange w:id="2091" w:author="Stefan Hagen" w:date="2017-03-11T23:09:00Z">
          <w:pPr/>
        </w:pPrChange>
      </w:pPr>
      <w:ins w:id="2092" w:author="Stefan Hagen" w:date="2017-03-11T23:09:00Z">
        <w:r w:rsidRPr="001362DE">
          <w:t>&lt;AggregateSeverity Namespace="https://</w:t>
        </w:r>
        <w:r>
          <w:t>example.com/se/c</w:t>
        </w:r>
        <w:r w:rsidRPr="001362DE">
          <w:t>/"&gt;Important&lt;/AggregateSeverity&gt;</w:t>
        </w:r>
      </w:ins>
    </w:p>
    <w:p w14:paraId="6E2CF1D5" w14:textId="4BF9F6EE" w:rsidR="001362DE" w:rsidDel="001362DE" w:rsidRDefault="001362DE">
      <w:pPr>
        <w:pStyle w:val="Examplesmall"/>
        <w:rPr>
          <w:del w:id="2093" w:author="Stefan Hagen" w:date="2017-03-11T23:09:00Z"/>
        </w:rPr>
        <w:pPrChange w:id="2094" w:author="Stefan Hagen" w:date="2017-03-11T23:08:00Z">
          <w:pPr>
            <w:spacing w:before="0" w:after="0"/>
          </w:pPr>
        </w:pPrChange>
      </w:pPr>
      <w:bookmarkStart w:id="2095" w:name="_Toc477038012"/>
      <w:bookmarkStart w:id="2096" w:name="_Toc477080897"/>
      <w:bookmarkStart w:id="2097" w:name="_Toc477103380"/>
      <w:bookmarkStart w:id="2098" w:name="_Toc477106583"/>
      <w:bookmarkStart w:id="2099" w:name="_Toc477112131"/>
      <w:bookmarkStart w:id="2100" w:name="_Toc477120923"/>
      <w:bookmarkStart w:id="2101" w:name="_Toc477121269"/>
      <w:bookmarkStart w:id="2102" w:name="_Toc477122275"/>
      <w:bookmarkEnd w:id="2095"/>
      <w:bookmarkEnd w:id="2096"/>
      <w:bookmarkEnd w:id="2097"/>
      <w:bookmarkEnd w:id="2098"/>
      <w:bookmarkEnd w:id="2099"/>
      <w:bookmarkEnd w:id="2100"/>
      <w:bookmarkEnd w:id="2101"/>
      <w:bookmarkEnd w:id="2102"/>
    </w:p>
    <w:p w14:paraId="7A3C59CB" w14:textId="144DC6DA" w:rsidR="00801EF2" w:rsidRDefault="00801EF2" w:rsidP="00801EF2">
      <w:pPr>
        <w:pStyle w:val="Heading2"/>
      </w:pPr>
      <w:bookmarkStart w:id="2103" w:name="_Toc477122276"/>
      <w:r>
        <w:t>Document References</w:t>
      </w:r>
      <w:bookmarkEnd w:id="2103"/>
    </w:p>
    <w:p w14:paraId="784DC537" w14:textId="50270DE0" w:rsidR="00801EF2" w:rsidRDefault="00801EF2" w:rsidP="00801EF2">
      <w:pPr>
        <w:pStyle w:val="MemberHeading"/>
        <w:rPr>
          <w:rStyle w:val="Element"/>
        </w:rPr>
      </w:pPr>
      <w:proofErr w:type="gramStart"/>
      <w:r>
        <w:rPr>
          <w:rStyle w:val="Element"/>
        </w:rPr>
        <w:t>cvrf:DocumentReferences</w:t>
      </w:r>
      <w:proofErr w:type="gramEnd"/>
    </w:p>
    <w:p w14:paraId="5A93D494" w14:textId="3D1E14E7" w:rsidR="00801EF2" w:rsidRPr="005D4C8E" w:rsidRDefault="00801EF2" w:rsidP="00801EF2">
      <w:pPr>
        <w:pStyle w:val="Member"/>
      </w:pPr>
      <w:r w:rsidRPr="005D4C8E">
        <w:rPr>
          <w:b/>
        </w:rPr>
        <w:t>Data Type:</w:t>
      </w:r>
      <w:r>
        <w:tab/>
      </w:r>
      <w:r>
        <w:tab/>
      </w:r>
      <w:r w:rsidR="00DB7169">
        <w:t>container</w:t>
      </w:r>
      <w:r>
        <w:br/>
      </w:r>
      <w:r w:rsidRPr="005D4C8E">
        <w:rPr>
          <w:b/>
        </w:rPr>
        <w:t>Minimum Occurrences:</w:t>
      </w:r>
      <w:r w:rsidR="00DB7169">
        <w:tab/>
        <w:t>0</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00DB7169">
        <w:t>Reference</w:t>
      </w:r>
    </w:p>
    <w:p w14:paraId="744F0682" w14:textId="77777777" w:rsidR="00801EF2" w:rsidRDefault="00801EF2" w:rsidP="00801EF2">
      <w:pPr>
        <w:spacing w:before="0" w:after="0"/>
      </w:pPr>
    </w:p>
    <w:p w14:paraId="2101AEE7" w14:textId="7C32C322" w:rsidR="007F6541" w:rsidRDefault="007F6541" w:rsidP="007F6541">
      <w:r w:rsidRPr="00F32D93">
        <w:t>The</w:t>
      </w:r>
      <w:r>
        <w:rPr>
          <w:b/>
          <w:bCs/>
        </w:rPr>
        <w:t xml:space="preserve"> </w:t>
      </w:r>
      <w:r w:rsidRPr="00F84692">
        <w:t>optional</w:t>
      </w:r>
      <w:r>
        <w:rPr>
          <w:b/>
          <w:bCs/>
        </w:rPr>
        <w:t xml:space="preserve"> </w:t>
      </w:r>
      <w:r w:rsidRPr="00F32D93">
        <w:t>element</w:t>
      </w:r>
      <w:r>
        <w:rPr>
          <w:b/>
          <w:bCs/>
        </w:rPr>
        <w:t xml:space="preserve"> </w:t>
      </w:r>
      <w:proofErr w:type="gramStart"/>
      <w:r w:rsidRPr="00F32D93">
        <w:rPr>
          <w:rStyle w:val="Element"/>
        </w:rPr>
        <w:t>cvrf:</w:t>
      </w:r>
      <w:r w:rsidR="00DB7169">
        <w:rPr>
          <w:rStyle w:val="Element"/>
        </w:rPr>
        <w:t>DocumentReferences</w:t>
      </w:r>
      <w:proofErr w:type="gramEnd"/>
      <w:r w:rsidRPr="00F32D93">
        <w:rPr>
          <w:b/>
          <w:bCs/>
        </w:rPr>
        <w:t xml:space="preserve"> </w:t>
      </w:r>
      <w:r w:rsidRPr="00C06268">
        <w:t xml:space="preserve">is a </w:t>
      </w:r>
      <w:r w:rsidR="00AB7624" w:rsidRPr="00AB7624">
        <w:t xml:space="preserve">container </w:t>
      </w:r>
      <w:r w:rsidR="00AB7624">
        <w:t xml:space="preserve">that </w:t>
      </w:r>
      <w:r w:rsidR="00AB7624" w:rsidRPr="00AB7624">
        <w:t xml:space="preserve">should include references to any conferences, papers, advisories, and other resources that are related and considered to be of value to the document consumer. For every </w:t>
      </w:r>
      <w:r w:rsidR="00AB7624" w:rsidRPr="00AB7624">
        <w:rPr>
          <w:b/>
          <w:bCs/>
        </w:rPr>
        <w:t xml:space="preserve">Document References </w:t>
      </w:r>
      <w:r w:rsidR="00AB7624" w:rsidRPr="00AB7624">
        <w:t xml:space="preserve">container, there must be at least one </w:t>
      </w:r>
      <w:r w:rsidR="00AB7624" w:rsidRPr="00AB7624">
        <w:rPr>
          <w:b/>
          <w:bCs/>
        </w:rPr>
        <w:t xml:space="preserve">Reference </w:t>
      </w:r>
      <w:r w:rsidR="00AB7624" w:rsidRPr="00AB7624">
        <w:t xml:space="preserve">element, and each </w:t>
      </w:r>
      <w:r w:rsidR="00AB7624" w:rsidRPr="00AB7624">
        <w:rPr>
          <w:b/>
          <w:bCs/>
        </w:rPr>
        <w:t xml:space="preserve">Reference </w:t>
      </w:r>
      <w:r w:rsidR="00AB7624" w:rsidRPr="00AB7624">
        <w:t xml:space="preserve">element must contain one </w:t>
      </w:r>
      <w:r w:rsidR="00AB7624" w:rsidRPr="00AB7624">
        <w:rPr>
          <w:b/>
          <w:bCs/>
        </w:rPr>
        <w:t xml:space="preserve">URL </w:t>
      </w:r>
      <w:r w:rsidR="00AB7624" w:rsidRPr="00AB7624">
        <w:t xml:space="preserve">and one </w:t>
      </w:r>
      <w:r w:rsidR="00AB7624" w:rsidRPr="00AB7624">
        <w:rPr>
          <w:b/>
          <w:bCs/>
        </w:rPr>
        <w:t>Description</w:t>
      </w:r>
      <w:r w:rsidR="00AB7624">
        <w:rPr>
          <w:b/>
          <w:bCs/>
        </w:rPr>
        <w:t>.</w:t>
      </w:r>
    </w:p>
    <w:p w14:paraId="589F933B" w14:textId="77777777" w:rsidR="007F6541" w:rsidRPr="00F32D93" w:rsidRDefault="007F6541" w:rsidP="007F6541"/>
    <w:p w14:paraId="7CE02AED" w14:textId="77777777" w:rsidR="007F6541" w:rsidRDefault="007F6541" w:rsidP="007F6541">
      <w:pPr>
        <w:pStyle w:val="MemberHeading"/>
      </w:pPr>
      <w:r>
        <w:t>Example</w:t>
      </w:r>
    </w:p>
    <w:p w14:paraId="3EDBC6E6" w14:textId="77777777" w:rsidR="007F6541" w:rsidRDefault="007F6541" w:rsidP="007F6541">
      <w:pPr>
        <w:spacing w:before="0" w:after="0"/>
      </w:pPr>
    </w:p>
    <w:p w14:paraId="106A48B0" w14:textId="380CA94E" w:rsidR="007F6541" w:rsidRDefault="007F6541" w:rsidP="007F6541">
      <w:pPr>
        <w:spacing w:before="0" w:after="0"/>
        <w:ind w:firstLine="431"/>
      </w:pPr>
      <w:r>
        <w:rPr>
          <w:rFonts w:ascii="Courier New" w:hAnsi="Courier New"/>
          <w:sz w:val="16"/>
        </w:rPr>
        <w:t xml:space="preserve">See example in section </w:t>
      </w:r>
      <w:r w:rsidR="004510BC">
        <w:rPr>
          <w:rFonts w:ascii="Courier New" w:hAnsi="Courier New"/>
          <w:sz w:val="16"/>
        </w:rPr>
        <w:fldChar w:fldCharType="begin"/>
      </w:r>
      <w:r w:rsidR="004510BC">
        <w:rPr>
          <w:rFonts w:ascii="Courier New" w:hAnsi="Courier New"/>
          <w:sz w:val="16"/>
        </w:rPr>
        <w:instrText xml:space="preserve"> REF _Ref476735344 \r \h </w:instrText>
      </w:r>
      <w:r w:rsidR="004510BC">
        <w:rPr>
          <w:rFonts w:ascii="Courier New" w:hAnsi="Courier New"/>
          <w:sz w:val="16"/>
        </w:rPr>
      </w:r>
      <w:r w:rsidR="004510BC">
        <w:rPr>
          <w:rFonts w:ascii="Courier New" w:hAnsi="Courier New"/>
          <w:sz w:val="16"/>
        </w:rPr>
        <w:fldChar w:fldCharType="separate"/>
      </w:r>
      <w:r w:rsidR="00A07A1F">
        <w:rPr>
          <w:rFonts w:ascii="Courier New" w:hAnsi="Courier New"/>
          <w:sz w:val="16"/>
        </w:rPr>
        <w:t>4.8.1.2</w:t>
      </w:r>
      <w:r w:rsidR="004510BC">
        <w:rPr>
          <w:rFonts w:ascii="Courier New" w:hAnsi="Courier New"/>
          <w:sz w:val="16"/>
        </w:rPr>
        <w:fldChar w:fldCharType="end"/>
      </w:r>
    </w:p>
    <w:p w14:paraId="3DB1F8F0" w14:textId="77777777" w:rsidR="00E552F7" w:rsidRDefault="00E552F7" w:rsidP="00E552F7">
      <w:pPr>
        <w:spacing w:before="0" w:after="0"/>
      </w:pPr>
    </w:p>
    <w:p w14:paraId="7EFEDEFA" w14:textId="55E8FABD" w:rsidR="00DB7169" w:rsidRDefault="00DB7169" w:rsidP="00DB7169">
      <w:pPr>
        <w:pStyle w:val="Heading3"/>
      </w:pPr>
      <w:bookmarkStart w:id="2104" w:name="_Toc477122277"/>
      <w:r>
        <w:t>Document References – Reference</w:t>
      </w:r>
      <w:bookmarkEnd w:id="2104"/>
    </w:p>
    <w:p w14:paraId="12BD19BB" w14:textId="52667292" w:rsidR="00DB7169" w:rsidRDefault="00DB7169" w:rsidP="00DB7169">
      <w:pPr>
        <w:pStyle w:val="MemberHeading"/>
        <w:rPr>
          <w:rStyle w:val="Element"/>
        </w:rPr>
      </w:pPr>
      <w:proofErr w:type="gramStart"/>
      <w:r>
        <w:rPr>
          <w:rStyle w:val="Element"/>
        </w:rPr>
        <w:t>cvrf:DocumentReferences</w:t>
      </w:r>
      <w:proofErr w:type="gramEnd"/>
      <w:r>
        <w:rPr>
          <w:rStyle w:val="Element"/>
        </w:rPr>
        <w:t xml:space="preserve"> / cvrf:Reference</w:t>
      </w:r>
    </w:p>
    <w:p w14:paraId="7B90C69D" w14:textId="2E06274A" w:rsidR="00DB7169" w:rsidRPr="005D4C8E" w:rsidRDefault="00DB7169" w:rsidP="00DB7169">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t>Document</w:t>
      </w:r>
      <w:r w:rsidR="00FD6515">
        <w:t xml:space="preserve"> </w:t>
      </w:r>
      <w:r>
        <w:t>References</w:t>
      </w:r>
      <w:r>
        <w:br/>
      </w:r>
      <w:r>
        <w:rPr>
          <w:b/>
        </w:rPr>
        <w:t>Children</w:t>
      </w:r>
      <w:r w:rsidRPr="005D4C8E">
        <w:rPr>
          <w:b/>
        </w:rPr>
        <w:t>:</w:t>
      </w:r>
      <w:r>
        <w:tab/>
      </w:r>
      <w:r>
        <w:tab/>
      </w:r>
      <w:r>
        <w:tab/>
      </w:r>
      <w:r w:rsidR="00FD6515">
        <w:t>URL, Description</w:t>
      </w:r>
      <w:r w:rsidR="00FD6515">
        <w:br/>
      </w:r>
      <w:r w:rsidR="00FD6515">
        <w:rPr>
          <w:b/>
        </w:rPr>
        <w:t>Attribute</w:t>
      </w:r>
      <w:r w:rsidR="00FD6515" w:rsidRPr="005D4C8E">
        <w:rPr>
          <w:b/>
        </w:rPr>
        <w:t>:</w:t>
      </w:r>
      <w:r w:rsidR="00FD6515">
        <w:tab/>
      </w:r>
      <w:r w:rsidR="00FD6515">
        <w:tab/>
      </w:r>
      <w:r w:rsidR="00FD6515">
        <w:tab/>
        <w:t>Type</w:t>
      </w:r>
      <w:r w:rsidR="00FD6515">
        <w:br/>
      </w:r>
      <w:r w:rsidR="00FD6515">
        <w:rPr>
          <w:b/>
        </w:rPr>
        <w:t>Attribute Data Type</w:t>
      </w:r>
      <w:r w:rsidR="00FD6515" w:rsidRPr="005D4C8E">
        <w:rPr>
          <w:b/>
        </w:rPr>
        <w:t>:</w:t>
      </w:r>
      <w:r w:rsidR="00FD6515">
        <w:tab/>
        <w:t>enumerated list</w:t>
      </w:r>
      <w:r w:rsidR="00FD6515">
        <w:br/>
      </w:r>
      <w:r w:rsidR="00FD6515">
        <w:rPr>
          <w:b/>
        </w:rPr>
        <w:t>Attribute Required</w:t>
      </w:r>
      <w:r w:rsidR="00FD6515" w:rsidRPr="005D4C8E">
        <w:rPr>
          <w:b/>
        </w:rPr>
        <w:t>:</w:t>
      </w:r>
      <w:r w:rsidR="00FD6515">
        <w:tab/>
      </w:r>
      <w:r w:rsidR="000233BC">
        <w:t>yes</w:t>
      </w:r>
      <w:r w:rsidR="000233BC">
        <w:br/>
      </w:r>
      <w:r w:rsidR="000233BC">
        <w:rPr>
          <w:b/>
        </w:rPr>
        <w:t>Attribute Default Value</w:t>
      </w:r>
      <w:r w:rsidR="000233BC" w:rsidRPr="005D4C8E">
        <w:rPr>
          <w:b/>
        </w:rPr>
        <w:t>:</w:t>
      </w:r>
      <w:r w:rsidR="000233BC">
        <w:tab/>
        <w:t>External</w:t>
      </w:r>
    </w:p>
    <w:p w14:paraId="7C207143" w14:textId="77777777" w:rsidR="00DB7169" w:rsidRDefault="00DB7169" w:rsidP="00DB7169">
      <w:pPr>
        <w:spacing w:before="0" w:after="0"/>
      </w:pPr>
    </w:p>
    <w:p w14:paraId="0CD05A4E" w14:textId="77777777" w:rsidR="000233BC" w:rsidRPr="000233BC" w:rsidRDefault="00DB7169" w:rsidP="000233BC">
      <w:r w:rsidRPr="00F32D93">
        <w:t>The</w:t>
      </w:r>
      <w:r>
        <w:rPr>
          <w:b/>
          <w:bCs/>
        </w:rPr>
        <w:t xml:space="preserve"> </w:t>
      </w:r>
      <w:r w:rsidRPr="00F32D93">
        <w:t>element</w:t>
      </w:r>
      <w:r>
        <w:rPr>
          <w:b/>
          <w:bCs/>
        </w:rPr>
        <w:t xml:space="preserve"> </w:t>
      </w:r>
      <w:proofErr w:type="gramStart"/>
      <w:r w:rsidRPr="00F32D93">
        <w:rPr>
          <w:rStyle w:val="Element"/>
        </w:rPr>
        <w:t>cvrf:</w:t>
      </w:r>
      <w:r w:rsidR="000233BC">
        <w:rPr>
          <w:rStyle w:val="Element"/>
        </w:rPr>
        <w:t>Reference</w:t>
      </w:r>
      <w:proofErr w:type="gramEnd"/>
      <w:r w:rsidRPr="00F32D93">
        <w:rPr>
          <w:b/>
          <w:bCs/>
        </w:rPr>
        <w:t xml:space="preserve"> </w:t>
      </w:r>
      <w:r w:rsidR="000233BC" w:rsidRPr="000233BC">
        <w:t xml:space="preserve">refers to resources related to the overall CVRF document. These may include a plaintext or HTML version of the advisory or other related documentation, such as white papers or mitigation documentation. </w:t>
      </w:r>
    </w:p>
    <w:p w14:paraId="30251F67" w14:textId="77777777" w:rsidR="000233BC" w:rsidRPr="000233BC" w:rsidRDefault="000233BC" w:rsidP="000233BC">
      <w:r w:rsidRPr="000233BC">
        <w:t xml:space="preserve">The </w:t>
      </w:r>
      <w:r w:rsidRPr="000233BC">
        <w:rPr>
          <w:i/>
          <w:iCs/>
        </w:rPr>
        <w:t xml:space="preserve">Type </w:t>
      </w:r>
      <w:r w:rsidRPr="000233BC">
        <w:t xml:space="preserve">attribute denotes the type of the document reference relative to the given document. The follow types are available: </w:t>
      </w:r>
    </w:p>
    <w:p w14:paraId="4276308A" w14:textId="4B47D3CA" w:rsidR="000233BC" w:rsidRPr="00C06268" w:rsidRDefault="000233BC" w:rsidP="004C3D28">
      <w:pPr>
        <w:pStyle w:val="ListParagraph"/>
        <w:numPr>
          <w:ilvl w:val="0"/>
          <w:numId w:val="9"/>
        </w:numPr>
      </w:pPr>
      <w:r w:rsidRPr="000233BC">
        <w:rPr>
          <w:b/>
          <w:bCs/>
        </w:rPr>
        <w:t xml:space="preserve">External: </w:t>
      </w:r>
      <w:r w:rsidRPr="000233BC">
        <w:t>The default value indicates the reference is external to the document</w:t>
      </w:r>
      <w:r w:rsidRPr="00C06268">
        <w:t xml:space="preserve">. </w:t>
      </w:r>
      <w:r w:rsidRPr="00C06268">
        <w:rPr>
          <w:rFonts w:ascii="MS Mincho" w:eastAsia="MS Mincho" w:hAnsi="MS Mincho" w:cs="MS Mincho"/>
        </w:rPr>
        <w:t> </w:t>
      </w:r>
    </w:p>
    <w:p w14:paraId="4B30EA2F" w14:textId="547251AF" w:rsidR="000233BC" w:rsidRPr="00C06268" w:rsidRDefault="000233BC" w:rsidP="004C3D28">
      <w:pPr>
        <w:pStyle w:val="ListParagraph"/>
        <w:numPr>
          <w:ilvl w:val="0"/>
          <w:numId w:val="9"/>
        </w:numPr>
      </w:pPr>
      <w:r>
        <w:rPr>
          <w:b/>
          <w:bCs/>
        </w:rPr>
        <w:t>Self</w:t>
      </w:r>
      <w:r>
        <w:t xml:space="preserve">: </w:t>
      </w:r>
      <w:r w:rsidRPr="000233BC">
        <w:t>This indicates the related document is actually a direct reference to itself</w:t>
      </w:r>
      <w:r w:rsidRPr="00C06268">
        <w:t xml:space="preserve"> </w:t>
      </w:r>
      <w:r w:rsidRPr="00C06268">
        <w:rPr>
          <w:rFonts w:ascii="MS Mincho" w:eastAsia="MS Mincho" w:hAnsi="MS Mincho" w:cs="MS Mincho"/>
        </w:rPr>
        <w:t> </w:t>
      </w:r>
    </w:p>
    <w:p w14:paraId="497146B2" w14:textId="77777777" w:rsidR="00DB7169" w:rsidRPr="00F32D93" w:rsidRDefault="00DB7169" w:rsidP="00DB7169"/>
    <w:p w14:paraId="19B2043E" w14:textId="77777777" w:rsidR="00DB7169" w:rsidRDefault="00DB7169" w:rsidP="00DB7169">
      <w:pPr>
        <w:pStyle w:val="MemberHeading"/>
      </w:pPr>
      <w:r>
        <w:t>Example</w:t>
      </w:r>
    </w:p>
    <w:p w14:paraId="5D596F60" w14:textId="77777777" w:rsidR="00DB7169" w:rsidRDefault="00DB7169" w:rsidP="00DB7169">
      <w:pPr>
        <w:spacing w:before="0" w:after="0"/>
      </w:pPr>
    </w:p>
    <w:p w14:paraId="0E137ECF" w14:textId="77777777" w:rsidR="004510BC" w:rsidRDefault="004510BC" w:rsidP="004510BC">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_Ref476735344 \r \h </w:instrText>
      </w:r>
      <w:r>
        <w:rPr>
          <w:rFonts w:ascii="Courier New" w:hAnsi="Courier New"/>
          <w:sz w:val="16"/>
        </w:rPr>
      </w:r>
      <w:r>
        <w:rPr>
          <w:rFonts w:ascii="Courier New" w:hAnsi="Courier New"/>
          <w:sz w:val="16"/>
        </w:rPr>
        <w:fldChar w:fldCharType="separate"/>
      </w:r>
      <w:r w:rsidR="00A07A1F">
        <w:rPr>
          <w:rFonts w:ascii="Courier New" w:hAnsi="Courier New"/>
          <w:sz w:val="16"/>
        </w:rPr>
        <w:t>4.8.1.2</w:t>
      </w:r>
      <w:r>
        <w:rPr>
          <w:rFonts w:ascii="Courier New" w:hAnsi="Courier New"/>
          <w:sz w:val="16"/>
        </w:rPr>
        <w:fldChar w:fldCharType="end"/>
      </w:r>
    </w:p>
    <w:p w14:paraId="27E19345" w14:textId="77777777" w:rsidR="004510BC" w:rsidRDefault="004510BC" w:rsidP="004510BC">
      <w:pPr>
        <w:spacing w:before="0" w:after="0"/>
      </w:pPr>
    </w:p>
    <w:p w14:paraId="02CCAB18" w14:textId="2D78D2B7" w:rsidR="00DB7169" w:rsidRDefault="00FD6515" w:rsidP="00DB7169">
      <w:pPr>
        <w:pStyle w:val="Heading4"/>
      </w:pPr>
      <w:bookmarkStart w:id="2105" w:name="_Toc477122278"/>
      <w:r>
        <w:lastRenderedPageBreak/>
        <w:t>Document References</w:t>
      </w:r>
      <w:r w:rsidR="00DB7169">
        <w:t xml:space="preserve"> – </w:t>
      </w:r>
      <w:r>
        <w:t xml:space="preserve">Reference </w:t>
      </w:r>
      <w:r w:rsidR="00DB7169">
        <w:t xml:space="preserve">– </w:t>
      </w:r>
      <w:r>
        <w:t>URL</w:t>
      </w:r>
      <w:bookmarkEnd w:id="2105"/>
    </w:p>
    <w:p w14:paraId="00CC5C10" w14:textId="02FB2BC5" w:rsidR="00DB7169" w:rsidRDefault="00FD6515" w:rsidP="00DB7169">
      <w:pPr>
        <w:pStyle w:val="MemberHeading"/>
        <w:rPr>
          <w:rStyle w:val="Element"/>
        </w:rPr>
      </w:pPr>
      <w:proofErr w:type="gramStart"/>
      <w:r>
        <w:rPr>
          <w:rStyle w:val="Element"/>
        </w:rPr>
        <w:t>cvrf:DocumentReferences</w:t>
      </w:r>
      <w:proofErr w:type="gramEnd"/>
      <w:r>
        <w:rPr>
          <w:rStyle w:val="Element"/>
        </w:rPr>
        <w:t xml:space="preserve"> / cvrf:Reference</w:t>
      </w:r>
      <w:r w:rsidR="00DB7169">
        <w:rPr>
          <w:rStyle w:val="Element"/>
        </w:rPr>
        <w:t xml:space="preserve"> / cvrf:</w:t>
      </w:r>
      <w:r>
        <w:rPr>
          <w:rStyle w:val="Element"/>
        </w:rPr>
        <w:t>URL</w:t>
      </w:r>
    </w:p>
    <w:p w14:paraId="3AF488F6" w14:textId="463E1B50" w:rsidR="00DB7169" w:rsidRPr="005D4C8E" w:rsidRDefault="00DB7169" w:rsidP="00DB7169">
      <w:pPr>
        <w:pStyle w:val="Member"/>
      </w:pPr>
      <w:r w:rsidRPr="005D4C8E">
        <w:rPr>
          <w:b/>
        </w:rPr>
        <w:t>Data Type:</w:t>
      </w:r>
      <w:r>
        <w:tab/>
      </w:r>
      <w:r>
        <w:tab/>
      </w:r>
      <w:r w:rsidR="00FD6515">
        <w:t>anyURI</w:t>
      </w:r>
      <w:r>
        <w:br/>
      </w:r>
      <w:r w:rsidRPr="005D4C8E">
        <w:rPr>
          <w:b/>
        </w:rPr>
        <w:t>Range:</w:t>
      </w:r>
      <w:r>
        <w:tab/>
      </w:r>
      <w:r>
        <w:tab/>
      </w:r>
      <w:r>
        <w:tab/>
        <w:t>unrestricted</w:t>
      </w:r>
      <w:r>
        <w:br/>
      </w:r>
      <w:r w:rsidRPr="005D4C8E">
        <w:rPr>
          <w:b/>
        </w:rPr>
        <w:t>Minimum Occurrences:</w:t>
      </w:r>
      <w:r w:rsidR="00FD6515">
        <w:tab/>
        <w:t>1</w:t>
      </w:r>
      <w:r>
        <w:br/>
      </w:r>
      <w:r w:rsidRPr="005D4C8E">
        <w:rPr>
          <w:b/>
        </w:rPr>
        <w:t>Maximum Occurrences:</w:t>
      </w:r>
      <w:r>
        <w:tab/>
      </w:r>
      <w:r w:rsidR="00FD6515">
        <w:t>1</w:t>
      </w:r>
      <w:r>
        <w:br/>
      </w:r>
      <w:r w:rsidRPr="005D4C8E">
        <w:rPr>
          <w:b/>
        </w:rPr>
        <w:t>Parent:</w:t>
      </w:r>
      <w:r>
        <w:tab/>
      </w:r>
      <w:r>
        <w:tab/>
      </w:r>
      <w:r>
        <w:tab/>
      </w:r>
      <w:r w:rsidR="00FD6515">
        <w:t>Reference</w:t>
      </w:r>
    </w:p>
    <w:p w14:paraId="52372A37" w14:textId="77777777" w:rsidR="00DB7169" w:rsidRDefault="00DB7169" w:rsidP="00DB7169">
      <w:pPr>
        <w:spacing w:before="0" w:after="0"/>
      </w:pPr>
    </w:p>
    <w:p w14:paraId="30833F9C" w14:textId="07A068EF" w:rsidR="00DB7169" w:rsidRPr="00DD67FC" w:rsidRDefault="00DB7169" w:rsidP="00FD6515">
      <w:r w:rsidRPr="00F32D93">
        <w:t>The</w:t>
      </w:r>
      <w:r>
        <w:rPr>
          <w:b/>
          <w:bCs/>
        </w:rPr>
        <w:t xml:space="preserve"> </w:t>
      </w:r>
      <w:r w:rsidRPr="00F32D93">
        <w:t>element</w:t>
      </w:r>
      <w:r>
        <w:rPr>
          <w:b/>
          <w:bCs/>
        </w:rPr>
        <w:t xml:space="preserve"> </w:t>
      </w:r>
      <w:r w:rsidRPr="00F32D93">
        <w:rPr>
          <w:rStyle w:val="Element"/>
        </w:rPr>
        <w:t>cvrf:</w:t>
      </w:r>
      <w:r w:rsidR="00FD6515">
        <w:rPr>
          <w:rStyle w:val="Element"/>
        </w:rPr>
        <w:t>URL</w:t>
      </w:r>
      <w:r w:rsidRPr="00F32D93">
        <w:rPr>
          <w:b/>
          <w:bCs/>
        </w:rPr>
        <w:t xml:space="preserve"> </w:t>
      </w:r>
      <w:r w:rsidR="00FD6515">
        <w:t xml:space="preserve">in this container </w:t>
      </w:r>
      <w:r w:rsidR="00FD6515" w:rsidRPr="00FD6515">
        <w:t>is the fixed UR</w:t>
      </w:r>
      <w:r w:rsidR="00FD6515">
        <w:t>L or location of the reference.</w:t>
      </w:r>
    </w:p>
    <w:p w14:paraId="362C0B4E" w14:textId="77777777" w:rsidR="00DB7169" w:rsidRPr="00F32D93" w:rsidRDefault="00DB7169" w:rsidP="00DB7169"/>
    <w:p w14:paraId="52BA7BB0" w14:textId="77777777" w:rsidR="00DB7169" w:rsidRDefault="00DB7169" w:rsidP="00DB7169">
      <w:pPr>
        <w:pStyle w:val="MemberHeading"/>
      </w:pPr>
      <w:r>
        <w:t>Example</w:t>
      </w:r>
    </w:p>
    <w:p w14:paraId="5727EC4C" w14:textId="77777777" w:rsidR="00DB7169" w:rsidRDefault="00DB7169" w:rsidP="00DB7169">
      <w:pPr>
        <w:spacing w:before="0" w:after="0"/>
        <w:rPr>
          <w:rFonts w:ascii="Courier New" w:hAnsi="Courier New"/>
          <w:sz w:val="16"/>
        </w:rPr>
      </w:pPr>
    </w:p>
    <w:p w14:paraId="31A105E3" w14:textId="7AA62B20" w:rsidR="00DB7169" w:rsidRDefault="00DB7169" w:rsidP="00DB7169">
      <w:pPr>
        <w:spacing w:before="0" w:after="0"/>
        <w:ind w:firstLine="431"/>
      </w:pPr>
      <w:r>
        <w:rPr>
          <w:rFonts w:ascii="Courier New" w:hAnsi="Courier New"/>
          <w:sz w:val="16"/>
        </w:rPr>
        <w:t xml:space="preserve">See example in section </w:t>
      </w:r>
      <w:r w:rsidR="004510BC">
        <w:rPr>
          <w:rFonts w:ascii="Courier New" w:hAnsi="Courier New"/>
          <w:sz w:val="16"/>
        </w:rPr>
        <w:fldChar w:fldCharType="begin"/>
      </w:r>
      <w:r w:rsidR="004510BC">
        <w:rPr>
          <w:rFonts w:ascii="Courier New" w:hAnsi="Courier New"/>
          <w:sz w:val="16"/>
        </w:rPr>
        <w:instrText xml:space="preserve"> REF _Ref476735344 \r \h </w:instrText>
      </w:r>
      <w:r w:rsidR="004510BC">
        <w:rPr>
          <w:rFonts w:ascii="Courier New" w:hAnsi="Courier New"/>
          <w:sz w:val="16"/>
        </w:rPr>
      </w:r>
      <w:r w:rsidR="004510BC">
        <w:rPr>
          <w:rFonts w:ascii="Courier New" w:hAnsi="Courier New"/>
          <w:sz w:val="16"/>
        </w:rPr>
        <w:fldChar w:fldCharType="separate"/>
      </w:r>
      <w:r w:rsidR="00A07A1F">
        <w:rPr>
          <w:rFonts w:ascii="Courier New" w:hAnsi="Courier New"/>
          <w:sz w:val="16"/>
        </w:rPr>
        <w:t>4.8.1.2</w:t>
      </w:r>
      <w:r w:rsidR="004510BC">
        <w:rPr>
          <w:rFonts w:ascii="Courier New" w:hAnsi="Courier New"/>
          <w:sz w:val="16"/>
        </w:rPr>
        <w:fldChar w:fldCharType="end"/>
      </w:r>
    </w:p>
    <w:p w14:paraId="096BACFC" w14:textId="13C795EA" w:rsidR="00DB7169" w:rsidRDefault="004510BC" w:rsidP="00DB7169">
      <w:pPr>
        <w:pStyle w:val="Heading4"/>
      </w:pPr>
      <w:bookmarkStart w:id="2106" w:name="_Ref476735344"/>
      <w:bookmarkStart w:id="2107" w:name="_Toc477122279"/>
      <w:r>
        <w:t>Document References</w:t>
      </w:r>
      <w:r w:rsidR="00DB7169">
        <w:t xml:space="preserve"> – </w:t>
      </w:r>
      <w:r>
        <w:t>Reference</w:t>
      </w:r>
      <w:r w:rsidR="00DB7169">
        <w:t xml:space="preserve"> – </w:t>
      </w:r>
      <w:bookmarkEnd w:id="2106"/>
      <w:r>
        <w:t>Description</w:t>
      </w:r>
      <w:bookmarkEnd w:id="2107"/>
    </w:p>
    <w:p w14:paraId="02D7F905" w14:textId="65DE878D" w:rsidR="00DB7169" w:rsidRDefault="00DB7169" w:rsidP="00DB7169">
      <w:pPr>
        <w:pStyle w:val="MemberHeading"/>
        <w:rPr>
          <w:rStyle w:val="Element"/>
        </w:rPr>
      </w:pPr>
      <w:proofErr w:type="gramStart"/>
      <w:r>
        <w:rPr>
          <w:rStyle w:val="Element"/>
        </w:rPr>
        <w:t>cvrf:</w:t>
      </w:r>
      <w:r w:rsidR="004510BC">
        <w:rPr>
          <w:rStyle w:val="Element"/>
        </w:rPr>
        <w:t>DocumentReferences</w:t>
      </w:r>
      <w:proofErr w:type="gramEnd"/>
      <w:r>
        <w:rPr>
          <w:rStyle w:val="Element"/>
        </w:rPr>
        <w:t xml:space="preserve"> / cvrf:</w:t>
      </w:r>
      <w:r w:rsidR="004510BC">
        <w:rPr>
          <w:rStyle w:val="Element"/>
        </w:rPr>
        <w:t>Reference</w:t>
      </w:r>
      <w:r>
        <w:rPr>
          <w:rStyle w:val="Element"/>
        </w:rPr>
        <w:t xml:space="preserve"> / cvrf:</w:t>
      </w:r>
      <w:r w:rsidR="004510BC">
        <w:rPr>
          <w:rStyle w:val="Element"/>
        </w:rPr>
        <w:t>Description</w:t>
      </w:r>
    </w:p>
    <w:p w14:paraId="3278F482" w14:textId="215D1428" w:rsidR="00DB7169" w:rsidRPr="005D4C8E" w:rsidRDefault="00DB7169" w:rsidP="00DB7169">
      <w:pPr>
        <w:pStyle w:val="Member"/>
      </w:pPr>
      <w:r w:rsidRPr="005D4C8E">
        <w:rPr>
          <w:b/>
        </w:rPr>
        <w:t>Data Type:</w:t>
      </w:r>
      <w:r>
        <w:tab/>
      </w:r>
      <w:r>
        <w:tab/>
      </w:r>
      <w:r w:rsidR="004510BC">
        <w:t>string</w:t>
      </w:r>
      <w:r>
        <w:br/>
      </w:r>
      <w:r w:rsidRPr="005D4C8E">
        <w:rPr>
          <w:b/>
        </w:rPr>
        <w:t>Range:</w:t>
      </w:r>
      <w:r>
        <w:tab/>
      </w:r>
      <w:r>
        <w:tab/>
      </w:r>
      <w:r>
        <w:tab/>
        <w:t>unrestricted</w:t>
      </w:r>
      <w:r>
        <w:br/>
      </w:r>
      <w:r w:rsidRPr="005D4C8E">
        <w:rPr>
          <w:b/>
        </w:rPr>
        <w:t>Minimum Occurrences:</w:t>
      </w:r>
      <w:r w:rsidR="004510BC">
        <w:tab/>
        <w:t>1</w:t>
      </w:r>
      <w:r>
        <w:br/>
      </w:r>
      <w:r w:rsidRPr="005D4C8E">
        <w:rPr>
          <w:b/>
        </w:rPr>
        <w:t>Maximum Occurrences:</w:t>
      </w:r>
      <w:r>
        <w:tab/>
      </w:r>
      <w:r w:rsidR="004510BC">
        <w:t>1</w:t>
      </w:r>
      <w:r>
        <w:br/>
      </w:r>
      <w:r w:rsidRPr="005D4C8E">
        <w:rPr>
          <w:b/>
        </w:rPr>
        <w:t>Parent:</w:t>
      </w:r>
      <w:r>
        <w:tab/>
      </w:r>
      <w:r>
        <w:tab/>
      </w:r>
      <w:r>
        <w:tab/>
      </w:r>
      <w:r w:rsidR="004510BC">
        <w:t>Reference</w:t>
      </w:r>
    </w:p>
    <w:p w14:paraId="6548E1D7" w14:textId="77777777" w:rsidR="00DB7169" w:rsidRDefault="00DB7169" w:rsidP="00DB7169">
      <w:pPr>
        <w:spacing w:before="0" w:after="0"/>
      </w:pPr>
    </w:p>
    <w:p w14:paraId="380CD1F1" w14:textId="4EBB369A" w:rsidR="00DB7169" w:rsidRPr="00C06268" w:rsidRDefault="00DB7169" w:rsidP="00DB7169">
      <w:r w:rsidRPr="00F32D93">
        <w:t>The</w:t>
      </w:r>
      <w:r>
        <w:rPr>
          <w:b/>
          <w:bCs/>
        </w:rPr>
        <w:t xml:space="preserve"> </w:t>
      </w:r>
      <w:r w:rsidRPr="00F32D93">
        <w:t>element</w:t>
      </w:r>
      <w:r>
        <w:rPr>
          <w:b/>
          <w:bCs/>
        </w:rPr>
        <w:t xml:space="preserve"> </w:t>
      </w:r>
      <w:proofErr w:type="gramStart"/>
      <w:r w:rsidRPr="00F32D93">
        <w:rPr>
          <w:rStyle w:val="Element"/>
        </w:rPr>
        <w:t>cvrf:</w:t>
      </w:r>
      <w:r w:rsidR="004510BC">
        <w:rPr>
          <w:rStyle w:val="Element"/>
        </w:rPr>
        <w:t>Description</w:t>
      </w:r>
      <w:proofErr w:type="gramEnd"/>
      <w:r w:rsidRPr="00F32D93">
        <w:rPr>
          <w:b/>
          <w:bCs/>
        </w:rPr>
        <w:t xml:space="preserve"> </w:t>
      </w:r>
      <w:r w:rsidR="004510BC">
        <w:t xml:space="preserve">holds </w:t>
      </w:r>
      <w:r w:rsidR="004510BC" w:rsidRPr="004510BC">
        <w:t>a descriptive tit</w:t>
      </w:r>
      <w:r w:rsidR="004510BC">
        <w:t>le or the name of the reference.</w:t>
      </w:r>
    </w:p>
    <w:p w14:paraId="5EDEE669" w14:textId="77777777" w:rsidR="00DB7169" w:rsidRPr="00F32D93" w:rsidRDefault="00DB7169" w:rsidP="00DB7169"/>
    <w:p w14:paraId="283A3E83" w14:textId="77777777" w:rsidR="00DB7169" w:rsidRDefault="00DB7169" w:rsidP="00DB7169">
      <w:pPr>
        <w:pStyle w:val="MemberHeading"/>
      </w:pPr>
      <w:r>
        <w:t>Example</w:t>
      </w:r>
    </w:p>
    <w:p w14:paraId="006D7C86"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108" w:author="Stefan Hagen" w:date="2017-03-12T22:48:00Z">
        <w:r w:rsidR="00A07A1F">
          <w:rPr>
            <w:noProof/>
          </w:rPr>
          <w:t>33</w:t>
        </w:r>
      </w:ins>
      <w:del w:id="2109" w:author="Stefan Hagen" w:date="2017-03-11T23:24:00Z">
        <w:r w:rsidR="00147C8E" w:rsidDel="004377E7">
          <w:rPr>
            <w:noProof/>
          </w:rPr>
          <w:delText>23</w:delText>
        </w:r>
      </w:del>
      <w:r w:rsidR="00A07A1F">
        <w:rPr>
          <w:noProof/>
        </w:rPr>
        <w:fldChar w:fldCharType="end"/>
      </w:r>
      <w:r w:rsidRPr="003F1FAD">
        <w:t>:</w:t>
      </w:r>
    </w:p>
    <w:p w14:paraId="715E523F" w14:textId="45B35447" w:rsidR="004510BC" w:rsidRDefault="004510BC" w:rsidP="004510BC">
      <w:pPr>
        <w:pStyle w:val="Examplesmall"/>
      </w:pPr>
      <w:r>
        <w:t>&lt;References&gt;</w:t>
      </w:r>
      <w:r>
        <w:br/>
        <w:t xml:space="preserve">  &lt;Reference Type="External"&gt;</w:t>
      </w:r>
    </w:p>
    <w:p w14:paraId="4A861CF8" w14:textId="067B7365" w:rsidR="004510BC" w:rsidRDefault="004510BC" w:rsidP="004510BC">
      <w:pPr>
        <w:pStyle w:val="Examplesmall"/>
      </w:pPr>
      <w:r>
        <w:t xml:space="preserve">    &lt;URL&gt;http://</w:t>
      </w:r>
      <w:del w:id="2110" w:author="Stefan Hagen" w:date="2017-03-11T23:11:00Z">
        <w:r w:rsidDel="001362DE">
          <w:delText>foo</w:delText>
        </w:r>
      </w:del>
      <w:ins w:id="2111" w:author="Stefan Hagen" w:date="2017-03-11T23:11:00Z">
        <w:r w:rsidR="001362DE">
          <w:t>example</w:t>
        </w:r>
      </w:ins>
      <w:r>
        <w:t>.</w:t>
      </w:r>
      <w:del w:id="2112" w:author="Stefan Hagen" w:date="2017-03-11T23:11:00Z">
        <w:r w:rsidDel="001362DE">
          <w:delText>foo</w:delText>
        </w:r>
      </w:del>
      <w:ins w:id="2113" w:author="Stefan Hagen" w:date="2017-03-11T23:11:00Z">
        <w:r w:rsidR="001362DE">
          <w:t>com</w:t>
        </w:r>
      </w:ins>
      <w:r>
        <w:t>/bar/&lt;/URL&gt;</w:t>
      </w:r>
    </w:p>
    <w:p w14:paraId="0B5B0289" w14:textId="35552DDB" w:rsidR="00DB7169" w:rsidRPr="004510BC" w:rsidRDefault="004510BC" w:rsidP="004510BC">
      <w:pPr>
        <w:pStyle w:val="Examplesmall"/>
      </w:pPr>
      <w:r>
        <w:t xml:space="preserve">    &lt;Description </w:t>
      </w:r>
      <w:proofErr w:type="gramStart"/>
      <w:r>
        <w:t>xml:lang</w:t>
      </w:r>
      <w:proofErr w:type="gramEnd"/>
      <w:r>
        <w:t>="fr"&gt;C'est un test de référence&lt;/Description&gt;</w:t>
      </w:r>
      <w:r>
        <w:br/>
        <w:t xml:space="preserve">  &lt;/Reference&gt;</w:t>
      </w:r>
      <w:r>
        <w:br/>
        <w:t>&lt;/References&gt;</w:t>
      </w:r>
      <w:r w:rsidR="00DB7169" w:rsidRPr="00610C93">
        <w:rPr>
          <w:rFonts w:ascii="MS Mincho" w:eastAsia="MS Mincho" w:hAnsi="MS Mincho" w:cs="MS Mincho"/>
        </w:rPr>
        <w:t> </w:t>
      </w:r>
    </w:p>
    <w:p w14:paraId="3D7D03DB" w14:textId="77777777" w:rsidR="00DB7169" w:rsidRDefault="00DB7169" w:rsidP="00DB7169">
      <w:pPr>
        <w:spacing w:before="0" w:after="0"/>
      </w:pPr>
    </w:p>
    <w:p w14:paraId="0DA9A30D" w14:textId="77777777" w:rsidR="00801EF2" w:rsidRDefault="00801EF2" w:rsidP="00801EF2"/>
    <w:p w14:paraId="4626341A" w14:textId="77777777" w:rsidR="00E66917" w:rsidRDefault="00E66917">
      <w:pPr>
        <w:spacing w:before="0" w:after="0"/>
        <w:rPr>
          <w:ins w:id="2114" w:author="Stefan Hagen" w:date="2017-03-12T10:59:00Z"/>
          <w:rFonts w:cs="Arial"/>
          <w:b/>
          <w:iCs/>
          <w:color w:val="3B006F"/>
          <w:kern w:val="32"/>
          <w:sz w:val="28"/>
          <w:szCs w:val="28"/>
        </w:rPr>
      </w:pPr>
      <w:ins w:id="2115" w:author="Stefan Hagen" w:date="2017-03-12T10:59:00Z">
        <w:r>
          <w:br w:type="page"/>
        </w:r>
      </w:ins>
    </w:p>
    <w:p w14:paraId="6C50642E" w14:textId="69BE5740" w:rsidR="00801EF2" w:rsidRDefault="00801EF2" w:rsidP="00801EF2">
      <w:pPr>
        <w:pStyle w:val="Heading2"/>
      </w:pPr>
      <w:bookmarkStart w:id="2116" w:name="_Toc477122280"/>
      <w:r>
        <w:lastRenderedPageBreak/>
        <w:t>Acknowledgements</w:t>
      </w:r>
      <w:bookmarkEnd w:id="2116"/>
    </w:p>
    <w:p w14:paraId="63202C8D" w14:textId="630D4023" w:rsidR="00801EF2" w:rsidRDefault="00801EF2" w:rsidP="00801EF2">
      <w:pPr>
        <w:pStyle w:val="MemberHeading"/>
        <w:rPr>
          <w:rStyle w:val="Element"/>
        </w:rPr>
      </w:pPr>
      <w:proofErr w:type="gramStart"/>
      <w:r>
        <w:rPr>
          <w:rStyle w:val="Element"/>
        </w:rPr>
        <w:t>cvrf:Acknowledgements</w:t>
      </w:r>
      <w:proofErr w:type="gramEnd"/>
    </w:p>
    <w:p w14:paraId="645A0718" w14:textId="347956DD" w:rsidR="00801EF2" w:rsidRPr="005D4C8E" w:rsidRDefault="00801EF2" w:rsidP="00801EF2">
      <w:pPr>
        <w:pStyle w:val="Member"/>
      </w:pPr>
      <w:r w:rsidRPr="005D4C8E">
        <w:rPr>
          <w:b/>
        </w:rPr>
        <w:t>Data Type:</w:t>
      </w:r>
      <w:r>
        <w:tab/>
      </w:r>
      <w:r>
        <w:tab/>
      </w:r>
      <w:r w:rsidR="003D4EA6">
        <w:t>container</w:t>
      </w:r>
      <w:r>
        <w:br/>
      </w:r>
      <w:r w:rsidRPr="005D4C8E">
        <w:rPr>
          <w:b/>
        </w:rPr>
        <w:t>Minimum Occurrences:</w:t>
      </w:r>
      <w:r>
        <w:tab/>
        <w:t>1</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00F84692">
        <w:t>Acknowledgement</w:t>
      </w:r>
    </w:p>
    <w:p w14:paraId="6CCF16CE" w14:textId="77777777" w:rsidR="00801EF2" w:rsidRDefault="00801EF2" w:rsidP="00801EF2">
      <w:pPr>
        <w:spacing w:before="0" w:after="0"/>
      </w:pPr>
    </w:p>
    <w:p w14:paraId="5FAADD09" w14:textId="3FCED2A8" w:rsidR="00801EF2" w:rsidRDefault="00801EF2" w:rsidP="00801EF2">
      <w:r w:rsidRPr="00F32D93">
        <w:t>The</w:t>
      </w:r>
      <w:r>
        <w:rPr>
          <w:b/>
          <w:bCs/>
        </w:rPr>
        <w:t xml:space="preserve"> </w:t>
      </w:r>
      <w:r w:rsidR="00F84692" w:rsidRPr="00F84692">
        <w:t>optional</w:t>
      </w:r>
      <w:r w:rsidR="00F84692">
        <w:rPr>
          <w:b/>
          <w:bCs/>
        </w:rPr>
        <w:t xml:space="preserve"> </w:t>
      </w:r>
      <w:r w:rsidRPr="00F32D93">
        <w:t>element</w:t>
      </w:r>
      <w:r>
        <w:rPr>
          <w:b/>
          <w:bCs/>
        </w:rPr>
        <w:t xml:space="preserve"> </w:t>
      </w:r>
      <w:proofErr w:type="gramStart"/>
      <w:r w:rsidRPr="00F32D93">
        <w:rPr>
          <w:rStyle w:val="Element"/>
        </w:rPr>
        <w:t>cvrf:</w:t>
      </w:r>
      <w:r w:rsidR="00D613EF">
        <w:rPr>
          <w:rStyle w:val="Element"/>
        </w:rPr>
        <w:t>Acknowledgements</w:t>
      </w:r>
      <w:proofErr w:type="gramEnd"/>
      <w:r w:rsidRPr="00F32D93">
        <w:rPr>
          <w:b/>
          <w:bCs/>
        </w:rPr>
        <w:t xml:space="preserve"> </w:t>
      </w:r>
      <w:r w:rsidRPr="00C06268">
        <w:t xml:space="preserve">is a container </w:t>
      </w:r>
      <w:r w:rsidR="00F84692" w:rsidRPr="00F84692">
        <w:t xml:space="preserve">holds one or more </w:t>
      </w:r>
      <w:r w:rsidR="00F84692" w:rsidRPr="00F84692">
        <w:rPr>
          <w:b/>
          <w:bCs/>
        </w:rPr>
        <w:t xml:space="preserve">Acknowledgment </w:t>
      </w:r>
      <w:r w:rsidR="00F84692" w:rsidRPr="00F84692">
        <w:t xml:space="preserve">containers, which contain </w:t>
      </w:r>
      <w:r w:rsidR="00F84692">
        <w:t>recognition of external parties.</w:t>
      </w:r>
    </w:p>
    <w:p w14:paraId="42A99AF8" w14:textId="77777777" w:rsidR="00E66917" w:rsidRDefault="00E66917" w:rsidP="00E66917">
      <w:pPr>
        <w:pStyle w:val="MemberHeading"/>
        <w:rPr>
          <w:ins w:id="2117" w:author="Stefan Hagen" w:date="2017-03-12T10:59:00Z"/>
        </w:rPr>
      </w:pPr>
      <w:ins w:id="2118" w:author="Stefan Hagen" w:date="2017-03-12T10:59:00Z">
        <w:r>
          <w:t xml:space="preserve">Visual Overview </w:t>
        </w:r>
      </w:ins>
    </w:p>
    <w:p w14:paraId="7FAAE78B" w14:textId="0233CDAC" w:rsidR="00E66917" w:rsidRDefault="00E66917" w:rsidP="00E66917">
      <w:pPr>
        <w:rPr>
          <w:ins w:id="2119" w:author="Stefan Hagen" w:date="2017-03-12T10:59:00Z"/>
        </w:rPr>
      </w:pPr>
      <w:ins w:id="2120" w:author="Stefan Hagen" w:date="2017-03-12T10:59:00Z">
        <w:r>
          <w:t xml:space="preserve">Map of some valid </w:t>
        </w:r>
        <w:r>
          <w:rPr>
            <w:b/>
          </w:rPr>
          <w:t>Acknowledgements</w:t>
        </w:r>
        <w:r>
          <w:t xml:space="preserve"> configuration including the parent node (</w:t>
        </w:r>
        <w:r>
          <w:rPr>
            <w:b/>
          </w:rPr>
          <w:t>Root</w:t>
        </w:r>
        <w:r>
          <w:t xml:space="preserve">) — again with the node labeled {…} indicating further possible </w:t>
        </w:r>
        <w:r>
          <w:rPr>
            <w:b/>
          </w:rPr>
          <w:t>Acknowledgement</w:t>
        </w:r>
        <w:r>
          <w:t xml:space="preserve"> subtrees:</w:t>
        </w:r>
      </w:ins>
    </w:p>
    <w:p w14:paraId="5A81BC53" w14:textId="77777777" w:rsidR="00E66917" w:rsidRDefault="00E66917" w:rsidP="00E66917">
      <w:pPr>
        <w:keepNext/>
        <w:rPr>
          <w:ins w:id="2121" w:author="Stefan Hagen" w:date="2017-03-12T10:59:00Z"/>
        </w:rPr>
      </w:pPr>
      <w:ins w:id="2122" w:author="Stefan Hagen" w:date="2017-03-12T10:59:00Z">
        <w:r>
          <w:rPr>
            <w:noProof/>
          </w:rPr>
          <w:drawing>
            <wp:inline distT="0" distB="0" distL="0" distR="0" wp14:anchorId="536D5A14" wp14:editId="00EC801A">
              <wp:extent cx="5746838" cy="50153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ins>
    </w:p>
    <w:p w14:paraId="3E22ADAB" w14:textId="1DD443E9" w:rsidR="00E66917" w:rsidRDefault="00E66917" w:rsidP="00E66917">
      <w:pPr>
        <w:pStyle w:val="Caption"/>
        <w:rPr>
          <w:ins w:id="2123" w:author="Stefan Hagen" w:date="2017-03-12T10:59:00Z"/>
        </w:rPr>
      </w:pPr>
      <w:ins w:id="2124" w:author="Stefan Hagen" w:date="2017-03-12T10:59:00Z">
        <w:r>
          <w:t xml:space="preserve">Figure </w:t>
        </w:r>
        <w:r>
          <w:fldChar w:fldCharType="begin"/>
        </w:r>
        <w:r>
          <w:instrText xml:space="preserve"> SEQ Figure \* ARABIC </w:instrText>
        </w:r>
        <w:r>
          <w:fldChar w:fldCharType="separate"/>
        </w:r>
      </w:ins>
      <w:ins w:id="2125" w:author="Stefan Hagen" w:date="2017-03-12T22:48:00Z">
        <w:r w:rsidR="00A07A1F">
          <w:rPr>
            <w:noProof/>
          </w:rPr>
          <w:t>6</w:t>
        </w:r>
      </w:ins>
      <w:del w:id="2126" w:author="Stefan Hagen" w:date="2017-03-12T19:59:00Z">
        <w:r w:rsidR="00F61C67" w:rsidDel="00FD1B04">
          <w:rPr>
            <w:noProof/>
          </w:rPr>
          <w:delText>2</w:delText>
        </w:r>
      </w:del>
      <w:ins w:id="2127" w:author="Stefan Hagen" w:date="2017-03-12T10:59:00Z">
        <w:r>
          <w:rPr>
            <w:noProof/>
          </w:rPr>
          <w:fldChar w:fldCharType="end"/>
        </w:r>
        <w:r>
          <w:t xml:space="preserve">: Visual presentation of abstract but topologically valid </w:t>
        </w:r>
        <w:r w:rsidRPr="004A52DA">
          <w:rPr>
            <w:b/>
          </w:rPr>
          <w:t>Acknowledgements</w:t>
        </w:r>
        <w:r>
          <w:t xml:space="preserve"> </w:t>
        </w:r>
      </w:ins>
      <w:ins w:id="2128" w:author="Stefan Hagen" w:date="2017-03-12T19:58:00Z">
        <w:r w:rsidR="007C77AF">
          <w:t>configuration. T</w:t>
        </w:r>
      </w:ins>
      <w:ins w:id="2129" w:author="Stefan Hagen" w:date="2017-03-12T11:06:00Z">
        <w:r w:rsidR="003B5036">
          <w:t xml:space="preserve">his is the direct </w:t>
        </w:r>
      </w:ins>
      <w:proofErr w:type="gramStart"/>
      <w:ins w:id="2130" w:author="Stefan Hagen" w:date="2017-03-12T11:05:00Z">
        <w:r w:rsidR="003B5036" w:rsidRPr="003B5036">
          <w:rPr>
            <w:rStyle w:val="Element"/>
            <w:rPrChange w:id="2131" w:author="Stefan Hagen" w:date="2017-03-12T11:06:00Z">
              <w:rPr/>
            </w:rPrChange>
          </w:rPr>
          <w:t>cvrf:cvrfdoc</w:t>
        </w:r>
        <w:proofErr w:type="gramEnd"/>
        <w:r w:rsidR="003B5036">
          <w:t xml:space="preserve"> child</w:t>
        </w:r>
      </w:ins>
      <w:ins w:id="2132" w:author="Stefan Hagen" w:date="2017-03-12T11:06:00Z">
        <w:r w:rsidR="007C77AF">
          <w:t xml:space="preserve"> elemen</w:t>
        </w:r>
      </w:ins>
      <w:ins w:id="2133" w:author="Stefan Hagen" w:date="2017-03-12T19:58:00Z">
        <w:r w:rsidR="007C77AF">
          <w:t>t</w:t>
        </w:r>
      </w:ins>
      <w:ins w:id="2134" w:author="Stefan Hagen" w:date="2017-03-12T11:06:00Z">
        <w:r w:rsidR="007C77AF">
          <w:t>.</w:t>
        </w:r>
      </w:ins>
      <w:ins w:id="2135" w:author="Stefan Hagen" w:date="2017-03-12T19:58:00Z">
        <w:r w:rsidR="007C77AF">
          <w:t xml:space="preserve"> F</w:t>
        </w:r>
      </w:ins>
      <w:ins w:id="2136" w:author="Stefan Hagen" w:date="2017-03-12T11:06:00Z">
        <w:r w:rsidR="003B5036">
          <w:t xml:space="preserve">or </w:t>
        </w:r>
      </w:ins>
      <w:ins w:id="2137" w:author="Stefan Hagen" w:date="2017-03-12T11:07:00Z">
        <w:r w:rsidR="003B5036">
          <w:t xml:space="preserve">display of </w:t>
        </w:r>
      </w:ins>
      <w:ins w:id="2138" w:author="Stefan Hagen" w:date="2017-03-12T19:58:00Z">
        <w:r w:rsidR="007C77AF">
          <w:t xml:space="preserve">the </w:t>
        </w:r>
      </w:ins>
      <w:ins w:id="2139" w:author="Stefan Hagen" w:date="2017-03-12T11:07:00Z">
        <w:r w:rsidR="003B5036">
          <w:t xml:space="preserve">vulnerability </w:t>
        </w:r>
        <w:r w:rsidR="003B5036" w:rsidRPr="004A52DA">
          <w:rPr>
            <w:b/>
          </w:rPr>
          <w:t>Acknowledgements</w:t>
        </w:r>
        <w:r w:rsidR="003B5036" w:rsidRPr="003B5036">
          <w:rPr>
            <w:rPrChange w:id="2140" w:author="Stefan Hagen" w:date="2017-03-12T11:07:00Z">
              <w:rPr>
                <w:b/>
              </w:rPr>
            </w:rPrChange>
          </w:rPr>
          <w:t xml:space="preserve"> container cf</w:t>
        </w:r>
        <w:r w:rsidR="003B5036">
          <w:t>.</w:t>
        </w:r>
      </w:ins>
      <w:ins w:id="2141" w:author="Stefan Hagen" w:date="2017-03-12T11:10:00Z">
        <w:r w:rsidR="003B5036">
          <w:t> </w:t>
        </w:r>
      </w:ins>
      <w:ins w:id="2142" w:author="Stefan Hagen" w:date="2017-03-12T11:08:00Z">
        <w:r w:rsidR="003B5036">
          <w:t>section </w:t>
        </w:r>
        <w:r w:rsidR="003B5036">
          <w:fldChar w:fldCharType="begin"/>
        </w:r>
        <w:r w:rsidR="003B5036">
          <w:instrText xml:space="preserve"> REF _Ref477080224 \r \h </w:instrText>
        </w:r>
      </w:ins>
      <w:r w:rsidR="003B5036">
        <w:fldChar w:fldCharType="separate"/>
      </w:r>
      <w:ins w:id="2143" w:author="Stefan Hagen" w:date="2017-03-12T22:48:00Z">
        <w:r w:rsidR="00A07A1F">
          <w:t>6.15</w:t>
        </w:r>
      </w:ins>
      <w:ins w:id="2144" w:author="Stefan Hagen" w:date="2017-03-12T11:08:00Z">
        <w:r w:rsidR="003B5036">
          <w:fldChar w:fldCharType="end"/>
        </w:r>
      </w:ins>
      <w:ins w:id="2145" w:author="Stefan Hagen" w:date="2017-03-12T11:05:00Z">
        <w:r w:rsidR="003B5036">
          <w:t>)</w:t>
        </w:r>
      </w:ins>
      <w:ins w:id="2146" w:author="Stefan Hagen" w:date="2017-03-12T10:59:00Z">
        <w:r>
          <w:rPr>
            <w:noProof/>
          </w:rPr>
          <w:t>.</w:t>
        </w:r>
      </w:ins>
    </w:p>
    <w:p w14:paraId="1C89E4B7" w14:textId="77777777" w:rsidR="00801EF2" w:rsidRPr="00F32D93" w:rsidRDefault="00801EF2" w:rsidP="00801EF2"/>
    <w:p w14:paraId="7117F839" w14:textId="0FE5273C" w:rsidR="00801EF2" w:rsidRDefault="00F84692" w:rsidP="00801EF2">
      <w:pPr>
        <w:pStyle w:val="MemberHeading"/>
      </w:pPr>
      <w:r>
        <w:lastRenderedPageBreak/>
        <w:t>Example</w:t>
      </w:r>
    </w:p>
    <w:p w14:paraId="651EF2D3" w14:textId="77777777" w:rsidR="00F84692" w:rsidRDefault="00F84692" w:rsidP="00F84692">
      <w:pPr>
        <w:spacing w:before="0" w:after="0"/>
      </w:pPr>
    </w:p>
    <w:p w14:paraId="6F56742C" w14:textId="77777777" w:rsidR="00F84692" w:rsidRDefault="00F84692" w:rsidP="00F84692">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_Ref476734203 \r \h </w:instrText>
      </w:r>
      <w:r>
        <w:rPr>
          <w:rFonts w:ascii="Courier New" w:hAnsi="Courier New"/>
          <w:sz w:val="16"/>
        </w:rPr>
      </w:r>
      <w:r>
        <w:rPr>
          <w:rFonts w:ascii="Courier New" w:hAnsi="Courier New"/>
          <w:sz w:val="16"/>
        </w:rPr>
        <w:fldChar w:fldCharType="separate"/>
      </w:r>
      <w:r w:rsidR="00A07A1F">
        <w:rPr>
          <w:rFonts w:ascii="Courier New" w:hAnsi="Courier New"/>
          <w:sz w:val="16"/>
        </w:rPr>
        <w:t>4.9.1.4</w:t>
      </w:r>
      <w:r>
        <w:rPr>
          <w:rFonts w:ascii="Courier New" w:hAnsi="Courier New"/>
          <w:sz w:val="16"/>
        </w:rPr>
        <w:fldChar w:fldCharType="end"/>
      </w:r>
    </w:p>
    <w:p w14:paraId="0D2C22D1" w14:textId="77777777" w:rsidR="00801EF2" w:rsidRDefault="00801EF2" w:rsidP="00801EF2"/>
    <w:p w14:paraId="71406AA3" w14:textId="34EB6D75" w:rsidR="00801EF2" w:rsidRDefault="00801EF2" w:rsidP="00801EF2">
      <w:pPr>
        <w:pStyle w:val="Heading3"/>
      </w:pPr>
      <w:bookmarkStart w:id="2147" w:name="_Toc477122281"/>
      <w:r>
        <w:t>Acknowledgements – Acknowledgement</w:t>
      </w:r>
      <w:bookmarkEnd w:id="2147"/>
    </w:p>
    <w:p w14:paraId="4F47F0B1" w14:textId="177311AA" w:rsidR="00801EF2" w:rsidRDefault="00F71C1D" w:rsidP="00801EF2">
      <w:pPr>
        <w:pStyle w:val="MemberHeading"/>
        <w:rPr>
          <w:rStyle w:val="Element"/>
        </w:rPr>
      </w:pPr>
      <w:proofErr w:type="gramStart"/>
      <w:r>
        <w:rPr>
          <w:rStyle w:val="Element"/>
        </w:rPr>
        <w:t>cvrf:Acknowledgements</w:t>
      </w:r>
      <w:proofErr w:type="gramEnd"/>
      <w:r w:rsidR="00801EF2">
        <w:rPr>
          <w:rStyle w:val="Element"/>
        </w:rPr>
        <w:t xml:space="preserve"> / cvrf:Acknowledgement</w:t>
      </w:r>
    </w:p>
    <w:p w14:paraId="7EE6FA28" w14:textId="5C86D7CE" w:rsidR="00E00F38" w:rsidRPr="005D4C8E" w:rsidRDefault="00801EF2" w:rsidP="00801EF2">
      <w:pPr>
        <w:pStyle w:val="Member"/>
      </w:pPr>
      <w:r w:rsidRPr="005D4C8E">
        <w:rPr>
          <w:b/>
        </w:rPr>
        <w:t>Data Type:</w:t>
      </w:r>
      <w:r>
        <w:tab/>
      </w:r>
      <w:r>
        <w:tab/>
      </w:r>
      <w:r w:rsidR="006B0254">
        <w:t>container</w:t>
      </w:r>
      <w:r>
        <w:br/>
      </w:r>
      <w:r w:rsidRPr="005D4C8E">
        <w:rPr>
          <w:b/>
        </w:rPr>
        <w:t>Minimum Occurrences:</w:t>
      </w:r>
      <w:r w:rsidR="00E00F38">
        <w:tab/>
        <w:t>1</w:t>
      </w:r>
      <w:r>
        <w:br/>
      </w:r>
      <w:r w:rsidRPr="005D4C8E">
        <w:rPr>
          <w:b/>
        </w:rPr>
        <w:t>Maximum Occurrences:</w:t>
      </w:r>
      <w:r>
        <w:tab/>
        <w:t>unbounded</w:t>
      </w:r>
      <w:r>
        <w:br/>
      </w:r>
      <w:r w:rsidRPr="005D4C8E">
        <w:rPr>
          <w:b/>
        </w:rPr>
        <w:t>Parent:</w:t>
      </w:r>
      <w:r>
        <w:tab/>
      </w:r>
      <w:r>
        <w:tab/>
      </w:r>
      <w:r>
        <w:tab/>
      </w:r>
      <w:r w:rsidR="003A494E">
        <w:t>Acknowledgements</w:t>
      </w:r>
      <w:r w:rsidR="00E00F38">
        <w:br/>
      </w:r>
      <w:r w:rsidR="00E00F38">
        <w:rPr>
          <w:b/>
        </w:rPr>
        <w:t>Children</w:t>
      </w:r>
      <w:r w:rsidR="00E00F38" w:rsidRPr="005D4C8E">
        <w:rPr>
          <w:b/>
        </w:rPr>
        <w:t>:</w:t>
      </w:r>
      <w:r w:rsidR="00E00F38">
        <w:tab/>
      </w:r>
      <w:r w:rsidR="00E00F38">
        <w:tab/>
      </w:r>
      <w:r w:rsidR="00E00F38">
        <w:tab/>
        <w:t>Name, Organization, Description, URL</w:t>
      </w:r>
    </w:p>
    <w:p w14:paraId="3B938F07" w14:textId="77777777" w:rsidR="00801EF2" w:rsidRDefault="00801EF2" w:rsidP="00801EF2">
      <w:pPr>
        <w:spacing w:before="0" w:after="0"/>
      </w:pPr>
    </w:p>
    <w:p w14:paraId="4FB3E7B2" w14:textId="77777777" w:rsidR="00E76105" w:rsidRDefault="00801EF2" w:rsidP="00801EF2">
      <w:r w:rsidRPr="00F32D93">
        <w:t>The</w:t>
      </w:r>
      <w:r>
        <w:rPr>
          <w:b/>
          <w:bCs/>
        </w:rPr>
        <w:t xml:space="preserve"> </w:t>
      </w:r>
      <w:r w:rsidRPr="00F32D93">
        <w:t>element</w:t>
      </w:r>
      <w:r>
        <w:rPr>
          <w:b/>
          <w:bCs/>
        </w:rPr>
        <w:t xml:space="preserve"> </w:t>
      </w:r>
      <w:proofErr w:type="gramStart"/>
      <w:r w:rsidRPr="00F32D93">
        <w:rPr>
          <w:rStyle w:val="Element"/>
        </w:rPr>
        <w:t>cvrf:</w:t>
      </w:r>
      <w:r w:rsidR="00E76105">
        <w:rPr>
          <w:rStyle w:val="Element"/>
        </w:rPr>
        <w:t>Acknowledgement</w:t>
      </w:r>
      <w:proofErr w:type="gramEnd"/>
      <w:r w:rsidRPr="00F32D93">
        <w:rPr>
          <w:b/>
          <w:bCs/>
        </w:rPr>
        <w:t xml:space="preserve"> </w:t>
      </w:r>
      <w:r w:rsidR="00E76105" w:rsidRPr="00E76105">
        <w:t xml:space="preserve">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w:t>
      </w:r>
      <w:r w:rsidR="00E76105">
        <w:t>toward producing this document.</w:t>
      </w:r>
    </w:p>
    <w:p w14:paraId="26E2D424" w14:textId="1031D9C7" w:rsidR="00801EF2" w:rsidRPr="00C06268" w:rsidRDefault="00E76105" w:rsidP="00801EF2">
      <w:r w:rsidRPr="00E76105">
        <w:t xml:space="preserve">An acknowledgment container may contain </w:t>
      </w:r>
      <w:r w:rsidR="00A76D76">
        <w:t>four</w:t>
      </w:r>
      <w:r w:rsidRPr="00E76105">
        <w:t xml:space="preserve"> different types of child elements: </w:t>
      </w:r>
      <w:r w:rsidRPr="00E76105">
        <w:rPr>
          <w:b/>
          <w:bCs/>
        </w:rPr>
        <w:t>Name</w:t>
      </w:r>
      <w:r w:rsidRPr="00E76105">
        <w:t xml:space="preserve">, </w:t>
      </w:r>
      <w:r w:rsidRPr="00E76105">
        <w:rPr>
          <w:b/>
          <w:bCs/>
        </w:rPr>
        <w:t>Organization</w:t>
      </w:r>
      <w:r w:rsidRPr="00E76105">
        <w:t xml:space="preserve">, </w:t>
      </w:r>
      <w:r w:rsidRPr="00E76105">
        <w:rPr>
          <w:b/>
          <w:bCs/>
        </w:rPr>
        <w:t>Description</w:t>
      </w:r>
      <w:r w:rsidR="00A76D76">
        <w:t>, a</w:t>
      </w:r>
      <w:r w:rsidR="00A76D76" w:rsidRPr="00A76D76">
        <w:t>nd</w:t>
      </w:r>
      <w:r w:rsidR="00A76D76">
        <w:rPr>
          <w:b/>
          <w:bCs/>
        </w:rPr>
        <w:t xml:space="preserve"> URL</w:t>
      </w:r>
      <w:r w:rsidRPr="00E76105">
        <w:t xml:space="preserve">. All are described </w:t>
      </w:r>
      <w:r>
        <w:t xml:space="preserve">in the subsections </w:t>
      </w:r>
      <w:r w:rsidRPr="00E76105">
        <w:t xml:space="preserve">below. </w:t>
      </w:r>
      <w:r w:rsidR="00801EF2" w:rsidRPr="00F56DD9">
        <w:t xml:space="preserve"> </w:t>
      </w:r>
      <w:r w:rsidR="00801EF2" w:rsidRPr="00C06268">
        <w:t xml:space="preserve"> </w:t>
      </w:r>
    </w:p>
    <w:p w14:paraId="66F11F53" w14:textId="77777777" w:rsidR="00801EF2" w:rsidRPr="00F32D93" w:rsidRDefault="00801EF2" w:rsidP="00801EF2"/>
    <w:p w14:paraId="4B4BA079" w14:textId="5B65D213" w:rsidR="00801EF2" w:rsidRDefault="00DD67FC" w:rsidP="00801EF2">
      <w:pPr>
        <w:pStyle w:val="MemberHeading"/>
      </w:pPr>
      <w:r>
        <w:t>Example</w:t>
      </w:r>
    </w:p>
    <w:p w14:paraId="6C38FE3D" w14:textId="77777777" w:rsidR="00DD67FC" w:rsidRDefault="00DD67FC" w:rsidP="00DD67FC">
      <w:pPr>
        <w:spacing w:before="0" w:after="0"/>
      </w:pPr>
    </w:p>
    <w:p w14:paraId="145EA84F" w14:textId="466D8A04" w:rsidR="00801EF2" w:rsidRDefault="00DD67FC" w:rsidP="00DD67FC">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_Ref476734203 \r \h </w:instrText>
      </w:r>
      <w:r>
        <w:rPr>
          <w:rFonts w:ascii="Courier New" w:hAnsi="Courier New"/>
          <w:sz w:val="16"/>
        </w:rPr>
      </w:r>
      <w:r>
        <w:rPr>
          <w:rFonts w:ascii="Courier New" w:hAnsi="Courier New"/>
          <w:sz w:val="16"/>
        </w:rPr>
        <w:fldChar w:fldCharType="separate"/>
      </w:r>
      <w:r w:rsidR="00A07A1F">
        <w:rPr>
          <w:rFonts w:ascii="Courier New" w:hAnsi="Courier New"/>
          <w:sz w:val="16"/>
        </w:rPr>
        <w:t>4.9.1.4</w:t>
      </w:r>
      <w:r>
        <w:rPr>
          <w:rFonts w:ascii="Courier New" w:hAnsi="Courier New"/>
          <w:sz w:val="16"/>
        </w:rPr>
        <w:fldChar w:fldCharType="end"/>
      </w:r>
    </w:p>
    <w:p w14:paraId="4AEE4BE5" w14:textId="77777777" w:rsidR="00325E2A" w:rsidRDefault="00325E2A" w:rsidP="00325E2A">
      <w:pPr>
        <w:spacing w:before="0" w:after="0"/>
      </w:pPr>
    </w:p>
    <w:p w14:paraId="32E2640A" w14:textId="0763BB6D" w:rsidR="00325E2A" w:rsidRDefault="00325E2A" w:rsidP="00325E2A">
      <w:pPr>
        <w:pStyle w:val="Heading4"/>
      </w:pPr>
      <w:bookmarkStart w:id="2148" w:name="_Toc477122282"/>
      <w:r>
        <w:t>Acknowledgements – Acknowledgement – Name</w:t>
      </w:r>
      <w:bookmarkEnd w:id="2148"/>
    </w:p>
    <w:p w14:paraId="322490ED" w14:textId="50A37DF5" w:rsidR="00325E2A" w:rsidRDefault="00325E2A" w:rsidP="00325E2A">
      <w:pPr>
        <w:pStyle w:val="MemberHeading"/>
        <w:rPr>
          <w:rStyle w:val="Element"/>
        </w:rPr>
      </w:pPr>
      <w:proofErr w:type="gramStart"/>
      <w:r>
        <w:rPr>
          <w:rStyle w:val="Element"/>
        </w:rPr>
        <w:t>cvrf:Acknowledgements</w:t>
      </w:r>
      <w:proofErr w:type="gramEnd"/>
      <w:r>
        <w:rPr>
          <w:rStyle w:val="Element"/>
        </w:rPr>
        <w:t xml:space="preserve"> / cvrf:Acknowledgement / cvrf:Name</w:t>
      </w:r>
    </w:p>
    <w:p w14:paraId="3FD89DE7" w14:textId="20CE1F72" w:rsidR="00325E2A" w:rsidRPr="005D4C8E" w:rsidRDefault="00325E2A" w:rsidP="00325E2A">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3A494E">
        <w:t>Acknowledgement</w:t>
      </w:r>
    </w:p>
    <w:p w14:paraId="742E7D88" w14:textId="77777777" w:rsidR="00325E2A" w:rsidRDefault="00325E2A" w:rsidP="00325E2A">
      <w:pPr>
        <w:spacing w:before="0" w:after="0"/>
      </w:pPr>
    </w:p>
    <w:p w14:paraId="3692C9B6" w14:textId="241DA531" w:rsidR="00325E2A" w:rsidRPr="00C06268" w:rsidRDefault="00325E2A" w:rsidP="00325E2A">
      <w:r w:rsidRPr="00F32D93">
        <w:t>The</w:t>
      </w:r>
      <w:r>
        <w:rPr>
          <w:b/>
          <w:bCs/>
        </w:rPr>
        <w:t xml:space="preserve"> </w:t>
      </w:r>
      <w:r w:rsidRPr="00F32D93">
        <w:t>element</w:t>
      </w:r>
      <w:r>
        <w:rPr>
          <w:b/>
          <w:bCs/>
        </w:rPr>
        <w:t xml:space="preserve"> </w:t>
      </w:r>
      <w:proofErr w:type="gramStart"/>
      <w:r w:rsidRPr="00F32D93">
        <w:rPr>
          <w:rStyle w:val="Element"/>
        </w:rPr>
        <w:t>cvrf:</w:t>
      </w:r>
      <w:r w:rsidR="00DD67FC">
        <w:rPr>
          <w:rStyle w:val="Element"/>
        </w:rPr>
        <w:t>Name</w:t>
      </w:r>
      <w:proofErr w:type="gramEnd"/>
      <w:r w:rsidRPr="00F32D93">
        <w:rPr>
          <w:b/>
          <w:bCs/>
        </w:rPr>
        <w:t xml:space="preserve"> </w:t>
      </w:r>
      <w:r w:rsidR="00DD67FC" w:rsidRPr="00DD67FC">
        <w:t xml:space="preserve">should contain the name of the party being acknowledged. </w:t>
      </w:r>
      <w:r w:rsidRPr="00F56DD9">
        <w:t xml:space="preserve"> </w:t>
      </w:r>
      <w:r w:rsidRPr="00C06268">
        <w:t xml:space="preserve"> </w:t>
      </w:r>
    </w:p>
    <w:p w14:paraId="385115F9" w14:textId="77777777" w:rsidR="00325E2A" w:rsidRPr="00F32D93" w:rsidRDefault="00325E2A" w:rsidP="00325E2A"/>
    <w:p w14:paraId="19C4B68B" w14:textId="25F35962" w:rsidR="00325E2A" w:rsidRDefault="00DD67FC" w:rsidP="00325E2A">
      <w:pPr>
        <w:pStyle w:val="MemberHeading"/>
      </w:pPr>
      <w:r>
        <w:t>Example</w:t>
      </w:r>
    </w:p>
    <w:p w14:paraId="2A9BB81B" w14:textId="77777777" w:rsidR="00325E2A" w:rsidRDefault="00325E2A" w:rsidP="00325E2A">
      <w:pPr>
        <w:spacing w:before="0" w:after="0"/>
      </w:pPr>
    </w:p>
    <w:p w14:paraId="03B8DAD9" w14:textId="77777777" w:rsidR="00DD67FC" w:rsidRDefault="00DD67FC" w:rsidP="00DD67FC">
      <w:pPr>
        <w:spacing w:before="0" w:after="0"/>
      </w:pPr>
    </w:p>
    <w:p w14:paraId="65B06CEE" w14:textId="77777777" w:rsidR="00DD67FC" w:rsidRDefault="00DD67FC" w:rsidP="00DD67FC">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_Ref476734203 \r \h </w:instrText>
      </w:r>
      <w:r>
        <w:rPr>
          <w:rFonts w:ascii="Courier New" w:hAnsi="Courier New"/>
          <w:sz w:val="16"/>
        </w:rPr>
      </w:r>
      <w:r>
        <w:rPr>
          <w:rFonts w:ascii="Courier New" w:hAnsi="Courier New"/>
          <w:sz w:val="16"/>
        </w:rPr>
        <w:fldChar w:fldCharType="separate"/>
      </w:r>
      <w:r w:rsidR="00A07A1F">
        <w:rPr>
          <w:rFonts w:ascii="Courier New" w:hAnsi="Courier New"/>
          <w:sz w:val="16"/>
        </w:rPr>
        <w:t>4.9.1.4</w:t>
      </w:r>
      <w:r>
        <w:rPr>
          <w:rFonts w:ascii="Courier New" w:hAnsi="Courier New"/>
          <w:sz w:val="16"/>
        </w:rPr>
        <w:fldChar w:fldCharType="end"/>
      </w:r>
    </w:p>
    <w:p w14:paraId="59E4824E" w14:textId="77777777" w:rsidR="00325E2A" w:rsidRDefault="00325E2A" w:rsidP="00325E2A">
      <w:pPr>
        <w:spacing w:before="0" w:after="0"/>
      </w:pPr>
    </w:p>
    <w:p w14:paraId="330E4BDC" w14:textId="1765573D" w:rsidR="00325E2A" w:rsidRDefault="00325E2A" w:rsidP="00325E2A">
      <w:pPr>
        <w:pStyle w:val="Heading4"/>
      </w:pPr>
      <w:bookmarkStart w:id="2149" w:name="_Toc477122283"/>
      <w:r>
        <w:lastRenderedPageBreak/>
        <w:t>Acknowledgements – Acknowledgement – Organization</w:t>
      </w:r>
      <w:bookmarkEnd w:id="2149"/>
    </w:p>
    <w:p w14:paraId="4680FD6E" w14:textId="4B9C286D" w:rsidR="00325E2A" w:rsidRDefault="00325E2A" w:rsidP="00325E2A">
      <w:pPr>
        <w:pStyle w:val="MemberHeading"/>
        <w:rPr>
          <w:rStyle w:val="Element"/>
        </w:rPr>
      </w:pPr>
      <w:proofErr w:type="gramStart"/>
      <w:r>
        <w:rPr>
          <w:rStyle w:val="Element"/>
        </w:rPr>
        <w:t>cvrf:Acknowledgements</w:t>
      </w:r>
      <w:proofErr w:type="gramEnd"/>
      <w:r>
        <w:rPr>
          <w:rStyle w:val="Element"/>
        </w:rPr>
        <w:t xml:space="preserve"> / cvrf:Acknowledgement / cvrf:Organization</w:t>
      </w:r>
    </w:p>
    <w:p w14:paraId="5D873BE0" w14:textId="76A4F1F4" w:rsidR="00325E2A" w:rsidRPr="005D4C8E" w:rsidRDefault="00325E2A" w:rsidP="00325E2A">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r>
      <w:r w:rsidR="003A494E">
        <w:t>1</w:t>
      </w:r>
      <w:r>
        <w:br/>
      </w:r>
      <w:r w:rsidRPr="005D4C8E">
        <w:rPr>
          <w:b/>
        </w:rPr>
        <w:t>Parent:</w:t>
      </w:r>
      <w:r>
        <w:tab/>
      </w:r>
      <w:r>
        <w:tab/>
      </w:r>
      <w:r>
        <w:tab/>
      </w:r>
      <w:r w:rsidR="003A494E">
        <w:t>Acknowledgement</w:t>
      </w:r>
    </w:p>
    <w:p w14:paraId="2810F531" w14:textId="77777777" w:rsidR="00325E2A" w:rsidRDefault="00325E2A" w:rsidP="00325E2A">
      <w:pPr>
        <w:spacing w:before="0" w:after="0"/>
      </w:pPr>
    </w:p>
    <w:p w14:paraId="2D9B1319" w14:textId="51C2B846" w:rsidR="00325E2A" w:rsidRPr="00C06268" w:rsidRDefault="00325E2A" w:rsidP="00325E2A">
      <w:r w:rsidRPr="00F32D93">
        <w:t>The</w:t>
      </w:r>
      <w:r>
        <w:rPr>
          <w:b/>
          <w:bCs/>
        </w:rPr>
        <w:t xml:space="preserve"> </w:t>
      </w:r>
      <w:r w:rsidRPr="00F32D93">
        <w:t>element</w:t>
      </w:r>
      <w:r>
        <w:rPr>
          <w:b/>
          <w:bCs/>
        </w:rPr>
        <w:t xml:space="preserve"> </w:t>
      </w:r>
      <w:proofErr w:type="gramStart"/>
      <w:r w:rsidRPr="00F32D93">
        <w:rPr>
          <w:rStyle w:val="Element"/>
        </w:rPr>
        <w:t>cvrf:</w:t>
      </w:r>
      <w:r w:rsidR="00DD67FC">
        <w:rPr>
          <w:rStyle w:val="Element"/>
        </w:rPr>
        <w:t>Organization</w:t>
      </w:r>
      <w:proofErr w:type="gramEnd"/>
      <w:r w:rsidRPr="00F32D93">
        <w:rPr>
          <w:b/>
          <w:bCs/>
        </w:rPr>
        <w:t xml:space="preserve"> </w:t>
      </w:r>
      <w:r w:rsidR="00DD67FC" w:rsidRPr="00DD67FC">
        <w:t xml:space="preserve">should contain the organization of the party or if the </w:t>
      </w:r>
      <w:r w:rsidR="00DD67FC" w:rsidRPr="00DD67FC">
        <w:rPr>
          <w:b/>
          <w:bCs/>
        </w:rPr>
        <w:t xml:space="preserve">Name </w:t>
      </w:r>
      <w:r w:rsidR="00DD67FC" w:rsidRPr="00DD67FC">
        <w:t>is omitted, the organization its</w:t>
      </w:r>
      <w:r w:rsidR="00DD67FC">
        <w:t>elf that is being acknowledged.</w:t>
      </w:r>
      <w:r w:rsidRPr="00F56DD9">
        <w:t xml:space="preserve"> </w:t>
      </w:r>
      <w:r w:rsidRPr="00C06268">
        <w:t xml:space="preserve"> </w:t>
      </w:r>
    </w:p>
    <w:p w14:paraId="313865B3" w14:textId="77777777" w:rsidR="00325E2A" w:rsidRPr="00F32D93" w:rsidRDefault="00325E2A" w:rsidP="00325E2A"/>
    <w:p w14:paraId="5BA23FAB" w14:textId="47E6A1DD" w:rsidR="00325E2A" w:rsidRDefault="00DD67FC" w:rsidP="00325E2A">
      <w:pPr>
        <w:pStyle w:val="MemberHeading"/>
      </w:pPr>
      <w:r>
        <w:t>Example</w:t>
      </w:r>
    </w:p>
    <w:p w14:paraId="7A71736F" w14:textId="77777777" w:rsidR="00325E2A" w:rsidRDefault="00325E2A" w:rsidP="00325E2A">
      <w:pPr>
        <w:spacing w:before="0" w:after="0"/>
      </w:pPr>
    </w:p>
    <w:p w14:paraId="29245A60" w14:textId="6436C9E3" w:rsidR="00325E2A" w:rsidRDefault="00DD67FC" w:rsidP="00DD67FC">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_Ref476734203 \r \h </w:instrText>
      </w:r>
      <w:r>
        <w:rPr>
          <w:rFonts w:ascii="Courier New" w:hAnsi="Courier New"/>
          <w:sz w:val="16"/>
        </w:rPr>
      </w:r>
      <w:r>
        <w:rPr>
          <w:rFonts w:ascii="Courier New" w:hAnsi="Courier New"/>
          <w:sz w:val="16"/>
        </w:rPr>
        <w:fldChar w:fldCharType="separate"/>
      </w:r>
      <w:r w:rsidR="00A07A1F">
        <w:rPr>
          <w:rFonts w:ascii="Courier New" w:hAnsi="Courier New"/>
          <w:sz w:val="16"/>
        </w:rPr>
        <w:t>4.9.1.4</w:t>
      </w:r>
      <w:r>
        <w:rPr>
          <w:rFonts w:ascii="Courier New" w:hAnsi="Courier New"/>
          <w:sz w:val="16"/>
        </w:rPr>
        <w:fldChar w:fldCharType="end"/>
      </w:r>
    </w:p>
    <w:p w14:paraId="6AFF4396" w14:textId="3D93636D" w:rsidR="00325E2A" w:rsidRDefault="00325E2A" w:rsidP="00325E2A">
      <w:pPr>
        <w:pStyle w:val="Heading4"/>
      </w:pPr>
      <w:bookmarkStart w:id="2150" w:name="_Toc477122284"/>
      <w:r>
        <w:t>Acknowledgements – Acknowledgement – Description</w:t>
      </w:r>
      <w:bookmarkEnd w:id="2150"/>
    </w:p>
    <w:p w14:paraId="5DD0D19E" w14:textId="119CB432" w:rsidR="00325E2A" w:rsidRDefault="00325E2A" w:rsidP="00325E2A">
      <w:pPr>
        <w:pStyle w:val="MemberHeading"/>
        <w:rPr>
          <w:rStyle w:val="Element"/>
        </w:rPr>
      </w:pPr>
      <w:proofErr w:type="gramStart"/>
      <w:r>
        <w:rPr>
          <w:rStyle w:val="Element"/>
        </w:rPr>
        <w:t>cvrf:Acknowledgements</w:t>
      </w:r>
      <w:proofErr w:type="gramEnd"/>
      <w:r>
        <w:rPr>
          <w:rStyle w:val="Element"/>
        </w:rPr>
        <w:t xml:space="preserve"> / cvrf:Acknowledgement / cvrf:Description</w:t>
      </w:r>
    </w:p>
    <w:p w14:paraId="2F068B9E" w14:textId="30F363D9" w:rsidR="00325E2A" w:rsidRPr="005D4C8E" w:rsidRDefault="00325E2A" w:rsidP="00325E2A">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3A494E">
        <w:t>Acknowledgement</w:t>
      </w:r>
    </w:p>
    <w:p w14:paraId="2926F17C" w14:textId="77777777" w:rsidR="00325E2A" w:rsidRDefault="00325E2A" w:rsidP="00325E2A">
      <w:pPr>
        <w:spacing w:before="0" w:after="0"/>
      </w:pPr>
    </w:p>
    <w:p w14:paraId="560AE7A7" w14:textId="5EEEFB82" w:rsidR="00325E2A" w:rsidRPr="00C06268" w:rsidRDefault="00325E2A" w:rsidP="00325E2A">
      <w:r w:rsidRPr="00F32D93">
        <w:t>The</w:t>
      </w:r>
      <w:r>
        <w:rPr>
          <w:b/>
          <w:bCs/>
        </w:rPr>
        <w:t xml:space="preserve"> </w:t>
      </w:r>
      <w:r w:rsidRPr="00F32D93">
        <w:t>element</w:t>
      </w:r>
      <w:r>
        <w:rPr>
          <w:b/>
          <w:bCs/>
        </w:rPr>
        <w:t xml:space="preserve"> </w:t>
      </w:r>
      <w:proofErr w:type="gramStart"/>
      <w:r w:rsidRPr="00F32D93">
        <w:rPr>
          <w:rStyle w:val="Element"/>
        </w:rPr>
        <w:t>cvrf:</w:t>
      </w:r>
      <w:r w:rsidR="00FC0753">
        <w:rPr>
          <w:rStyle w:val="Element"/>
        </w:rPr>
        <w:t>Description</w:t>
      </w:r>
      <w:proofErr w:type="gramEnd"/>
      <w:r w:rsidRPr="00F32D93">
        <w:rPr>
          <w:b/>
          <w:bCs/>
        </w:rPr>
        <w:t xml:space="preserve"> </w:t>
      </w:r>
      <w:r w:rsidR="00FC0753" w:rsidRPr="00FC0753">
        <w:t>can contain any contextual details the document producers wish to make known about the acknowle</w:t>
      </w:r>
      <w:r w:rsidR="00FC0753">
        <w:t>dgment or acknowledged parties.</w:t>
      </w:r>
      <w:r w:rsidRPr="00F56DD9">
        <w:t xml:space="preserve"> </w:t>
      </w:r>
      <w:r w:rsidRPr="00C06268">
        <w:t xml:space="preserve"> </w:t>
      </w:r>
    </w:p>
    <w:p w14:paraId="074B7B0F" w14:textId="77777777" w:rsidR="00DD67FC" w:rsidRPr="00DD67FC" w:rsidRDefault="00DD67FC" w:rsidP="00DD67FC">
      <w:r w:rsidRPr="00DD67FC">
        <w:t xml:space="preserve">If attributing to multiple organizations, each contributor should be grouped with that </w:t>
      </w:r>
      <w:r w:rsidRPr="00DD67FC">
        <w:rPr>
          <w:b/>
          <w:bCs/>
        </w:rPr>
        <w:t xml:space="preserve">Organization </w:t>
      </w:r>
      <w:r w:rsidRPr="00DD67FC">
        <w:t xml:space="preserve">within a single </w:t>
      </w:r>
      <w:r w:rsidRPr="00DD67FC">
        <w:rPr>
          <w:b/>
          <w:bCs/>
        </w:rPr>
        <w:t xml:space="preserve">Acknowledgment </w:t>
      </w:r>
      <w:r w:rsidRPr="00DD67FC">
        <w:t xml:space="preserve">container. An </w:t>
      </w:r>
      <w:r w:rsidRPr="00DD67FC">
        <w:rPr>
          <w:b/>
          <w:bCs/>
        </w:rPr>
        <w:t>Organization</w:t>
      </w:r>
      <w:r w:rsidRPr="00DD67FC">
        <w:t xml:space="preserve">-specific acknowledgment may be added within each </w:t>
      </w:r>
      <w:r w:rsidRPr="00DD67FC">
        <w:rPr>
          <w:b/>
          <w:bCs/>
        </w:rPr>
        <w:t xml:space="preserve">Acknowledgment </w:t>
      </w:r>
      <w:r w:rsidRPr="00DD67FC">
        <w:t xml:space="preserve">container using the </w:t>
      </w:r>
      <w:r w:rsidRPr="00DD67FC">
        <w:rPr>
          <w:b/>
          <w:bCs/>
        </w:rPr>
        <w:t xml:space="preserve">Description </w:t>
      </w:r>
      <w:r w:rsidRPr="00DD67FC">
        <w:t xml:space="preserve">element. If an overall general or aggregate acknowledgment is to be added, an </w:t>
      </w:r>
      <w:r w:rsidRPr="00DD67FC">
        <w:rPr>
          <w:b/>
          <w:bCs/>
        </w:rPr>
        <w:t xml:space="preserve">Acknowledgment </w:t>
      </w:r>
      <w:r w:rsidRPr="00DD67FC">
        <w:t xml:space="preserve">container that contains a single </w:t>
      </w:r>
      <w:r w:rsidRPr="00DD67FC">
        <w:rPr>
          <w:b/>
          <w:bCs/>
        </w:rPr>
        <w:t xml:space="preserve">Description </w:t>
      </w:r>
      <w:r w:rsidRPr="00DD67FC">
        <w:t xml:space="preserve">element may be used. </w:t>
      </w:r>
    </w:p>
    <w:p w14:paraId="7B65E80D" w14:textId="77777777" w:rsidR="00325E2A" w:rsidRPr="00F32D93" w:rsidRDefault="00325E2A" w:rsidP="00325E2A">
      <w:bookmarkStart w:id="2151" w:name="_GoBack"/>
      <w:bookmarkEnd w:id="2151"/>
    </w:p>
    <w:p w14:paraId="0F843AA1" w14:textId="5D43FC68" w:rsidR="00325E2A" w:rsidRDefault="00DD67FC" w:rsidP="00325E2A">
      <w:pPr>
        <w:pStyle w:val="MemberHeading"/>
      </w:pPr>
      <w:r>
        <w:t>Example</w:t>
      </w:r>
    </w:p>
    <w:p w14:paraId="090312EF" w14:textId="77777777" w:rsidR="00DD67FC" w:rsidRDefault="00DD67FC" w:rsidP="00325E2A">
      <w:pPr>
        <w:spacing w:before="0" w:after="0"/>
        <w:rPr>
          <w:rFonts w:ascii="Courier New" w:hAnsi="Courier New"/>
          <w:sz w:val="16"/>
        </w:rPr>
      </w:pPr>
    </w:p>
    <w:p w14:paraId="2AAFACCC" w14:textId="24EBE6D4" w:rsidR="00325E2A" w:rsidRDefault="00DD67FC" w:rsidP="00DD67FC">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_Ref476734203 \r \h </w:instrText>
      </w:r>
      <w:r>
        <w:rPr>
          <w:rFonts w:ascii="Courier New" w:hAnsi="Courier New"/>
          <w:sz w:val="16"/>
        </w:rPr>
      </w:r>
      <w:r>
        <w:rPr>
          <w:rFonts w:ascii="Courier New" w:hAnsi="Courier New"/>
          <w:sz w:val="16"/>
        </w:rPr>
        <w:fldChar w:fldCharType="separate"/>
      </w:r>
      <w:r w:rsidR="00A07A1F">
        <w:rPr>
          <w:rFonts w:ascii="Courier New" w:hAnsi="Courier New"/>
          <w:sz w:val="16"/>
        </w:rPr>
        <w:t>4.9.1.4</w:t>
      </w:r>
      <w:r>
        <w:rPr>
          <w:rFonts w:ascii="Courier New" w:hAnsi="Courier New"/>
          <w:sz w:val="16"/>
        </w:rPr>
        <w:fldChar w:fldCharType="end"/>
      </w:r>
    </w:p>
    <w:p w14:paraId="473AD8A7" w14:textId="18FDFC5C" w:rsidR="00770030" w:rsidRDefault="00770030" w:rsidP="00770030">
      <w:pPr>
        <w:pStyle w:val="Heading4"/>
      </w:pPr>
      <w:bookmarkStart w:id="2152" w:name="_Ref476734203"/>
      <w:bookmarkStart w:id="2153" w:name="_Toc477122285"/>
      <w:r>
        <w:t>Acknowledgements – Acknowledgement – URL</w:t>
      </w:r>
      <w:bookmarkEnd w:id="2152"/>
      <w:bookmarkEnd w:id="2153"/>
    </w:p>
    <w:p w14:paraId="3796579C" w14:textId="09F7C25C" w:rsidR="00770030" w:rsidRDefault="00770030" w:rsidP="00770030">
      <w:pPr>
        <w:pStyle w:val="MemberHeading"/>
        <w:rPr>
          <w:rStyle w:val="Element"/>
        </w:rPr>
      </w:pPr>
      <w:proofErr w:type="gramStart"/>
      <w:r>
        <w:rPr>
          <w:rStyle w:val="Element"/>
        </w:rPr>
        <w:t>cvrf:Acknowledgements</w:t>
      </w:r>
      <w:proofErr w:type="gramEnd"/>
      <w:r>
        <w:rPr>
          <w:rStyle w:val="Element"/>
        </w:rPr>
        <w:t xml:space="preserve"> / cvrf:Acknowledgement / cvrf:URL</w:t>
      </w:r>
    </w:p>
    <w:p w14:paraId="1DABC674" w14:textId="175E16B0" w:rsidR="00770030" w:rsidRPr="005D4C8E" w:rsidRDefault="00770030" w:rsidP="00770030">
      <w:pPr>
        <w:pStyle w:val="Member"/>
      </w:pPr>
      <w:r w:rsidRPr="005D4C8E">
        <w:rPr>
          <w:b/>
        </w:rPr>
        <w:t>Data Type:</w:t>
      </w:r>
      <w:r>
        <w:tab/>
      </w:r>
      <w:r>
        <w:tab/>
      </w:r>
      <w:r w:rsidR="003A494E">
        <w:t>anyURI</w:t>
      </w:r>
      <w:r>
        <w:br/>
      </w:r>
      <w:r w:rsidRPr="005D4C8E">
        <w:rPr>
          <w:b/>
        </w:rPr>
        <w:t>Range:</w:t>
      </w:r>
      <w:r>
        <w:tab/>
      </w:r>
      <w:r>
        <w:tab/>
      </w:r>
      <w:r>
        <w:tab/>
        <w:t>unrestricted</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3A494E">
        <w:t>Acknowledgement</w:t>
      </w:r>
    </w:p>
    <w:p w14:paraId="61E90E41" w14:textId="77777777" w:rsidR="00770030" w:rsidRDefault="00770030" w:rsidP="00770030">
      <w:pPr>
        <w:spacing w:before="0" w:after="0"/>
      </w:pPr>
    </w:p>
    <w:p w14:paraId="44D4C3B5" w14:textId="5EDC7C82" w:rsidR="00770030" w:rsidRPr="00C06268" w:rsidRDefault="00770030" w:rsidP="00770030">
      <w:r w:rsidRPr="00F32D93">
        <w:t>The</w:t>
      </w:r>
      <w:r>
        <w:rPr>
          <w:b/>
          <w:bCs/>
        </w:rPr>
        <w:t xml:space="preserve"> </w:t>
      </w:r>
      <w:r w:rsidRPr="00F32D93">
        <w:t>element</w:t>
      </w:r>
      <w:r>
        <w:rPr>
          <w:b/>
          <w:bCs/>
        </w:rPr>
        <w:t xml:space="preserve"> </w:t>
      </w:r>
      <w:r w:rsidRPr="00F32D93">
        <w:rPr>
          <w:rStyle w:val="Element"/>
        </w:rPr>
        <w:t>cvrf:</w:t>
      </w:r>
      <w:r>
        <w:rPr>
          <w:rStyle w:val="Element"/>
        </w:rPr>
        <w:t>URL</w:t>
      </w:r>
      <w:del w:id="2154" w:author="Stefan Hagen" w:date="2017-03-11T19:24:00Z">
        <w:r w:rsidRPr="00F32D93" w:rsidDel="002930C5">
          <w:rPr>
            <w:b/>
            <w:bCs/>
          </w:rPr>
          <w:delText xml:space="preserve"> </w:delText>
        </w:r>
        <w:r w:rsidRPr="00495012" w:rsidDel="002930C5">
          <w:delText>is</w:delText>
        </w:r>
      </w:del>
      <w:r w:rsidRPr="00495012">
        <w:t xml:space="preserve"> </w:t>
      </w:r>
      <w:r w:rsidRPr="00770030">
        <w:t>is the optional URL to the person, plac</w:t>
      </w:r>
      <w:r>
        <w:t>e, or thing being acknowledged.</w:t>
      </w:r>
    </w:p>
    <w:p w14:paraId="3164C667" w14:textId="77777777" w:rsidR="00770030" w:rsidRPr="00F32D93" w:rsidRDefault="00770030" w:rsidP="00770030"/>
    <w:p w14:paraId="021C3A7C" w14:textId="0DAD45F5" w:rsidR="00770030" w:rsidRDefault="00770030" w:rsidP="00770030">
      <w:pPr>
        <w:pStyle w:val="MemberHeading"/>
      </w:pPr>
      <w:r>
        <w:lastRenderedPageBreak/>
        <w:t>Example</w:t>
      </w:r>
    </w:p>
    <w:p w14:paraId="034EBF68" w14:textId="77777777" w:rsidR="00356042" w:rsidRDefault="00356042" w:rsidP="00356042">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155" w:author="Stefan Hagen" w:date="2017-03-12T22:48:00Z">
        <w:r w:rsidR="00A07A1F">
          <w:rPr>
            <w:noProof/>
          </w:rPr>
          <w:t>34</w:t>
        </w:r>
      </w:ins>
      <w:del w:id="2156" w:author="Stefan Hagen" w:date="2017-03-11T23:24:00Z">
        <w:r w:rsidR="00147C8E" w:rsidDel="004377E7">
          <w:rPr>
            <w:noProof/>
          </w:rPr>
          <w:delText>24</w:delText>
        </w:r>
      </w:del>
      <w:r w:rsidR="00A07A1F">
        <w:rPr>
          <w:noProof/>
        </w:rPr>
        <w:fldChar w:fldCharType="end"/>
      </w:r>
      <w:r w:rsidRPr="003F1FAD">
        <w:t>:</w:t>
      </w:r>
    </w:p>
    <w:p w14:paraId="49C95DD8" w14:textId="77777777" w:rsidR="00770030" w:rsidRDefault="00770030" w:rsidP="00770030">
      <w:pPr>
        <w:pStyle w:val="Examplesmall"/>
      </w:pPr>
      <w:r>
        <w:t>&lt;Acknowledgments&gt;</w:t>
      </w:r>
    </w:p>
    <w:p w14:paraId="36926FB3" w14:textId="3B6A6249" w:rsidR="00770030" w:rsidRDefault="00770030" w:rsidP="00770030">
      <w:pPr>
        <w:pStyle w:val="Examplesmall"/>
      </w:pPr>
      <w:r>
        <w:t xml:space="preserve">  &lt;Acknowledgment&gt;</w:t>
      </w:r>
      <w:r>
        <w:br/>
        <w:t xml:space="preserve">    &lt;Name&gt;</w:t>
      </w:r>
      <w:del w:id="2157" w:author="Stefan Hagen" w:date="2017-03-12T22:44:00Z">
        <w:r w:rsidDel="005D035F">
          <w:delText>Bartholomew McHandsome</w:delText>
        </w:r>
      </w:del>
      <w:ins w:id="2158" w:author="Stefan Hagen" w:date="2017-03-12T22:44:00Z">
        <w:r w:rsidR="005D035F">
          <w:t>Johann Sebastian Bach</w:t>
        </w:r>
      </w:ins>
      <w:r>
        <w:t>&lt;/Name&gt;</w:t>
      </w:r>
    </w:p>
    <w:p w14:paraId="4278EAC7" w14:textId="7F3A11CE" w:rsidR="00770030" w:rsidDel="005D035F" w:rsidRDefault="00770030" w:rsidP="00770030">
      <w:pPr>
        <w:pStyle w:val="Examplesmall"/>
        <w:rPr>
          <w:del w:id="2159" w:author="Stefan Hagen" w:date="2017-03-12T22:47:00Z"/>
        </w:rPr>
      </w:pPr>
      <w:r>
        <w:t xml:space="preserve">    &lt;Organization&gt;</w:t>
      </w:r>
      <w:del w:id="2160" w:author="Stefan Hagen" w:date="2017-03-12T22:44:00Z">
        <w:r w:rsidDel="005D035F">
          <w:delText xml:space="preserve">FancyPants </w:delText>
        </w:r>
      </w:del>
      <w:ins w:id="2161" w:author="Stefan Hagen" w:date="2017-03-12T22:45:00Z">
        <w:r w:rsidR="005D035F">
          <w:t>Security Fugue</w:t>
        </w:r>
      </w:ins>
      <w:ins w:id="2162" w:author="Stefan Hagen" w:date="2017-03-12T22:44:00Z">
        <w:r w:rsidR="005D035F">
          <w:t xml:space="preserve"> </w:t>
        </w:r>
      </w:ins>
      <w:del w:id="2163" w:author="Stefan Hagen" w:date="2017-03-12T22:45:00Z">
        <w:r w:rsidDel="005D035F">
          <w:delText>Inc</w:delText>
        </w:r>
      </w:del>
      <w:ins w:id="2164" w:author="Stefan Hagen" w:date="2017-03-12T22:45:00Z">
        <w:r w:rsidR="005D035F">
          <w:t>LLC</w:t>
        </w:r>
      </w:ins>
      <w:del w:id="2165" w:author="Stefan Hagen" w:date="2017-03-12T22:45:00Z">
        <w:r w:rsidDel="005D035F">
          <w:delText>.</w:delText>
        </w:r>
      </w:del>
      <w:r>
        <w:t>&lt;/Organization&gt;</w:t>
      </w:r>
      <w:ins w:id="2166" w:author="Stefan Hagen" w:date="2017-03-12T22:47:00Z">
        <w:r w:rsidR="005D035F">
          <w:br/>
        </w:r>
      </w:ins>
    </w:p>
    <w:p w14:paraId="5822DEAC" w14:textId="37136C9A" w:rsidR="00770030" w:rsidRDefault="00770030" w:rsidP="005D035F">
      <w:pPr>
        <w:pStyle w:val="Examplesmall"/>
        <w:pPrChange w:id="2167" w:author="Stefan Hagen" w:date="2017-03-12T22:47:00Z">
          <w:pPr>
            <w:pStyle w:val="Examplesmall"/>
          </w:pPr>
        </w:pPrChange>
      </w:pPr>
      <w:r>
        <w:t xml:space="preserve">    &lt;Description&gt;</w:t>
      </w:r>
      <w:ins w:id="2168" w:author="Stefan Hagen" w:date="2017-03-12T22:47:00Z">
        <w:r w:rsidR="005D035F">
          <w:t>First</w:t>
        </w:r>
      </w:ins>
      <w:ins w:id="2169" w:author="Stefan Hagen" w:date="2017-03-12T22:46:00Z">
        <w:r w:rsidR="005D035F">
          <w:t xml:space="preserve"> a</w:t>
        </w:r>
      </w:ins>
      <w:del w:id="2170" w:author="Stefan Hagen" w:date="2017-03-12T22:46:00Z">
        <w:r w:rsidDel="005D035F">
          <w:delText>We couldn’t have done it without you Bart!</w:delText>
        </w:r>
      </w:del>
      <w:ins w:id="2171" w:author="Stefan Hagen" w:date="2017-03-12T22:46:00Z">
        <w:r w:rsidR="005D035F">
          <w:t>nalysis of Coordinated Multi-Stream Attack (CMSA)</w:t>
        </w:r>
      </w:ins>
      <w:r>
        <w:t>&lt;/Description&gt;</w:t>
      </w:r>
      <w:r>
        <w:br/>
        <w:t xml:space="preserve">    &lt;URL&gt;http</w:t>
      </w:r>
      <w:ins w:id="2172" w:author="Stefan Hagen" w:date="2017-03-12T22:47:00Z">
        <w:r w:rsidR="005D035F">
          <w:t>s</w:t>
        </w:r>
      </w:ins>
      <w:r>
        <w:t>://</w:t>
      </w:r>
      <w:del w:id="2173" w:author="Stefan Hagen" w:date="2017-03-12T22:47:00Z">
        <w:r w:rsidDel="005D035F">
          <w:delText>foo</w:delText>
        </w:r>
      </w:del>
      <w:ins w:id="2174" w:author="Stefan Hagen" w:date="2017-03-12T22:47:00Z">
        <w:r w:rsidR="005D035F">
          <w:t>secure-fugue</w:t>
        </w:r>
      </w:ins>
      <w:r>
        <w:t>.</w:t>
      </w:r>
      <w:ins w:id="2175" w:author="Stefan Hagen" w:date="2017-03-12T22:47:00Z">
        <w:r w:rsidR="005D035F">
          <w:t>example.com</w:t>
        </w:r>
      </w:ins>
      <w:del w:id="2176" w:author="Stefan Hagen" w:date="2017-03-12T22:47:00Z">
        <w:r w:rsidDel="005D035F">
          <w:delText>foo</w:delText>
        </w:r>
      </w:del>
      <w:r>
        <w:t>/</w:t>
      </w:r>
      <w:ins w:id="2177" w:author="Stefan Hagen" w:date="2017-03-12T22:47:00Z">
        <w:r w:rsidR="005D035F">
          <w:t>team</w:t>
        </w:r>
      </w:ins>
      <w:del w:id="2178" w:author="Stefan Hagen" w:date="2017-03-12T22:47:00Z">
        <w:r w:rsidDel="005D035F">
          <w:delText>bar</w:delText>
        </w:r>
      </w:del>
      <w:r>
        <w:t>/</w:t>
      </w:r>
      <w:ins w:id="2179" w:author="Stefan Hagen" w:date="2017-03-12T22:47:00Z">
        <w:r w:rsidR="005D035F">
          <w:t>~jsb</w:t>
        </w:r>
      </w:ins>
      <w:r>
        <w:t>&lt;/URL&gt;</w:t>
      </w:r>
    </w:p>
    <w:p w14:paraId="2E980A84" w14:textId="2FC6866E" w:rsidR="00770030" w:rsidRDefault="00770030" w:rsidP="00770030">
      <w:pPr>
        <w:pStyle w:val="Examplesmall"/>
        <w:rPr>
          <w:rFonts w:ascii="MS Mincho" w:eastAsia="MS Mincho" w:hAnsi="MS Mincho" w:cs="MS Mincho"/>
        </w:rPr>
      </w:pPr>
      <w:r>
        <w:t xml:space="preserve">  &lt;/Acknowledgment&gt;</w:t>
      </w:r>
      <w:r>
        <w:br/>
        <w:t>&lt;/Acknowledgments&gt;</w:t>
      </w:r>
      <w:r w:rsidRPr="00610C93">
        <w:rPr>
          <w:rFonts w:ascii="MS Mincho" w:eastAsia="MS Mincho" w:hAnsi="MS Mincho" w:cs="MS Mincho"/>
        </w:rPr>
        <w:t xml:space="preserve">  </w:t>
      </w:r>
    </w:p>
    <w:p w14:paraId="19D847D7" w14:textId="77777777" w:rsidR="00770030" w:rsidRDefault="00770030" w:rsidP="00770030">
      <w:pPr>
        <w:spacing w:before="0" w:after="0"/>
      </w:pPr>
    </w:p>
    <w:p w14:paraId="234BA8C1" w14:textId="77777777" w:rsidR="000E2883" w:rsidRDefault="000E2883" w:rsidP="000E2883"/>
    <w:p w14:paraId="414177BC" w14:textId="77777777" w:rsidR="00CF6658" w:rsidRDefault="00CF6658" w:rsidP="00CF6658"/>
    <w:p w14:paraId="0B8E7D19" w14:textId="77777777" w:rsidR="00CF6658" w:rsidRDefault="00CF6658" w:rsidP="00CF6658"/>
    <w:p w14:paraId="6A8E3A6F" w14:textId="77777777" w:rsidR="00CF6658" w:rsidRDefault="00CF6658" w:rsidP="004C3877"/>
    <w:p w14:paraId="20022C09" w14:textId="067291D2" w:rsidR="00C86BA8" w:rsidRDefault="00C86BA8" w:rsidP="00C86BA8"/>
    <w:p w14:paraId="1C2369C6" w14:textId="095DCFC7" w:rsidR="00C86BA8" w:rsidRDefault="00C86BA8" w:rsidP="00C86BA8">
      <w:pPr>
        <w:pStyle w:val="Heading1"/>
      </w:pPr>
      <w:bookmarkStart w:id="2180" w:name="_Toc477122286"/>
      <w:r>
        <w:lastRenderedPageBreak/>
        <w:t>Product Tree Schema Elements</w:t>
      </w:r>
      <w:bookmarkEnd w:id="2180"/>
    </w:p>
    <w:p w14:paraId="5CDEF0C0" w14:textId="4696609B" w:rsidR="006D1207" w:rsidRDefault="006D1207" w:rsidP="006D1207">
      <w:r>
        <w:t xml:space="preserve">Product information in </w:t>
      </w:r>
      <w:ins w:id="2181" w:author="Stefan Hagen" w:date="2017-03-12T17:38:00Z">
        <w:r w:rsidR="00FB4988">
          <w:t xml:space="preserve">CSAF </w:t>
        </w:r>
      </w:ins>
      <w:r>
        <w:t xml:space="preserve">CVRF is modeled as zero or one top-level Product Tree element instance of </w:t>
      </w:r>
      <w:proofErr w:type="gramStart"/>
      <w:r>
        <w:rPr>
          <w:rStyle w:val="Element"/>
        </w:rPr>
        <w:t>prod</w:t>
      </w:r>
      <w:r w:rsidRPr="0020354E">
        <w:rPr>
          <w:rStyle w:val="Element"/>
        </w:rPr>
        <w:t>:</w:t>
      </w:r>
      <w:r>
        <w:rPr>
          <w:rStyle w:val="Element"/>
        </w:rPr>
        <w:t>ProductTree</w:t>
      </w:r>
      <w:proofErr w:type="gramEnd"/>
      <w:r>
        <w:t xml:space="preserve"> (defined in the product tree schema file within the </w:t>
      </w:r>
      <w:r>
        <w:rPr>
          <w:rStyle w:val="CODEtemp"/>
        </w:rPr>
        <w:t>prod</w:t>
      </w:r>
      <w:r>
        <w:t xml:space="preserve"> namespace). </w:t>
      </w:r>
    </w:p>
    <w:p w14:paraId="6FC6EB3C" w14:textId="2DBE8C03" w:rsidR="006D1207" w:rsidRDefault="006D1207">
      <w:pPr>
        <w:jc w:val="both"/>
        <w:pPrChange w:id="2182" w:author="Stefan Hagen" w:date="2017-03-12T17:51:00Z">
          <w:pPr/>
        </w:pPrChange>
      </w:pPr>
      <w:r w:rsidRPr="00EA6A90">
        <w:rPr>
          <w:highlight w:val="green"/>
          <w:rPrChange w:id="2183" w:author="Stefan Hagen" w:date="2017-03-12T17:51:00Z">
            <w:rPr/>
          </w:rPrChange>
        </w:rPr>
        <w:t xml:space="preserve">The following 4 second-level elements are and </w:t>
      </w:r>
      <w:del w:id="2184" w:author="Stefan Hagen" w:date="2017-03-12T17:51:00Z">
        <w:r w:rsidRPr="00EA6A90" w:rsidDel="00EA6A90">
          <w:rPr>
            <w:highlight w:val="green"/>
            <w:rPrChange w:id="2185" w:author="Stefan Hagen" w:date="2017-03-12T17:51:00Z">
              <w:rPr/>
            </w:rPrChange>
          </w:rPr>
          <w:delText xml:space="preserve">must </w:delText>
        </w:r>
      </w:del>
      <w:ins w:id="2186" w:author="Stefan Hagen" w:date="2017-03-12T17:51:00Z">
        <w:r w:rsidR="00EA6A90" w:rsidRPr="00EA6A90">
          <w:rPr>
            <w:highlight w:val="green"/>
            <w:rPrChange w:id="2187" w:author="Stefan Hagen" w:date="2017-03-12T17:51:00Z">
              <w:rPr/>
            </w:rPrChange>
          </w:rPr>
          <w:t xml:space="preserve">MUST </w:t>
        </w:r>
      </w:ins>
      <w:r w:rsidRPr="00EA6A90">
        <w:rPr>
          <w:highlight w:val="green"/>
          <w:rPrChange w:id="2188" w:author="Stefan Hagen" w:date="2017-03-12T17:51:00Z">
            <w:rPr/>
          </w:rPrChange>
        </w:rPr>
        <w:t>appear in the order listed if given as elements of the top-level element Product Tree</w:t>
      </w:r>
      <w:r>
        <w:t>:</w:t>
      </w:r>
      <w:ins w:id="2189" w:author="Stefan Hagen" w:date="2017-03-12T17:51:00Z">
        <w:r w:rsidR="00EA6A90">
          <w:t xml:space="preserve"> [</w:t>
        </w:r>
        <w:bookmarkStart w:id="2190" w:name="confProductTreeElementSequence"/>
        <w:r w:rsidR="00EA6A90" w:rsidRPr="00EA6A90">
          <w:rPr>
            <w:color w:val="FF0000"/>
            <w:rPrChange w:id="2191" w:author="Stefan Hagen" w:date="2017-03-12T17:52:00Z">
              <w:rPr/>
            </w:rPrChange>
          </w:rPr>
          <w:t>CSAF-5-1</w:t>
        </w:r>
        <w:bookmarkEnd w:id="2190"/>
        <w:r w:rsidR="00EA6A90">
          <w:t>]</w:t>
        </w:r>
      </w:ins>
    </w:p>
    <w:p w14:paraId="3D3B55CE" w14:textId="6AB8FEFE" w:rsidR="006D1207" w:rsidRDefault="006D1207" w:rsidP="006D1207">
      <w:pPr>
        <w:pStyle w:val="ListParagraph"/>
        <w:numPr>
          <w:ilvl w:val="0"/>
          <w:numId w:val="19"/>
        </w:numPr>
      </w:pPr>
      <w:r>
        <w:t xml:space="preserve">Branch:  </w:t>
      </w:r>
      <w:r>
        <w:tab/>
      </w:r>
      <w:r>
        <w:tab/>
      </w:r>
      <w:proofErr w:type="gramStart"/>
      <w:r>
        <w:rPr>
          <w:rStyle w:val="Element"/>
        </w:rPr>
        <w:t>prod</w:t>
      </w:r>
      <w:r w:rsidRPr="00BF75E5">
        <w:rPr>
          <w:rStyle w:val="Element"/>
        </w:rPr>
        <w:t>:</w:t>
      </w:r>
      <w:r>
        <w:rPr>
          <w:rStyle w:val="Element"/>
        </w:rPr>
        <w:t>Branch</w:t>
      </w:r>
      <w:proofErr w:type="gramEnd"/>
    </w:p>
    <w:p w14:paraId="2857A72A" w14:textId="71EE16B2" w:rsidR="006D1207" w:rsidRDefault="006D1207" w:rsidP="006D1207">
      <w:pPr>
        <w:pStyle w:val="ListParagraph"/>
        <w:numPr>
          <w:ilvl w:val="0"/>
          <w:numId w:val="19"/>
        </w:numPr>
      </w:pPr>
      <w:r>
        <w:t xml:space="preserve">Full Product Name </w:t>
      </w:r>
      <w:r>
        <w:tab/>
      </w:r>
      <w:proofErr w:type="gramStart"/>
      <w:r>
        <w:rPr>
          <w:rStyle w:val="Element"/>
        </w:rPr>
        <w:t>prod</w:t>
      </w:r>
      <w:r w:rsidRPr="00BF75E5">
        <w:rPr>
          <w:rStyle w:val="Element"/>
        </w:rPr>
        <w:t>:</w:t>
      </w:r>
      <w:r>
        <w:rPr>
          <w:rStyle w:val="Element"/>
        </w:rPr>
        <w:t>FullProductName</w:t>
      </w:r>
      <w:proofErr w:type="gramEnd"/>
    </w:p>
    <w:p w14:paraId="45B4BC3E" w14:textId="7FCE5E15" w:rsidR="006D1207" w:rsidRDefault="006D1207" w:rsidP="006D1207">
      <w:pPr>
        <w:pStyle w:val="ListParagraph"/>
        <w:numPr>
          <w:ilvl w:val="0"/>
          <w:numId w:val="19"/>
        </w:numPr>
      </w:pPr>
      <w:r>
        <w:t>Relationship:</w:t>
      </w:r>
      <w:r>
        <w:tab/>
      </w:r>
      <w:r>
        <w:tab/>
      </w:r>
      <w:proofErr w:type="gramStart"/>
      <w:r>
        <w:rPr>
          <w:rStyle w:val="Element"/>
        </w:rPr>
        <w:t>prod</w:t>
      </w:r>
      <w:r w:rsidRPr="00BF75E5">
        <w:rPr>
          <w:rStyle w:val="Element"/>
        </w:rPr>
        <w:t>:</w:t>
      </w:r>
      <w:r>
        <w:rPr>
          <w:rStyle w:val="Element"/>
        </w:rPr>
        <w:t>Relatinship</w:t>
      </w:r>
      <w:proofErr w:type="gramEnd"/>
    </w:p>
    <w:p w14:paraId="3716A4C2" w14:textId="5776E455" w:rsidR="006D1207" w:rsidRPr="006D1207" w:rsidRDefault="006D1207" w:rsidP="006D1207">
      <w:pPr>
        <w:pStyle w:val="ListParagraph"/>
        <w:numPr>
          <w:ilvl w:val="0"/>
          <w:numId w:val="19"/>
        </w:numPr>
        <w:rPr>
          <w:rStyle w:val="Element"/>
          <w:rFonts w:ascii="Arial" w:hAnsi="Arial"/>
        </w:rPr>
      </w:pPr>
      <w:r>
        <w:t>Product Groups:</w:t>
      </w:r>
      <w:r>
        <w:tab/>
      </w:r>
      <w:proofErr w:type="gramStart"/>
      <w:r>
        <w:rPr>
          <w:rStyle w:val="Element"/>
        </w:rPr>
        <w:t>prod</w:t>
      </w:r>
      <w:r w:rsidRPr="00BF75E5">
        <w:rPr>
          <w:rStyle w:val="Element"/>
        </w:rPr>
        <w:t>:</w:t>
      </w:r>
      <w:r>
        <w:rPr>
          <w:rStyle w:val="Element"/>
        </w:rPr>
        <w:t>ProductGroups</w:t>
      </w:r>
      <w:proofErr w:type="gramEnd"/>
    </w:p>
    <w:p w14:paraId="7ABB8735" w14:textId="6ADCC84F" w:rsidR="006D1207" w:rsidRDefault="006D1207" w:rsidP="006D1207">
      <w:r>
        <w:t>The remaining sub sections will describe the above 5 first and second level elements together with their children and grandchildren, constraints on them as well as state recommendations and examples.</w:t>
      </w:r>
    </w:p>
    <w:p w14:paraId="322630A7" w14:textId="5BACAC24" w:rsidR="0023282D" w:rsidRDefault="0023282D" w:rsidP="006D1207">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0A54C855" w14:textId="5777F336" w:rsidR="0023282D" w:rsidRDefault="0023282D" w:rsidP="006D1207">
      <w:r>
        <w:t xml:space="preserve">The </w:t>
      </w:r>
      <w:r w:rsidR="00EA19A0">
        <w:t xml:space="preserve">sub </w:t>
      </w:r>
      <w:r>
        <w:t xml:space="preserve">sections introducing </w:t>
      </w:r>
      <w:r w:rsidRPr="0023282D">
        <w:rPr>
          <w:b/>
        </w:rPr>
        <w:t>Branch</w:t>
      </w:r>
      <w:r>
        <w:rPr>
          <w:b/>
        </w:rPr>
        <w:t xml:space="preserve">, </w:t>
      </w:r>
      <w:r w:rsidR="00EA19A0" w:rsidRPr="00EA19A0">
        <w:rPr>
          <w:b/>
        </w:rPr>
        <w:t>Relationship</w:t>
      </w:r>
      <w:r w:rsidR="00EA19A0">
        <w:t xml:space="preserve">, and </w:t>
      </w:r>
      <w:r w:rsidR="00EA19A0" w:rsidRPr="00EA19A0">
        <w:rPr>
          <w:b/>
        </w:rPr>
        <w:t>Product Groups</w:t>
      </w:r>
      <w:r w:rsidR="00EA19A0">
        <w:t xml:space="preserve"> try to further offer such topological usage info to aid the reader </w:t>
      </w:r>
      <w:r w:rsidR="006A7C89">
        <w:t xml:space="preserve">in </w:t>
      </w:r>
      <w:r w:rsidR="00EA19A0">
        <w:t xml:space="preserve">creating or navigating the graph that can be spanned by instances of a </w:t>
      </w:r>
      <w:r w:rsidR="00EA19A0" w:rsidRPr="00EA19A0">
        <w:rPr>
          <w:b/>
        </w:rPr>
        <w:t>Product Tree</w:t>
      </w:r>
      <w:r w:rsidR="00EA19A0">
        <w:t>.</w:t>
      </w:r>
    </w:p>
    <w:p w14:paraId="073EE934" w14:textId="2F6AE028" w:rsidR="006D1207" w:rsidRDefault="006D1207" w:rsidP="006D1207">
      <w:r>
        <w:t xml:space="preserve">As a service to the reader otherwise commonly used acronyms </w:t>
      </w:r>
      <w:r w:rsidR="0023282D">
        <w:t xml:space="preserve">used in the rest of this section (or found in the XML schema source files </w:t>
      </w:r>
      <w:r>
        <w:t>are expanded here and as understood in the context of CVRF (for more details please cf. the respective sub sections below):</w:t>
      </w:r>
    </w:p>
    <w:p w14:paraId="13852791" w14:textId="209EFA81" w:rsidR="006D1207" w:rsidRDefault="006D1207" w:rsidP="006D1207">
      <w:pPr>
        <w:pStyle w:val="ListParagraph"/>
        <w:numPr>
          <w:ilvl w:val="0"/>
          <w:numId w:val="22"/>
        </w:numPr>
      </w:pPr>
      <w:r>
        <w:t xml:space="preserve">CPE: </w:t>
      </w:r>
      <w:r w:rsidRPr="00AF4107">
        <w:t xml:space="preserve">Common </w:t>
      </w:r>
      <w:r>
        <w:t>Platform Enumeration (cf. [</w:t>
      </w:r>
      <w:r w:rsidR="00977EFE">
        <w:fldChar w:fldCharType="begin"/>
      </w:r>
      <w:r w:rsidR="00977EFE">
        <w:instrText xml:space="preserve"> HYPERLINK \l "refCPE23_N" </w:instrText>
      </w:r>
      <w:ins w:id="2192" w:author="Stefan Hagen" w:date="2017-03-12T22:48:00Z"/>
      <w:r w:rsidR="00977EFE">
        <w:fldChar w:fldCharType="separate"/>
      </w:r>
      <w:r>
        <w:rPr>
          <w:rStyle w:val="Hyperlink"/>
        </w:rPr>
        <w:t>CPE23-N</w:t>
      </w:r>
      <w:r w:rsidR="00977EFE">
        <w:rPr>
          <w:rStyle w:val="Hyperlink"/>
        </w:rPr>
        <w:fldChar w:fldCharType="end"/>
      </w:r>
      <w:r>
        <w:t>], [</w:t>
      </w:r>
      <w:r w:rsidR="00977EFE">
        <w:fldChar w:fldCharType="begin"/>
      </w:r>
      <w:r w:rsidR="00977EFE">
        <w:instrText xml:space="preserve"> HYPERLINK \l "refCPE23_M" </w:instrText>
      </w:r>
      <w:ins w:id="2193" w:author="Stefan Hagen" w:date="2017-03-12T22:48:00Z"/>
      <w:r w:rsidR="00977EFE">
        <w:fldChar w:fldCharType="separate"/>
      </w:r>
      <w:r w:rsidRPr="006D1207">
        <w:rPr>
          <w:rStyle w:val="Hyperlink"/>
        </w:rPr>
        <w:t>CPE23-M</w:t>
      </w:r>
      <w:r w:rsidR="00977EFE">
        <w:rPr>
          <w:rStyle w:val="Hyperlink"/>
        </w:rPr>
        <w:fldChar w:fldCharType="end"/>
      </w:r>
      <w:r>
        <w:t>], [</w:t>
      </w:r>
      <w:r w:rsidR="00977EFE">
        <w:fldChar w:fldCharType="begin"/>
      </w:r>
      <w:r w:rsidR="00977EFE">
        <w:instrText xml:space="preserve"> HYPERLINK \l "refCPE23_D" </w:instrText>
      </w:r>
      <w:ins w:id="2194" w:author="Stefan Hagen" w:date="2017-03-12T22:48:00Z"/>
      <w:r w:rsidR="00977EFE">
        <w:fldChar w:fldCharType="separate"/>
      </w:r>
      <w:r w:rsidRPr="006D1207">
        <w:rPr>
          <w:rStyle w:val="Hyperlink"/>
        </w:rPr>
        <w:t>CPE23-D</w:t>
      </w:r>
      <w:r w:rsidR="00977EFE">
        <w:rPr>
          <w:rStyle w:val="Hyperlink"/>
        </w:rPr>
        <w:fldChar w:fldCharType="end"/>
      </w:r>
      <w:r>
        <w:t>], and [</w:t>
      </w:r>
      <w:r w:rsidR="00977EFE">
        <w:fldChar w:fldCharType="begin"/>
      </w:r>
      <w:r w:rsidR="00977EFE">
        <w:instrText xml:space="preserve"> HYPERLINK \l "refCPE23_A" </w:instrText>
      </w:r>
      <w:ins w:id="2195" w:author="Stefan Hagen" w:date="2017-03-12T22:48:00Z"/>
      <w:r w:rsidR="00977EFE">
        <w:fldChar w:fldCharType="separate"/>
      </w:r>
      <w:r w:rsidRPr="006D1207">
        <w:rPr>
          <w:rStyle w:val="Hyperlink"/>
        </w:rPr>
        <w:t>CPE23-A</w:t>
      </w:r>
      <w:r w:rsidR="00977EFE">
        <w:rPr>
          <w:rStyle w:val="Hyperlink"/>
        </w:rPr>
        <w:fldChar w:fldCharType="end"/>
      </w:r>
      <w:r>
        <w:t>])</w:t>
      </w:r>
    </w:p>
    <w:p w14:paraId="764B9793" w14:textId="3625830F" w:rsidR="006D1207" w:rsidRDefault="006D1207" w:rsidP="0023282D">
      <w:pPr>
        <w:pStyle w:val="ListParagraph"/>
        <w:numPr>
          <w:ilvl w:val="0"/>
          <w:numId w:val="22"/>
        </w:numPr>
      </w:pPr>
      <w:r>
        <w:t xml:space="preserve">CVSS: </w:t>
      </w:r>
      <w:r w:rsidRPr="00AF4107">
        <w:t>Common Vulnerability Scoring System</w:t>
      </w:r>
      <w:r w:rsidR="0023282D">
        <w:t xml:space="preserve"> (cf. [</w:t>
      </w:r>
      <w:r w:rsidR="00977EFE">
        <w:fldChar w:fldCharType="begin"/>
      </w:r>
      <w:r w:rsidR="00977EFE">
        <w:instrText xml:space="preserve"> HYPERLINK \l "refCVSS3" </w:instrText>
      </w:r>
      <w:ins w:id="2196" w:author="Stefan Hagen" w:date="2017-03-12T22:48:00Z"/>
      <w:r w:rsidR="00977EFE">
        <w:fldChar w:fldCharType="separate"/>
      </w:r>
      <w:r w:rsidR="0023282D" w:rsidRPr="00510AD8">
        <w:rPr>
          <w:rStyle w:val="Hyperlink"/>
        </w:rPr>
        <w:t>CVSS3</w:t>
      </w:r>
      <w:r w:rsidR="00977EFE">
        <w:rPr>
          <w:rStyle w:val="Hyperlink"/>
        </w:rPr>
        <w:fldChar w:fldCharType="end"/>
      </w:r>
      <w:r w:rsidR="0023282D">
        <w:t>] preferred, [</w:t>
      </w:r>
      <w:r w:rsidR="00977EFE">
        <w:fldChar w:fldCharType="begin"/>
      </w:r>
      <w:r w:rsidR="00977EFE">
        <w:instrText xml:space="preserve"> HYPERLINK \l "refCVSS2" </w:instrText>
      </w:r>
      <w:ins w:id="2197" w:author="Stefan Hagen" w:date="2017-03-12T22:48:00Z"/>
      <w:r w:rsidR="00977EFE">
        <w:fldChar w:fldCharType="separate"/>
      </w:r>
      <w:r w:rsidR="0023282D" w:rsidRPr="006D1207">
        <w:rPr>
          <w:rStyle w:val="Hyperlink"/>
        </w:rPr>
        <w:t>CVSS2</w:t>
      </w:r>
      <w:r w:rsidR="00977EFE">
        <w:rPr>
          <w:rStyle w:val="Hyperlink"/>
        </w:rPr>
        <w:fldChar w:fldCharType="end"/>
      </w:r>
      <w:r w:rsidR="0023282D">
        <w:t>] deprecated)</w:t>
      </w:r>
    </w:p>
    <w:p w14:paraId="4D02E18E" w14:textId="71E06465" w:rsidR="006D1207" w:rsidRPr="0012387E" w:rsidRDefault="0023282D" w:rsidP="006D1207">
      <w:pPr>
        <w:pStyle w:val="ListParagraph"/>
        <w:numPr>
          <w:ilvl w:val="0"/>
          <w:numId w:val="22"/>
        </w:numPr>
      </w:pPr>
      <w:r>
        <w:t>SCAP</w:t>
      </w:r>
      <w:r w:rsidR="006D1207">
        <w:t xml:space="preserve">: </w:t>
      </w:r>
      <w:r>
        <w:t>Security Content Automation Protocol (cf. [</w:t>
      </w:r>
      <w:r w:rsidR="00977EFE">
        <w:fldChar w:fldCharType="begin"/>
      </w:r>
      <w:r w:rsidR="00977EFE">
        <w:instrText xml:space="preserve"> HYPERLINK \l "refSCAP12" </w:instrText>
      </w:r>
      <w:ins w:id="2198" w:author="Stefan Hagen" w:date="2017-03-12T22:48:00Z"/>
      <w:r w:rsidR="00977EFE">
        <w:fldChar w:fldCharType="separate"/>
      </w:r>
      <w:r w:rsidRPr="0023282D">
        <w:rPr>
          <w:rStyle w:val="Hyperlink"/>
        </w:rPr>
        <w:t>SCAP12</w:t>
      </w:r>
      <w:r w:rsidR="00977EFE">
        <w:rPr>
          <w:rStyle w:val="Hyperlink"/>
        </w:rPr>
        <w:fldChar w:fldCharType="end"/>
      </w:r>
      <w:r>
        <w:t>])</w:t>
      </w:r>
    </w:p>
    <w:p w14:paraId="0685AE2F" w14:textId="77777777" w:rsidR="00FD6885" w:rsidRDefault="00FD6885" w:rsidP="00FD6885"/>
    <w:p w14:paraId="43EF0AE0" w14:textId="672138F2" w:rsidR="00BA6162" w:rsidRPr="00BA6162" w:rsidRDefault="00FD6885" w:rsidP="00BA6162">
      <w:pPr>
        <w:pStyle w:val="Heading2"/>
      </w:pPr>
      <w:bookmarkStart w:id="2199" w:name="_Toc477122287"/>
      <w:r>
        <w:t>Product Tree</w:t>
      </w:r>
      <w:bookmarkEnd w:id="2199"/>
    </w:p>
    <w:p w14:paraId="005B2901" w14:textId="172E6044" w:rsidR="00FD6885" w:rsidRDefault="00FD6885" w:rsidP="00FD6885">
      <w:pPr>
        <w:pStyle w:val="MemberHeading"/>
        <w:rPr>
          <w:rStyle w:val="Element"/>
        </w:rPr>
      </w:pPr>
      <w:proofErr w:type="gramStart"/>
      <w:r>
        <w:rPr>
          <w:rStyle w:val="Element"/>
        </w:rPr>
        <w:t>prod:ProductTree</w:t>
      </w:r>
      <w:proofErr w:type="gramEnd"/>
    </w:p>
    <w:p w14:paraId="4440BFE3" w14:textId="52A3447A" w:rsidR="00FD6885" w:rsidRPr="005D4C8E" w:rsidRDefault="00FD6885" w:rsidP="00FD6885">
      <w:pPr>
        <w:pStyle w:val="Member"/>
      </w:pPr>
      <w:r w:rsidRPr="005D4C8E">
        <w:rPr>
          <w:b/>
        </w:rPr>
        <w:t>Data Type:</w:t>
      </w:r>
      <w:r>
        <w:tab/>
      </w:r>
      <w:r>
        <w:tab/>
      </w:r>
      <w:r w:rsidR="00F71C1D">
        <w:t>container</w:t>
      </w:r>
      <w:r>
        <w:br/>
      </w:r>
      <w:r w:rsidRPr="005D4C8E">
        <w:rPr>
          <w:b/>
        </w:rPr>
        <w:t>Minimum Occurrences:</w:t>
      </w:r>
      <w:r w:rsidR="00F71C1D">
        <w:tab/>
        <w:t>0</w:t>
      </w:r>
      <w:r>
        <w:br/>
      </w:r>
      <w:r w:rsidRPr="005D4C8E">
        <w:rPr>
          <w:b/>
        </w:rPr>
        <w:t>Maximum Occurrences:</w:t>
      </w:r>
      <w:r>
        <w:tab/>
        <w:t>1</w:t>
      </w:r>
      <w:r>
        <w:br/>
      </w:r>
      <w:r w:rsidRPr="005D4C8E">
        <w:rPr>
          <w:b/>
        </w:rPr>
        <w:t>Parent:</w:t>
      </w:r>
      <w:r>
        <w:tab/>
      </w:r>
      <w:r>
        <w:tab/>
      </w:r>
      <w:r>
        <w:tab/>
        <w:t>Root</w:t>
      </w:r>
      <w:r>
        <w:br/>
      </w:r>
      <w:r>
        <w:rPr>
          <w:b/>
        </w:rPr>
        <w:t>Children</w:t>
      </w:r>
      <w:r w:rsidRPr="005D4C8E">
        <w:rPr>
          <w:b/>
        </w:rPr>
        <w:t>:</w:t>
      </w:r>
      <w:r>
        <w:tab/>
      </w:r>
      <w:r>
        <w:tab/>
      </w:r>
      <w:r>
        <w:tab/>
      </w:r>
      <w:r w:rsidR="00F71C1D">
        <w:t>Branch, Full Product Name, Relationship</w:t>
      </w:r>
    </w:p>
    <w:p w14:paraId="030E4DF9" w14:textId="77777777" w:rsidR="00FD6885" w:rsidRDefault="00FD6885" w:rsidP="00FD6885">
      <w:pPr>
        <w:spacing w:before="0" w:after="0"/>
      </w:pPr>
    </w:p>
    <w:p w14:paraId="56D1F789" w14:textId="2F8B67C9" w:rsidR="00FD6885" w:rsidRDefault="00FD6885" w:rsidP="00FD6885">
      <w:r w:rsidRPr="00F32D93">
        <w:t>The</w:t>
      </w:r>
      <w:r w:rsidRPr="00E552F7">
        <w:t xml:space="preserve"> </w:t>
      </w:r>
      <w:r w:rsidR="00700E6E">
        <w:t xml:space="preserve">optional </w:t>
      </w:r>
      <w:r w:rsidRPr="00F32D93">
        <w:t>element</w:t>
      </w:r>
      <w:r>
        <w:rPr>
          <w:b/>
          <w:bCs/>
        </w:rPr>
        <w:t xml:space="preserve"> </w:t>
      </w:r>
      <w:del w:id="2200" w:author="Stefan Hagen" w:date="2017-03-11T19:25:00Z">
        <w:r w:rsidRPr="00F32D93" w:rsidDel="002930C5">
          <w:rPr>
            <w:rStyle w:val="Element"/>
          </w:rPr>
          <w:delText>cvrf</w:delText>
        </w:r>
      </w:del>
      <w:ins w:id="2201" w:author="Stefan Hagen" w:date="2017-03-11T19:25:00Z">
        <w:r w:rsidR="002930C5">
          <w:rPr>
            <w:rStyle w:val="Element"/>
          </w:rPr>
          <w:t>prod</w:t>
        </w:r>
      </w:ins>
      <w:r w:rsidRPr="00F32D93">
        <w:rPr>
          <w:rStyle w:val="Element"/>
        </w:rPr>
        <w:t>:</w:t>
      </w:r>
      <w:del w:id="2202" w:author="Stefan Hagen" w:date="2017-03-11T19:25:00Z">
        <w:r w:rsidRPr="00F32D93" w:rsidDel="002930C5">
          <w:rPr>
            <w:rStyle w:val="Element"/>
          </w:rPr>
          <w:delText>Document</w:delText>
        </w:r>
        <w:r w:rsidDel="002930C5">
          <w:rPr>
            <w:rStyle w:val="Element"/>
          </w:rPr>
          <w:delText>References</w:delText>
        </w:r>
        <w:r w:rsidRPr="00F32D93" w:rsidDel="002930C5">
          <w:rPr>
            <w:b/>
            <w:bCs/>
          </w:rPr>
          <w:delText xml:space="preserve"> </w:delText>
        </w:r>
      </w:del>
      <w:ins w:id="2203" w:author="Stefan Hagen" w:date="2017-03-11T19:25:00Z">
        <w:r w:rsidR="002930C5">
          <w:rPr>
            <w:rStyle w:val="Element"/>
          </w:rPr>
          <w:t>ProductTree</w:t>
        </w:r>
        <w:r w:rsidR="002930C5" w:rsidRPr="00F32D93">
          <w:rPr>
            <w:b/>
            <w:bCs/>
          </w:rPr>
          <w:t xml:space="preserve"> </w:t>
        </w:r>
      </w:ins>
      <w:r w:rsidRPr="00C06268">
        <w:t xml:space="preserve">is a container </w:t>
      </w:r>
      <w:r w:rsidR="00700E6E">
        <w:t>for</w:t>
      </w:r>
      <w:r w:rsidR="00700E6E" w:rsidRPr="00700E6E">
        <w:t xml:space="preserve"> all fully qualified product names that can be referenced elsewhere in the document (specifically when describing the products that are affected by a vulnerability using the </w:t>
      </w:r>
      <w:r w:rsidR="00700E6E" w:rsidRPr="00700E6E">
        <w:rPr>
          <w:b/>
          <w:bCs/>
        </w:rPr>
        <w:t>Product Statuses</w:t>
      </w:r>
      <w:r w:rsidR="00700E6E" w:rsidRPr="00700E6E">
        <w:t xml:space="preserve">, </w:t>
      </w:r>
      <w:r w:rsidR="00700E6E" w:rsidRPr="00700E6E">
        <w:rPr>
          <w:b/>
          <w:bCs/>
        </w:rPr>
        <w:t>Threats</w:t>
      </w:r>
      <w:r w:rsidR="00700E6E" w:rsidRPr="00700E6E">
        <w:t xml:space="preserve">, </w:t>
      </w:r>
      <w:r w:rsidR="00700E6E" w:rsidRPr="00700E6E">
        <w:rPr>
          <w:b/>
          <w:bCs/>
        </w:rPr>
        <w:t>CVSS Score Sets</w:t>
      </w:r>
      <w:r w:rsidR="00700E6E" w:rsidRPr="00700E6E">
        <w:t xml:space="preserve">, and </w:t>
      </w:r>
      <w:r w:rsidR="00700E6E" w:rsidRPr="00700E6E">
        <w:rPr>
          <w:b/>
          <w:bCs/>
        </w:rPr>
        <w:t xml:space="preserve">Remediation </w:t>
      </w:r>
      <w:r w:rsidR="00700E6E" w:rsidRPr="00700E6E">
        <w:t xml:space="preserve">containers). The </w:t>
      </w:r>
      <w:r w:rsidR="00700E6E" w:rsidRPr="00700E6E">
        <w:rPr>
          <w:b/>
          <w:bCs/>
        </w:rPr>
        <w:t xml:space="preserve">Product Tree </w:t>
      </w:r>
      <w:r w:rsidR="00700E6E" w:rsidRPr="00700E6E">
        <w:t xml:space="preserve">can have as many branches as needed, but each endpoint of the tree must be terminated with a </w:t>
      </w:r>
      <w:r w:rsidR="00700E6E" w:rsidRPr="00700E6E">
        <w:rPr>
          <w:b/>
          <w:bCs/>
        </w:rPr>
        <w:t xml:space="preserve">Full Product Name </w:t>
      </w:r>
      <w:r w:rsidR="00700E6E" w:rsidRPr="00700E6E">
        <w:t>element, which represents a product th</w:t>
      </w:r>
      <w:r w:rsidR="00700E6E">
        <w:t>at can be referenced elsewhere</w:t>
      </w:r>
      <w:r w:rsidRPr="00C06268">
        <w:t>.</w:t>
      </w:r>
    </w:p>
    <w:p w14:paraId="4CDCD318" w14:textId="77777777" w:rsidR="00700E6E" w:rsidRPr="00700E6E" w:rsidRDefault="00700E6E" w:rsidP="00700E6E">
      <w:r w:rsidRPr="00700E6E">
        <w:t xml:space="preserve">This structure is a major change from CVRF 1.0, where affected products were direct child elements of </w:t>
      </w:r>
      <w:r w:rsidRPr="00700E6E">
        <w:rPr>
          <w:b/>
          <w:bCs/>
        </w:rPr>
        <w:t>Vulnerability</w:t>
      </w:r>
      <w:r w:rsidRPr="00700E6E">
        <w:t xml:space="preserve">; the change was necessary to meet the vastly different requirements of various organizations in the way they document their products. Also, in situations where a CVRF document contains more than one vulnerability, a separate product repository at the document level reduces the need to duplicate all product entries in each vulnerability. </w:t>
      </w:r>
    </w:p>
    <w:p w14:paraId="4E9B2758" w14:textId="77777777" w:rsidR="00700E6E" w:rsidRPr="00700E6E" w:rsidRDefault="00700E6E" w:rsidP="00700E6E">
      <w:r w:rsidRPr="00700E6E">
        <w:t xml:space="preserve">The </w:t>
      </w:r>
      <w:r w:rsidRPr="00700E6E">
        <w:rPr>
          <w:b/>
          <w:bCs/>
        </w:rPr>
        <w:t xml:space="preserve">Product Tree </w:t>
      </w:r>
      <w:r w:rsidRPr="00700E6E">
        <w:t xml:space="preserve">can be kept simple (flat) or made more detailed (branched out). It also supports concatenating products to describe relationships, such as components contained in a product or products installed on other products. </w:t>
      </w:r>
    </w:p>
    <w:p w14:paraId="4CF48A23" w14:textId="731F9F90" w:rsidR="00700E6E" w:rsidRPr="00700E6E" w:rsidRDefault="00700E6E" w:rsidP="00700E6E">
      <w:r w:rsidRPr="00700E6E">
        <w:rPr>
          <w:b/>
          <w:bCs/>
        </w:rPr>
        <w:lastRenderedPageBreak/>
        <w:t>Flat:</w:t>
      </w:r>
      <w:r w:rsidRPr="00700E6E">
        <w:rPr>
          <w:rFonts w:ascii="MS Mincho" w:eastAsia="MS Mincho" w:hAnsi="MS Mincho" w:cs="MS Mincho"/>
          <w:b/>
          <w:bCs/>
        </w:rPr>
        <w:t> </w:t>
      </w:r>
      <w:r>
        <w:rPr>
          <w:rFonts w:ascii="MS Mincho" w:eastAsia="MS Mincho" w:hAnsi="MS Mincho" w:cs="MS Mincho"/>
          <w:b/>
          <w:bCs/>
        </w:rPr>
        <w:br/>
      </w:r>
      <w:r w:rsidRPr="00700E6E">
        <w:t xml:space="preserve">In the simplest case, a flat </w:t>
      </w:r>
      <w:r w:rsidRPr="00700E6E">
        <w:rPr>
          <w:b/>
          <w:bCs/>
        </w:rPr>
        <w:t xml:space="preserve">Product Tree </w:t>
      </w:r>
      <w:r w:rsidRPr="00700E6E">
        <w:t xml:space="preserve">would contain one or more </w:t>
      </w:r>
      <w:r w:rsidRPr="00700E6E">
        <w:rPr>
          <w:b/>
          <w:bCs/>
        </w:rPr>
        <w:t xml:space="preserve">Full Product Name </w:t>
      </w:r>
      <w:r w:rsidRPr="00700E6E">
        <w:t xml:space="preserve">elements at the root level, one for each product that needs to be described. </w:t>
      </w:r>
    </w:p>
    <w:p w14:paraId="5C6430F6" w14:textId="1F394708" w:rsidR="00700E6E" w:rsidRPr="00700E6E" w:rsidRDefault="00700E6E" w:rsidP="00700E6E">
      <w:r w:rsidRPr="00700E6E">
        <w:rPr>
          <w:b/>
          <w:bCs/>
        </w:rPr>
        <w:t>Branched:</w:t>
      </w:r>
      <w:r w:rsidRPr="00700E6E">
        <w:rPr>
          <w:rFonts w:ascii="MS Mincho" w:eastAsia="MS Mincho" w:hAnsi="MS Mincho" w:cs="MS Mincho"/>
          <w:b/>
          <w:bCs/>
        </w:rPr>
        <w:t> </w:t>
      </w:r>
      <w:r>
        <w:rPr>
          <w:rFonts w:ascii="MS Mincho" w:eastAsia="MS Mincho" w:hAnsi="MS Mincho" w:cs="MS Mincho"/>
          <w:b/>
          <w:bCs/>
        </w:rPr>
        <w:br/>
      </w:r>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Then each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Pr="00700E6E">
        <w:t xml:space="preserve">element. </w:t>
      </w:r>
    </w:p>
    <w:p w14:paraId="327E6A5D" w14:textId="29288E9D" w:rsidR="00700E6E" w:rsidRPr="00700E6E" w:rsidRDefault="00700E6E" w:rsidP="00700E6E">
      <w:r w:rsidRPr="00700E6E">
        <w:rPr>
          <w:b/>
          <w:bCs/>
        </w:rPr>
        <w:t>Concatenated:</w:t>
      </w:r>
      <w:r>
        <w:rPr>
          <w:b/>
          <w:bCs/>
        </w:rPr>
        <w:br/>
      </w:r>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Pr="00700E6E">
        <w:t xml:space="preserve">entry. </w:t>
      </w:r>
    </w:p>
    <w:p w14:paraId="36C3366C" w14:textId="0883EB0C" w:rsidR="00700E6E" w:rsidRPr="00700E6E" w:rsidRDefault="00700E6E" w:rsidP="00700E6E">
      <w:pPr>
        <w:rPr>
          <w:rFonts w:ascii="MS Mincho" w:eastAsia="MS Mincho" w:hAnsi="MS Mincho" w:cs="MS Mincho"/>
          <w:b/>
          <w:bCs/>
        </w:rPr>
      </w:pPr>
      <w:r w:rsidRPr="00700E6E">
        <w:rPr>
          <w:b/>
          <w:bCs/>
        </w:rPr>
        <w:t>Grouped:</w:t>
      </w:r>
      <w:r w:rsidRPr="00700E6E">
        <w:rPr>
          <w:rFonts w:ascii="MS Mincho" w:eastAsia="MS Mincho" w:hAnsi="MS Mincho" w:cs="MS Mincho"/>
          <w:b/>
          <w:bCs/>
        </w:rPr>
        <w:t> </w:t>
      </w:r>
      <w:r>
        <w:rPr>
          <w:rFonts w:ascii="MS Mincho" w:eastAsia="MS Mincho" w:hAnsi="MS Mincho" w:cs="MS Mincho"/>
          <w:b/>
          <w:bCs/>
        </w:rPr>
        <w:br/>
      </w:r>
      <w:r w:rsidRPr="00700E6E">
        <w:t xml:space="preserve">Once </w:t>
      </w:r>
      <w:r w:rsidRPr="00700E6E">
        <w:rPr>
          <w:b/>
          <w:bCs/>
        </w:rPr>
        <w:t xml:space="preserve">Full Product Name </w:t>
      </w:r>
      <w:r w:rsidRPr="00700E6E">
        <w:t xml:space="preserve">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 </w:t>
      </w:r>
    </w:p>
    <w:p w14:paraId="750E26BE" w14:textId="511CD20D" w:rsidR="00FD6885" w:rsidRPr="00F32D93" w:rsidRDefault="00FD6885" w:rsidP="00FD6885">
      <w:r w:rsidRPr="00C06268">
        <w:t xml:space="preserve"> </w:t>
      </w:r>
    </w:p>
    <w:p w14:paraId="3AF147D3" w14:textId="0053DFBC" w:rsidR="00FD6885" w:rsidRDefault="00DC0063" w:rsidP="00FD6885">
      <w:pPr>
        <w:pStyle w:val="MemberHeading"/>
      </w:pPr>
      <w:r>
        <w:t>Example</w:t>
      </w:r>
    </w:p>
    <w:p w14:paraId="14F86016"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04" w:author="Stefan Hagen" w:date="2017-03-12T22:48:00Z">
        <w:r w:rsidR="00A07A1F">
          <w:rPr>
            <w:noProof/>
          </w:rPr>
          <w:t>35</w:t>
        </w:r>
      </w:ins>
      <w:del w:id="2205" w:author="Stefan Hagen" w:date="2017-03-11T23:24:00Z">
        <w:r w:rsidR="00147C8E" w:rsidDel="004377E7">
          <w:rPr>
            <w:noProof/>
          </w:rPr>
          <w:delText>25</w:delText>
        </w:r>
      </w:del>
      <w:r w:rsidR="00A07A1F">
        <w:rPr>
          <w:noProof/>
        </w:rPr>
        <w:fldChar w:fldCharType="end"/>
      </w:r>
      <w:r w:rsidRPr="003F1FAD">
        <w:t>:</w:t>
      </w:r>
    </w:p>
    <w:p w14:paraId="7D3C01E6" w14:textId="428BC722" w:rsidR="00DC0063" w:rsidRDefault="00DC0063" w:rsidP="00DC0063">
      <w:pPr>
        <w:pStyle w:val="Examplesmall"/>
      </w:pPr>
      <w:r>
        <w:t>&lt;</w:t>
      </w:r>
      <w:proofErr w:type="gramStart"/>
      <w:r>
        <w:t>prod:ProductTree</w:t>
      </w:r>
      <w:proofErr w:type="gramEnd"/>
      <w:r>
        <w:t>&gt;</w:t>
      </w:r>
    </w:p>
    <w:p w14:paraId="6905701D" w14:textId="2104BBCB" w:rsidR="00DC0063" w:rsidRDefault="00DC0063" w:rsidP="00DC0063">
      <w:pPr>
        <w:pStyle w:val="Examplesmall"/>
      </w:pPr>
      <w:r>
        <w:t xml:space="preserve">  &lt;</w:t>
      </w:r>
      <w:proofErr w:type="gramStart"/>
      <w:r>
        <w:t>prod:Branch</w:t>
      </w:r>
      <w:proofErr w:type="gramEnd"/>
      <w:r>
        <w:t xml:space="preserve"> Name="Vendorix" Type="Vendor"&gt;</w:t>
      </w:r>
      <w:r>
        <w:br/>
        <w:t xml:space="preserve">    &lt;prod:Branch Name="... Appliances" Type="Product Name"&gt;</w:t>
      </w:r>
    </w:p>
    <w:p w14:paraId="10AAEC7F" w14:textId="4FDD555A" w:rsidR="00DC0063" w:rsidRDefault="00DC0063" w:rsidP="00DC0063">
      <w:pPr>
        <w:pStyle w:val="Examplesmall"/>
      </w:pPr>
      <w:r>
        <w:t xml:space="preserve">      &lt;</w:t>
      </w:r>
      <w:proofErr w:type="gramStart"/>
      <w:r>
        <w:t>prod:Branch</w:t>
      </w:r>
      <w:proofErr w:type="gramEnd"/>
      <w:r>
        <w:t xml:space="preserve"> Name="1.0" Type="Product Version"&gt;</w:t>
      </w:r>
    </w:p>
    <w:p w14:paraId="055579CA" w14:textId="7BB8389E" w:rsidR="00DC0063" w:rsidRDefault="00DC0063" w:rsidP="00DC0063">
      <w:pPr>
        <w:pStyle w:val="Examplesmall"/>
      </w:pPr>
      <w:r>
        <w:t xml:space="preserve">        &lt;</w:t>
      </w:r>
      <w:proofErr w:type="gramStart"/>
      <w:r>
        <w:t>prod:Branch</w:t>
      </w:r>
      <w:proofErr w:type="gramEnd"/>
      <w:r>
        <w:t xml:space="preserve"> Name=".0" Type="Service Pack"&gt;</w:t>
      </w:r>
      <w:r>
        <w:br/>
        <w:t xml:space="preserve">          &lt;prod:FullProductName ProductID="CVRFPID-223152"&gt;</w:t>
      </w:r>
    </w:p>
    <w:p w14:paraId="3B2DEF48" w14:textId="77FB4883" w:rsidR="00DC0063" w:rsidRDefault="00DC0063" w:rsidP="00DC0063">
      <w:pPr>
        <w:pStyle w:val="Examplesmall"/>
      </w:pPr>
      <w:r>
        <w:t xml:space="preserve">            ... AppY 1.0.0</w:t>
      </w:r>
      <w:r>
        <w:br/>
        <w:t xml:space="preserve">          &lt;/</w:t>
      </w:r>
      <w:proofErr w:type="gramStart"/>
      <w:r>
        <w:t>prod:FullProductName</w:t>
      </w:r>
      <w:proofErr w:type="gramEnd"/>
      <w:r>
        <w:t>&gt;</w:t>
      </w:r>
    </w:p>
    <w:p w14:paraId="6C418022" w14:textId="7DBC942F" w:rsidR="00DC0063" w:rsidRDefault="00DC0063" w:rsidP="00DC0063">
      <w:pPr>
        <w:pStyle w:val="Examplesmall"/>
      </w:pPr>
      <w:r>
        <w:t xml:space="preserve">        &lt;/</w:t>
      </w:r>
      <w:proofErr w:type="gramStart"/>
      <w:r>
        <w:t>prod:Branch</w:t>
      </w:r>
      <w:proofErr w:type="gramEnd"/>
      <w:r>
        <w:t>&gt;</w:t>
      </w:r>
    </w:p>
    <w:p w14:paraId="7AE4B4BF" w14:textId="53DC10D1" w:rsidR="00DC0063" w:rsidRDefault="00DC0063" w:rsidP="00DC0063">
      <w:pPr>
        <w:pStyle w:val="Examplesmall"/>
      </w:pPr>
      <w:r>
        <w:t xml:space="preserve">        &lt;</w:t>
      </w:r>
      <w:proofErr w:type="gramStart"/>
      <w:r>
        <w:t>prod:Branch</w:t>
      </w:r>
      <w:proofErr w:type="gramEnd"/>
      <w:r>
        <w:t xml:space="preserve"> Name="(2)" Type="Service Pack"&gt;</w:t>
      </w:r>
      <w:r>
        <w:br/>
        <w:t xml:space="preserve">          &lt;prod:FullProductName ProductID="CVRFPID-223153"&gt; </w:t>
      </w:r>
    </w:p>
    <w:p w14:paraId="32F6FF52" w14:textId="1554F071" w:rsidR="00DC0063" w:rsidRDefault="00DC0063" w:rsidP="00DC0063">
      <w:pPr>
        <w:pStyle w:val="Examplesmall"/>
      </w:pPr>
      <w:r>
        <w:t xml:space="preserve">            ... AppY 1.0(2)</w:t>
      </w:r>
      <w:r>
        <w:br/>
        <w:t xml:space="preserve">          &lt;/</w:t>
      </w:r>
      <w:proofErr w:type="gramStart"/>
      <w:r>
        <w:t>prod:FullProductName</w:t>
      </w:r>
      <w:proofErr w:type="gramEnd"/>
      <w:r>
        <w:t>&gt;</w:t>
      </w:r>
    </w:p>
    <w:p w14:paraId="48ADB10C" w14:textId="62AB75DD" w:rsidR="00DC0063" w:rsidRDefault="00DC0063" w:rsidP="00DC0063">
      <w:pPr>
        <w:pStyle w:val="Examplesmall"/>
      </w:pPr>
      <w:r>
        <w:t xml:space="preserve">        &lt;/</w:t>
      </w:r>
      <w:proofErr w:type="gramStart"/>
      <w:r>
        <w:t>prod:Branch</w:t>
      </w:r>
      <w:proofErr w:type="gramEnd"/>
      <w:r>
        <w:t>&gt;</w:t>
      </w:r>
    </w:p>
    <w:p w14:paraId="4A6E0568" w14:textId="2A9F63BE" w:rsidR="00DC0063" w:rsidRDefault="00DC0063" w:rsidP="00DC0063">
      <w:pPr>
        <w:pStyle w:val="Examplesmall"/>
      </w:pPr>
      <w:r>
        <w:t xml:space="preserve">      &lt;/</w:t>
      </w:r>
      <w:proofErr w:type="gramStart"/>
      <w:r>
        <w:t>prod:Branch</w:t>
      </w:r>
      <w:proofErr w:type="gramEnd"/>
      <w:r>
        <w:t>&gt;</w:t>
      </w:r>
    </w:p>
    <w:p w14:paraId="1198AA5A" w14:textId="67E4E916" w:rsidR="00DC0063" w:rsidRDefault="00DC0063" w:rsidP="00DC0063">
      <w:pPr>
        <w:pStyle w:val="Examplesmall"/>
      </w:pPr>
      <w:r>
        <w:t xml:space="preserve">      &lt;</w:t>
      </w:r>
      <w:proofErr w:type="gramStart"/>
      <w:r>
        <w:t>prod:Branch</w:t>
      </w:r>
      <w:proofErr w:type="gramEnd"/>
      <w:r>
        <w:t xml:space="preserve"> Name="1.1" Type="Product Version"&gt;</w:t>
      </w:r>
      <w:r>
        <w:br/>
        <w:t xml:space="preserve">        &lt;prod:Branch Name=".0" Type="Service Pack"&gt;</w:t>
      </w:r>
    </w:p>
    <w:p w14:paraId="28CBF4DF" w14:textId="42E8FEFA" w:rsidR="00DC0063" w:rsidRDefault="00DC0063" w:rsidP="00DC0063">
      <w:pPr>
        <w:pStyle w:val="Examplesmall"/>
      </w:pPr>
      <w:r>
        <w:t xml:space="preserve">          &lt;</w:t>
      </w:r>
      <w:proofErr w:type="gramStart"/>
      <w:r>
        <w:t>prod:FullProductName</w:t>
      </w:r>
      <w:proofErr w:type="gramEnd"/>
      <w:r>
        <w:t xml:space="preserve"> ProductID="CVRFPID-223155"&gt; </w:t>
      </w:r>
    </w:p>
    <w:p w14:paraId="337DCF00" w14:textId="7F8AA0FF" w:rsidR="00DC0063" w:rsidRDefault="00DC0063" w:rsidP="00DC0063">
      <w:pPr>
        <w:pStyle w:val="Examplesmall"/>
      </w:pPr>
      <w:r>
        <w:t xml:space="preserve">            ... AppY 1.1.0</w:t>
      </w:r>
      <w:r>
        <w:br/>
        <w:t xml:space="preserve">          &lt;/</w:t>
      </w:r>
      <w:proofErr w:type="gramStart"/>
      <w:r>
        <w:t>prod:FullProductName</w:t>
      </w:r>
      <w:proofErr w:type="gramEnd"/>
      <w:r>
        <w:t>&gt;</w:t>
      </w:r>
    </w:p>
    <w:p w14:paraId="185A9DC3" w14:textId="625157B7" w:rsidR="00DC0063" w:rsidRDefault="00DC0063" w:rsidP="00DC0063">
      <w:pPr>
        <w:pStyle w:val="Examplesmall"/>
      </w:pPr>
      <w:r>
        <w:t xml:space="preserve">        &lt;/</w:t>
      </w:r>
      <w:proofErr w:type="gramStart"/>
      <w:r>
        <w:t>prod:Branch</w:t>
      </w:r>
      <w:proofErr w:type="gramEnd"/>
      <w:r>
        <w:t>&gt;</w:t>
      </w:r>
      <w:r>
        <w:br/>
        <w:t xml:space="preserve">        &lt;prod:Branch Name="(1)" Type="Service Pack"&gt;</w:t>
      </w:r>
    </w:p>
    <w:p w14:paraId="5C4CE05F" w14:textId="5F54CB26" w:rsidR="00DC0063" w:rsidRDefault="00DC0063" w:rsidP="00DC0063">
      <w:pPr>
        <w:pStyle w:val="Examplesmall"/>
      </w:pPr>
      <w:r>
        <w:t xml:space="preserve">          &lt;</w:t>
      </w:r>
      <w:proofErr w:type="gramStart"/>
      <w:r>
        <w:t>prod:FullProductName</w:t>
      </w:r>
      <w:proofErr w:type="gramEnd"/>
      <w:r>
        <w:t xml:space="preserve"> ProductID="CVRFPID-223156"&gt;</w:t>
      </w:r>
      <w:r>
        <w:br/>
        <w:t xml:space="preserve">            ... AppY 1.1(1)</w:t>
      </w:r>
      <w:r>
        <w:br/>
        <w:t xml:space="preserve">          &lt;/prod:FullProductName&gt;</w:t>
      </w:r>
    </w:p>
    <w:p w14:paraId="0C48741B" w14:textId="6B3D5EA2" w:rsidR="00DC0063" w:rsidRDefault="00DC0063" w:rsidP="00DC0063">
      <w:pPr>
        <w:pStyle w:val="Examplesmall"/>
      </w:pPr>
      <w:r>
        <w:t xml:space="preserve">        &lt;/</w:t>
      </w:r>
      <w:proofErr w:type="gramStart"/>
      <w:r>
        <w:t>prod:Branch</w:t>
      </w:r>
      <w:proofErr w:type="gramEnd"/>
      <w:r>
        <w:t>&gt;</w:t>
      </w:r>
    </w:p>
    <w:p w14:paraId="1CFF82D2" w14:textId="0B6D3361" w:rsidR="00DC0063" w:rsidRDefault="00DC0063" w:rsidP="00DC0063">
      <w:pPr>
        <w:pStyle w:val="Examplesmall"/>
      </w:pPr>
      <w:r>
        <w:t xml:space="preserve">      &lt;/</w:t>
      </w:r>
      <w:proofErr w:type="gramStart"/>
      <w:r>
        <w:t>prod:Branch</w:t>
      </w:r>
      <w:proofErr w:type="gramEnd"/>
      <w:r>
        <w:t>&gt;</w:t>
      </w:r>
      <w:r>
        <w:br/>
        <w:t xml:space="preserve">    &lt;/prod:Branch&gt;</w:t>
      </w:r>
    </w:p>
    <w:p w14:paraId="114A7547" w14:textId="22AF7CC9" w:rsidR="00DC0063" w:rsidRDefault="00DC0063" w:rsidP="00DC0063">
      <w:pPr>
        <w:pStyle w:val="Examplesmall"/>
      </w:pPr>
      <w:r>
        <w:t xml:space="preserve">  &lt;/</w:t>
      </w:r>
      <w:proofErr w:type="gramStart"/>
      <w:r>
        <w:t>prod:Branch</w:t>
      </w:r>
      <w:proofErr w:type="gramEnd"/>
      <w:r>
        <w:t>&gt;</w:t>
      </w:r>
    </w:p>
    <w:p w14:paraId="77577A68" w14:textId="281F7F39" w:rsidR="00FD6885" w:rsidRPr="00610C93" w:rsidRDefault="00DC0063" w:rsidP="00DC0063">
      <w:pPr>
        <w:pStyle w:val="Examplesmall"/>
      </w:pPr>
      <w:r>
        <w:t>&lt;/</w:t>
      </w:r>
      <w:proofErr w:type="gramStart"/>
      <w:r>
        <w:t>prod:ProductTree</w:t>
      </w:r>
      <w:proofErr w:type="gramEnd"/>
      <w:r>
        <w:t>&gt;</w:t>
      </w:r>
      <w:r w:rsidR="00FD6885" w:rsidRPr="00610C93">
        <w:rPr>
          <w:rFonts w:ascii="MS Mincho" w:eastAsia="MS Mincho" w:hAnsi="MS Mincho" w:cs="MS Mincho"/>
        </w:rPr>
        <w:t> </w:t>
      </w:r>
    </w:p>
    <w:p w14:paraId="6FFF4A01" w14:textId="77777777" w:rsidR="001D378F" w:rsidRDefault="001D378F">
      <w:pPr>
        <w:spacing w:before="0" w:after="0"/>
        <w:rPr>
          <w:rFonts w:cs="Arial"/>
          <w:b/>
          <w:bCs/>
          <w:color w:val="3B006F"/>
          <w:kern w:val="32"/>
          <w:sz w:val="24"/>
          <w:szCs w:val="26"/>
        </w:rPr>
      </w:pPr>
      <w:r>
        <w:br w:type="page"/>
      </w:r>
    </w:p>
    <w:p w14:paraId="2189391A" w14:textId="10E6595F" w:rsidR="00BA6162" w:rsidRDefault="00BA6162" w:rsidP="00BA6162">
      <w:pPr>
        <w:pStyle w:val="MemberHeading"/>
      </w:pPr>
      <w:r>
        <w:lastRenderedPageBreak/>
        <w:t xml:space="preserve">Visual Overview </w:t>
      </w:r>
    </w:p>
    <w:p w14:paraId="009282CB" w14:textId="069F99C4" w:rsidR="00BA6162" w:rsidRDefault="00BA6162" w:rsidP="00BA6162">
      <w:r>
        <w:t xml:space="preserve">Map of </w:t>
      </w:r>
      <w:r w:rsidRPr="003B09A8">
        <w:rPr>
          <w:b/>
        </w:rPr>
        <w:t>Product Tree</w:t>
      </w:r>
      <w:r>
        <w:t xml:space="preserve"> </w:t>
      </w:r>
      <w:r w:rsidR="003B09A8">
        <w:t>including the parent node (</w:t>
      </w:r>
      <w:r w:rsidR="003B09A8" w:rsidRPr="00BA6162">
        <w:rPr>
          <w:b/>
        </w:rPr>
        <w:t>Document</w:t>
      </w:r>
      <w:r w:rsidR="003B09A8">
        <w:t>) in some valid configuration spanning multiple sub trees:</w:t>
      </w:r>
    </w:p>
    <w:p w14:paraId="2BE769F2" w14:textId="77777777" w:rsidR="003B09A8" w:rsidRDefault="001D378F" w:rsidP="003B09A8">
      <w:pPr>
        <w:keepNext/>
      </w:pPr>
      <w:r>
        <w:rPr>
          <w:noProof/>
        </w:rPr>
        <w:drawing>
          <wp:inline distT="0" distB="0" distL="0" distR="0" wp14:anchorId="5AD4C7B1" wp14:editId="71F6ED78">
            <wp:extent cx="5943600" cy="3672863"/>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4B74D813" w14:textId="1E017007" w:rsidR="00A76969" w:rsidRDefault="003B09A8" w:rsidP="003B09A8">
      <w:pPr>
        <w:pStyle w:val="Caption"/>
      </w:pPr>
      <w:r>
        <w:t xml:space="preserve">Figure </w:t>
      </w:r>
      <w:r w:rsidR="00A07A1F">
        <w:fldChar w:fldCharType="begin"/>
      </w:r>
      <w:r w:rsidR="00A07A1F">
        <w:instrText xml:space="preserve"> SEQ Figure \* ARABIC </w:instrText>
      </w:r>
      <w:r w:rsidR="00A07A1F">
        <w:fldChar w:fldCharType="separate"/>
      </w:r>
      <w:ins w:id="2206" w:author="Stefan Hagen" w:date="2017-03-12T22:48:00Z">
        <w:r w:rsidR="00A07A1F">
          <w:rPr>
            <w:noProof/>
          </w:rPr>
          <w:t>7</w:t>
        </w:r>
      </w:ins>
      <w:del w:id="2207" w:author="Stefan Hagen" w:date="2017-03-12T11:18:00Z">
        <w:r w:rsidR="0006026A" w:rsidDel="00097BF4">
          <w:rPr>
            <w:noProof/>
          </w:rPr>
          <w:delText>2</w:delText>
        </w:r>
      </w:del>
      <w:r w:rsidR="00A07A1F">
        <w:rPr>
          <w:noProof/>
        </w:rPr>
        <w:fldChar w:fldCharType="end"/>
      </w:r>
      <w:r>
        <w:t xml:space="preserve">: Visual presentation of </w:t>
      </w:r>
      <w:r w:rsidR="00EB5750">
        <w:t>abstract</w:t>
      </w:r>
      <w:r>
        <w:t xml:space="preserve"> but topologically valid Product Tree instance</w:t>
      </w:r>
      <w:r>
        <w:rPr>
          <w:noProof/>
        </w:rPr>
        <w:t>.</w:t>
      </w:r>
    </w:p>
    <w:p w14:paraId="33DAA0DD" w14:textId="6EF7574B" w:rsidR="003B09A8" w:rsidRDefault="00A371F0" w:rsidP="003B09A8">
      <w:ins w:id="2208" w:author="Stefan Hagen" w:date="2017-03-12T19:57:00Z">
        <w:r>
          <w:t>Again, s</w:t>
        </w:r>
      </w:ins>
      <w:del w:id="2209" w:author="Stefan Hagen" w:date="2017-03-12T19:57:00Z">
        <w:r w:rsidR="00EB5750" w:rsidDel="00A371F0">
          <w:delText>S</w:delText>
        </w:r>
      </w:del>
      <w:r w:rsidR="00EB5750">
        <w:t>ome</w:t>
      </w:r>
      <w:r w:rsidR="003B09A8">
        <w:t xml:space="preserve"> </w:t>
      </w:r>
      <w:r w:rsidR="00EB5750">
        <w:t>decent</w:t>
      </w:r>
      <w:r w:rsidR="003B09A8">
        <w:t xml:space="preserve">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3B13E47F" w14:textId="11950ED7" w:rsidR="003B09A8" w:rsidRDefault="003B09A8" w:rsidP="003B09A8">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5C92372E" w14:textId="093032CB" w:rsidR="00A76969" w:rsidRDefault="00A76969" w:rsidP="00A76969">
      <w:pPr>
        <w:pStyle w:val="Heading3"/>
      </w:pPr>
      <w:bookmarkStart w:id="2210" w:name="_Toc477122288"/>
      <w:r>
        <w:t>Product Tree – Branch</w:t>
      </w:r>
      <w:bookmarkEnd w:id="2210"/>
    </w:p>
    <w:p w14:paraId="705BB739" w14:textId="4F786D4C" w:rsidR="00A76969" w:rsidRDefault="00F71C1D" w:rsidP="00A76969">
      <w:pPr>
        <w:pStyle w:val="MemberHeading"/>
        <w:rPr>
          <w:rStyle w:val="Element"/>
        </w:rPr>
      </w:pPr>
      <w:proofErr w:type="gramStart"/>
      <w:r>
        <w:rPr>
          <w:rStyle w:val="Element"/>
        </w:rPr>
        <w:t>prod</w:t>
      </w:r>
      <w:r w:rsidR="00A76969">
        <w:rPr>
          <w:rStyle w:val="Element"/>
        </w:rPr>
        <w:t>:</w:t>
      </w:r>
      <w:r>
        <w:rPr>
          <w:rStyle w:val="Element"/>
        </w:rPr>
        <w:t>ProductTree</w:t>
      </w:r>
      <w:proofErr w:type="gramEnd"/>
      <w:r w:rsidR="00A72F0F">
        <w:rPr>
          <w:rStyle w:val="Element"/>
        </w:rPr>
        <w:t xml:space="preserve"> / prod</w:t>
      </w:r>
      <w:r w:rsidR="00A76969">
        <w:rPr>
          <w:rStyle w:val="Element"/>
        </w:rPr>
        <w:t>:</w:t>
      </w:r>
      <w:r>
        <w:rPr>
          <w:rStyle w:val="Element"/>
        </w:rPr>
        <w:t>Branch</w:t>
      </w:r>
    </w:p>
    <w:p w14:paraId="09910BE8" w14:textId="5C30DFA0" w:rsidR="00A76969" w:rsidRPr="005D4C8E" w:rsidRDefault="00A76969" w:rsidP="000E60EC">
      <w:pPr>
        <w:pStyle w:val="Member"/>
      </w:pPr>
      <w:r w:rsidRPr="005D4C8E">
        <w:rPr>
          <w:b/>
        </w:rPr>
        <w:t>Data Type:</w:t>
      </w:r>
      <w:r>
        <w:tab/>
      </w:r>
      <w:r>
        <w:tab/>
      </w:r>
      <w:r w:rsidR="00862043">
        <w:t>choice</w:t>
      </w:r>
      <w:r>
        <w:br/>
      </w:r>
      <w:r w:rsidRPr="005D4C8E">
        <w:rPr>
          <w:b/>
        </w:rPr>
        <w:t>Minimum Occurrences:</w:t>
      </w:r>
      <w:r w:rsidR="000E60EC">
        <w:tab/>
        <w:t>0</w:t>
      </w:r>
      <w:r>
        <w:br/>
      </w:r>
      <w:r w:rsidRPr="005D4C8E">
        <w:rPr>
          <w:b/>
        </w:rPr>
        <w:t>Maximum Occurrences:</w:t>
      </w:r>
      <w:r>
        <w:tab/>
        <w:t>unbounded</w:t>
      </w:r>
      <w:r>
        <w:br/>
      </w:r>
      <w:r w:rsidRPr="005D4C8E">
        <w:rPr>
          <w:b/>
        </w:rPr>
        <w:t>Parent:</w:t>
      </w:r>
      <w:r>
        <w:tab/>
      </w:r>
      <w:r>
        <w:tab/>
      </w:r>
      <w:r>
        <w:tab/>
      </w:r>
      <w:r w:rsidR="00F71C1D">
        <w:t>Product Tree</w:t>
      </w:r>
      <w:r w:rsidR="000E60EC">
        <w:t>, Branch</w:t>
      </w:r>
      <w:r>
        <w:br/>
      </w:r>
      <w:r>
        <w:rPr>
          <w:b/>
        </w:rPr>
        <w:t>Children</w:t>
      </w:r>
      <w:r w:rsidRPr="005D4C8E">
        <w:rPr>
          <w:b/>
        </w:rPr>
        <w:t>:</w:t>
      </w:r>
      <w:r>
        <w:tab/>
      </w:r>
      <w:r>
        <w:tab/>
      </w:r>
      <w:r>
        <w:tab/>
      </w:r>
      <w:r w:rsidR="000E60EC">
        <w:t>Branch, Full Product Name</w:t>
      </w:r>
      <w:r w:rsidR="000E60EC">
        <w:br/>
      </w:r>
      <w:r w:rsidR="000E60EC">
        <w:rPr>
          <w:b/>
        </w:rPr>
        <w:t>Attribute</w:t>
      </w:r>
      <w:r w:rsidR="000E60EC" w:rsidRPr="005D4C8E">
        <w:rPr>
          <w:b/>
        </w:rPr>
        <w:t>:</w:t>
      </w:r>
      <w:r w:rsidR="000E60EC">
        <w:tab/>
      </w:r>
      <w:r w:rsidR="000E60EC">
        <w:tab/>
      </w:r>
      <w:r w:rsidR="000E60EC">
        <w:tab/>
        <w:t>Name, Type</w:t>
      </w:r>
      <w:r w:rsidR="000E60EC">
        <w:br/>
      </w:r>
      <w:r w:rsidR="000E60EC">
        <w:rPr>
          <w:b/>
        </w:rPr>
        <w:t>Attribute Data Type</w:t>
      </w:r>
      <w:r w:rsidR="000E60EC" w:rsidRPr="005D4C8E">
        <w:rPr>
          <w:b/>
        </w:rPr>
        <w:t>:</w:t>
      </w:r>
      <w:r w:rsidR="000E60EC">
        <w:tab/>
        <w:t>string, enumerated list</w:t>
      </w:r>
      <w:r w:rsidR="000E60EC">
        <w:br/>
      </w:r>
      <w:r w:rsidR="000E60EC">
        <w:rPr>
          <w:b/>
        </w:rPr>
        <w:t>Attribute Required</w:t>
      </w:r>
      <w:r w:rsidR="000E60EC" w:rsidRPr="005D4C8E">
        <w:rPr>
          <w:b/>
        </w:rPr>
        <w:t>:</w:t>
      </w:r>
      <w:r w:rsidR="000E60EC">
        <w:tab/>
        <w:t>yes, yes</w:t>
      </w:r>
    </w:p>
    <w:p w14:paraId="1C82830C" w14:textId="77777777" w:rsidR="00A76969" w:rsidRDefault="00A76969" w:rsidP="00A76969">
      <w:pPr>
        <w:spacing w:before="0" w:after="0"/>
      </w:pPr>
    </w:p>
    <w:p w14:paraId="55EA2CF0" w14:textId="3827E12C" w:rsidR="00A76969" w:rsidRDefault="00A76969" w:rsidP="00A76969">
      <w:r w:rsidRPr="00F32D93">
        <w:t>The</w:t>
      </w:r>
      <w:r w:rsidRPr="001A53EB">
        <w:t xml:space="preserve"> </w:t>
      </w:r>
      <w:del w:id="2211" w:author="Stefan Hagen" w:date="2017-03-11T19:25:00Z">
        <w:r w:rsidRPr="00F32D93" w:rsidDel="002930C5">
          <w:rPr>
            <w:rStyle w:val="Element"/>
          </w:rPr>
          <w:delText>cvrf</w:delText>
        </w:r>
      </w:del>
      <w:proofErr w:type="gramStart"/>
      <w:ins w:id="2212" w:author="Stefan Hagen" w:date="2017-03-11T19:25:00Z">
        <w:r w:rsidR="002930C5">
          <w:rPr>
            <w:rStyle w:val="Element"/>
          </w:rPr>
          <w:t>prod</w:t>
        </w:r>
      </w:ins>
      <w:r w:rsidRPr="00F32D93">
        <w:rPr>
          <w:rStyle w:val="Element"/>
        </w:rPr>
        <w:t>:</w:t>
      </w:r>
      <w:r w:rsidR="001A53EB">
        <w:rPr>
          <w:rStyle w:val="Element"/>
        </w:rPr>
        <w:t>Branch</w:t>
      </w:r>
      <w:proofErr w:type="gramEnd"/>
      <w:r w:rsidRPr="00F32D93">
        <w:rPr>
          <w:b/>
          <w:bCs/>
        </w:rPr>
        <w:t xml:space="preserve"> </w:t>
      </w:r>
      <w:r w:rsidR="00862043">
        <w:t xml:space="preserve">element </w:t>
      </w:r>
      <w:r w:rsidR="00862043" w:rsidRPr="00862043">
        <w:t>is a choice element. 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rsidR="00862043">
        <w:t>pes</w:t>
      </w:r>
      <w:r>
        <w:t>.</w:t>
      </w:r>
    </w:p>
    <w:p w14:paraId="13CADB44" w14:textId="19BFEF15" w:rsidR="00A76969" w:rsidRPr="00C06268" w:rsidRDefault="00862043" w:rsidP="00A76969">
      <w:r w:rsidRPr="00862043">
        <w:lastRenderedPageBreak/>
        <w:t xml:space="preserve">The </w:t>
      </w:r>
      <w:r w:rsidRPr="00862043">
        <w:rPr>
          <w:b/>
          <w:bCs/>
        </w:rPr>
        <w:t xml:space="preserve">Branch </w:t>
      </w:r>
      <w:r w:rsidRPr="00862043">
        <w:t xml:space="preserve">element contains a </w:t>
      </w:r>
      <w:r w:rsidRPr="00862043">
        <w:rPr>
          <w:i/>
          <w:iCs/>
        </w:rPr>
        <w:t>Type</w:t>
      </w:r>
      <w:r w:rsidRPr="00862043">
        <w:t>-</w:t>
      </w:r>
      <w:r w:rsidRPr="00862043">
        <w:rPr>
          <w:i/>
          <w:iCs/>
        </w:rPr>
        <w:t xml:space="preserve">Name </w:t>
      </w:r>
      <w:r w:rsidRPr="00862043">
        <w:t xml:space="preserve">pair as mandatory attributes to describe the characteristics of the current </w:t>
      </w:r>
      <w:r w:rsidRPr="00862043">
        <w:rPr>
          <w:b/>
          <w:bCs/>
        </w:rPr>
        <w:t>Branch</w:t>
      </w:r>
      <w:r w:rsidRPr="00862043">
        <w:t xml:space="preserve">. </w:t>
      </w:r>
      <w:r w:rsidRPr="00862043">
        <w:rPr>
          <w:i/>
          <w:iCs/>
        </w:rPr>
        <w:t xml:space="preserve">Type </w:t>
      </w:r>
      <w:r w:rsidRPr="00862043">
        <w:t>will describe the category of the branch in question. A full universe o</w:t>
      </w:r>
      <w:r>
        <w:t>f values for version 1.2 is shown below</w:t>
      </w:r>
      <w:r w:rsidR="00A76969" w:rsidRPr="00E76105">
        <w:t xml:space="preserve">. </w:t>
      </w:r>
      <w:r w:rsidR="00A76969" w:rsidRPr="00F56DD9">
        <w:t xml:space="preserve"> </w:t>
      </w:r>
      <w:r w:rsidR="00A76969" w:rsidRPr="00C06268">
        <w:t xml:space="preserve"> </w:t>
      </w:r>
    </w:p>
    <w:p w14:paraId="45EE7728" w14:textId="77777777" w:rsidR="00862043" w:rsidRPr="00862043" w:rsidRDefault="00862043" w:rsidP="00862043">
      <w:r w:rsidRPr="00862043">
        <w:t xml:space="preserve">Branch </w:t>
      </w:r>
      <w:r w:rsidRPr="00862043">
        <w:rPr>
          <w:i/>
          <w:iCs/>
        </w:rPr>
        <w:t>Type</w:t>
      </w:r>
      <w:r w:rsidRPr="00862043">
        <w:t xml:space="preserve">s: </w:t>
      </w:r>
    </w:p>
    <w:p w14:paraId="685E07AE" w14:textId="77777777" w:rsidR="00862043" w:rsidRPr="00862043" w:rsidRDefault="00862043" w:rsidP="00862043">
      <w:pPr>
        <w:pStyle w:val="ListParagraph"/>
        <w:numPr>
          <w:ilvl w:val="0"/>
          <w:numId w:val="16"/>
        </w:numPr>
      </w:pPr>
      <w:r w:rsidRPr="00862043">
        <w:rPr>
          <w:b/>
          <w:bCs/>
        </w:rPr>
        <w:t>Vendor</w:t>
      </w:r>
      <w:r w:rsidRPr="00862043">
        <w:t xml:space="preserve">: The name of the vendor or manufacturer that makes the product </w:t>
      </w:r>
      <w:r w:rsidRPr="00862043">
        <w:rPr>
          <w:rFonts w:ascii="MS Mincho" w:eastAsia="MS Mincho" w:hAnsi="MS Mincho" w:cs="MS Mincho"/>
        </w:rPr>
        <w:t> </w:t>
      </w:r>
    </w:p>
    <w:p w14:paraId="7A59895B" w14:textId="77777777" w:rsidR="00862043" w:rsidRPr="00862043" w:rsidRDefault="00862043" w:rsidP="00862043">
      <w:pPr>
        <w:pStyle w:val="ListParagraph"/>
        <w:numPr>
          <w:ilvl w:val="0"/>
          <w:numId w:val="16"/>
        </w:numPr>
      </w:pPr>
      <w:r w:rsidRPr="00862043">
        <w:rPr>
          <w:b/>
          <w:bCs/>
        </w:rPr>
        <w:t>Product Family</w:t>
      </w:r>
      <w:r w:rsidRPr="00862043">
        <w:t xml:space="preserve">: The product family that the product falls into </w:t>
      </w:r>
      <w:r w:rsidRPr="00862043">
        <w:rPr>
          <w:rFonts w:ascii="MS Mincho" w:eastAsia="MS Mincho" w:hAnsi="MS Mincho" w:cs="MS Mincho"/>
        </w:rPr>
        <w:t> </w:t>
      </w:r>
    </w:p>
    <w:p w14:paraId="57F75E85" w14:textId="77777777" w:rsidR="00862043" w:rsidRPr="00862043" w:rsidRDefault="00862043" w:rsidP="00862043">
      <w:pPr>
        <w:pStyle w:val="ListParagraph"/>
        <w:numPr>
          <w:ilvl w:val="0"/>
          <w:numId w:val="16"/>
        </w:numPr>
      </w:pPr>
      <w:r w:rsidRPr="00862043">
        <w:rPr>
          <w:b/>
          <w:bCs/>
        </w:rPr>
        <w:t>Product Name</w:t>
      </w:r>
      <w:r w:rsidRPr="00862043">
        <w:t xml:space="preserve">: The name of the product </w:t>
      </w:r>
      <w:r w:rsidRPr="00862043">
        <w:rPr>
          <w:rFonts w:ascii="MS Mincho" w:eastAsia="MS Mincho" w:hAnsi="MS Mincho" w:cs="MS Mincho"/>
        </w:rPr>
        <w:t> </w:t>
      </w:r>
    </w:p>
    <w:p w14:paraId="47F1F4E6" w14:textId="77777777" w:rsidR="00862043" w:rsidRPr="00862043" w:rsidRDefault="00862043" w:rsidP="00862043">
      <w:pPr>
        <w:pStyle w:val="ListParagraph"/>
        <w:numPr>
          <w:ilvl w:val="0"/>
          <w:numId w:val="16"/>
        </w:numPr>
      </w:pPr>
      <w:r w:rsidRPr="00862043">
        <w:rPr>
          <w:b/>
          <w:bCs/>
        </w:rPr>
        <w:t>Product Version</w:t>
      </w:r>
      <w:r w:rsidRPr="00862043">
        <w:t xml:space="preserve">: The product version, can be numeric or some other descriptor </w:t>
      </w:r>
      <w:r w:rsidRPr="00862043">
        <w:rPr>
          <w:rFonts w:ascii="MS Mincho" w:eastAsia="MS Mincho" w:hAnsi="MS Mincho" w:cs="MS Mincho"/>
        </w:rPr>
        <w:t> </w:t>
      </w:r>
    </w:p>
    <w:p w14:paraId="284CFA91" w14:textId="77777777" w:rsidR="00862043" w:rsidRPr="00862043" w:rsidRDefault="00862043" w:rsidP="00862043">
      <w:pPr>
        <w:pStyle w:val="ListParagraph"/>
        <w:numPr>
          <w:ilvl w:val="0"/>
          <w:numId w:val="16"/>
        </w:numPr>
      </w:pPr>
      <w:r w:rsidRPr="00862043">
        <w:rPr>
          <w:b/>
          <w:bCs/>
        </w:rPr>
        <w:t xml:space="preserve">Patch Level: </w:t>
      </w:r>
      <w:r w:rsidRPr="00862043">
        <w:t xml:space="preserve">The patch level of the product </w:t>
      </w:r>
      <w:r w:rsidRPr="00862043">
        <w:rPr>
          <w:rFonts w:ascii="MS Mincho" w:eastAsia="MS Mincho" w:hAnsi="MS Mincho" w:cs="MS Mincho"/>
        </w:rPr>
        <w:t> </w:t>
      </w:r>
    </w:p>
    <w:p w14:paraId="2C354C71" w14:textId="77777777" w:rsidR="00862043" w:rsidRPr="00862043" w:rsidRDefault="00862043" w:rsidP="00862043">
      <w:pPr>
        <w:pStyle w:val="ListParagraph"/>
        <w:numPr>
          <w:ilvl w:val="0"/>
          <w:numId w:val="16"/>
        </w:numPr>
      </w:pPr>
      <w:r w:rsidRPr="00862043">
        <w:rPr>
          <w:b/>
          <w:bCs/>
        </w:rPr>
        <w:t>Service Pack</w:t>
      </w:r>
      <w:r w:rsidRPr="00862043">
        <w:t xml:space="preserve">: The service pack of the product </w:t>
      </w:r>
      <w:r w:rsidRPr="00862043">
        <w:rPr>
          <w:rFonts w:ascii="MS Mincho" w:eastAsia="MS Mincho" w:hAnsi="MS Mincho" w:cs="MS Mincho"/>
        </w:rPr>
        <w:t> </w:t>
      </w:r>
    </w:p>
    <w:p w14:paraId="13C254A2" w14:textId="77777777" w:rsidR="00862043" w:rsidRPr="00862043" w:rsidRDefault="00862043" w:rsidP="00862043">
      <w:pPr>
        <w:pStyle w:val="ListParagraph"/>
        <w:numPr>
          <w:ilvl w:val="0"/>
          <w:numId w:val="16"/>
        </w:numPr>
      </w:pPr>
      <w:r w:rsidRPr="00862043">
        <w:rPr>
          <w:b/>
          <w:bCs/>
        </w:rPr>
        <w:t>Architecture</w:t>
      </w:r>
      <w:r w:rsidRPr="00862043">
        <w:t xml:space="preserve">: The architecture for which the product is intended </w:t>
      </w:r>
      <w:r w:rsidRPr="00862043">
        <w:rPr>
          <w:rFonts w:ascii="MS Mincho" w:eastAsia="MS Mincho" w:hAnsi="MS Mincho" w:cs="MS Mincho"/>
        </w:rPr>
        <w:t> </w:t>
      </w:r>
    </w:p>
    <w:p w14:paraId="21358C91" w14:textId="77777777" w:rsidR="00862043" w:rsidRPr="00862043" w:rsidRDefault="00862043" w:rsidP="00862043">
      <w:pPr>
        <w:pStyle w:val="ListParagraph"/>
        <w:numPr>
          <w:ilvl w:val="0"/>
          <w:numId w:val="16"/>
        </w:numPr>
      </w:pPr>
      <w:r w:rsidRPr="00862043">
        <w:rPr>
          <w:b/>
          <w:bCs/>
        </w:rPr>
        <w:t>Language</w:t>
      </w:r>
      <w:r w:rsidRPr="00862043">
        <w:t xml:space="preserve">: The language of the product </w:t>
      </w:r>
      <w:r w:rsidRPr="00862043">
        <w:rPr>
          <w:rFonts w:ascii="MS Mincho" w:eastAsia="MS Mincho" w:hAnsi="MS Mincho" w:cs="MS Mincho"/>
        </w:rPr>
        <w:t> </w:t>
      </w:r>
    </w:p>
    <w:p w14:paraId="1E5E559E" w14:textId="77777777" w:rsidR="00862043" w:rsidRPr="00862043" w:rsidRDefault="00862043" w:rsidP="00862043">
      <w:pPr>
        <w:pStyle w:val="ListParagraph"/>
        <w:numPr>
          <w:ilvl w:val="0"/>
          <w:numId w:val="16"/>
        </w:numPr>
      </w:pPr>
      <w:r w:rsidRPr="00862043">
        <w:rPr>
          <w:b/>
          <w:bCs/>
        </w:rPr>
        <w:t>Legacy</w:t>
      </w:r>
      <w:r w:rsidRPr="00862043">
        <w:t xml:space="preserve">: A nonspecific legacy entry </w:t>
      </w:r>
      <w:r w:rsidRPr="00862043">
        <w:rPr>
          <w:rFonts w:ascii="MS Mincho" w:eastAsia="MS Mincho" w:hAnsi="MS Mincho" w:cs="MS Mincho"/>
        </w:rPr>
        <w:t> </w:t>
      </w:r>
    </w:p>
    <w:p w14:paraId="2407580E" w14:textId="77777777" w:rsidR="00862043" w:rsidRPr="00862043" w:rsidRDefault="00862043" w:rsidP="00862043">
      <w:pPr>
        <w:pStyle w:val="ListParagraph"/>
        <w:numPr>
          <w:ilvl w:val="0"/>
          <w:numId w:val="16"/>
        </w:numPr>
      </w:pPr>
      <w:r w:rsidRPr="00862043">
        <w:rPr>
          <w:b/>
          <w:bCs/>
        </w:rPr>
        <w:t>Specification</w:t>
      </w:r>
      <w:r w:rsidRPr="00862043">
        <w:t xml:space="preserve">: A specification such as a standard, best common practice, etc. </w:t>
      </w:r>
      <w:r w:rsidRPr="00862043">
        <w:rPr>
          <w:rFonts w:ascii="MS Mincho" w:eastAsia="MS Mincho" w:hAnsi="MS Mincho" w:cs="MS Mincho"/>
        </w:rPr>
        <w:t> </w:t>
      </w:r>
    </w:p>
    <w:p w14:paraId="0D680AB7" w14:textId="77777777" w:rsidR="00862043" w:rsidRDefault="00862043" w:rsidP="00862043">
      <w:pPr>
        <w:rPr>
          <w:rFonts w:ascii="MS Mincho" w:eastAsia="MS Mincho" w:hAnsi="MS Mincho" w:cs="MS Mincho"/>
        </w:rPr>
      </w:pPr>
      <w:r w:rsidRPr="00862043">
        <w:rPr>
          <w:i/>
          <w:iCs/>
        </w:rPr>
        <w:t xml:space="preserve">Name </w:t>
      </w:r>
      <w:r w:rsidRPr="00862043">
        <w:t xml:space="preserve">will contain the canonical descriptor or “friendly name” of the branch. </w:t>
      </w:r>
      <w:r w:rsidRPr="00862043">
        <w:rPr>
          <w:rFonts w:ascii="MS Mincho" w:eastAsia="MS Mincho" w:hAnsi="MS Mincho" w:cs="MS Mincho"/>
        </w:rPr>
        <w:t> </w:t>
      </w:r>
    </w:p>
    <w:p w14:paraId="159E4F2A" w14:textId="6B6FB943" w:rsidR="00862043" w:rsidRPr="00862043" w:rsidRDefault="00862043" w:rsidP="00862043">
      <w:r w:rsidRPr="00862043">
        <w:t xml:space="preserve">As for the child elements, each </w:t>
      </w:r>
      <w:r w:rsidRPr="00862043">
        <w:rPr>
          <w:b/>
          <w:bCs/>
        </w:rPr>
        <w:t xml:space="preserve">Branch </w:t>
      </w:r>
      <w:r w:rsidRPr="00862043">
        <w:t xml:space="preserve">can have either one of the following children: </w:t>
      </w:r>
      <w:r w:rsidRPr="00862043">
        <w:rPr>
          <w:rFonts w:ascii="MS Mincho" w:eastAsia="MS Mincho" w:hAnsi="MS Mincho" w:cs="MS Mincho"/>
        </w:rPr>
        <w:t> </w:t>
      </w:r>
    </w:p>
    <w:p w14:paraId="1943D59C" w14:textId="77777777" w:rsidR="00862043" w:rsidRPr="00862043" w:rsidRDefault="00862043" w:rsidP="00862043">
      <w:pPr>
        <w:pStyle w:val="ListParagraph"/>
        <w:numPr>
          <w:ilvl w:val="0"/>
          <w:numId w:val="17"/>
        </w:numPr>
      </w:pPr>
      <w:r w:rsidRPr="00862043">
        <w:t xml:space="preserve">One </w:t>
      </w:r>
      <w:r w:rsidRPr="00862043">
        <w:rPr>
          <w:b/>
          <w:bCs/>
        </w:rPr>
        <w:t>Full Product Name</w:t>
      </w:r>
      <w:r w:rsidRPr="00862043">
        <w:t xml:space="preserve">. A single child element terminates the branch by describing a final product entry (described below). </w:t>
      </w:r>
      <w:r w:rsidRPr="00862043">
        <w:rPr>
          <w:rFonts w:ascii="MS Mincho" w:eastAsia="MS Mincho" w:hAnsi="MS Mincho" w:cs="MS Mincho"/>
        </w:rPr>
        <w:t> </w:t>
      </w:r>
    </w:p>
    <w:p w14:paraId="6C27DC3C" w14:textId="77777777" w:rsidR="00862043" w:rsidRPr="00862043" w:rsidRDefault="00862043" w:rsidP="00862043">
      <w:pPr>
        <w:pStyle w:val="ListParagraph"/>
        <w:numPr>
          <w:ilvl w:val="0"/>
          <w:numId w:val="17"/>
        </w:numPr>
      </w:pPr>
      <w:r w:rsidRPr="00862043">
        <w:t xml:space="preserve">More </w:t>
      </w:r>
      <w:r w:rsidRPr="00862043">
        <w:rPr>
          <w:b/>
          <w:bCs/>
        </w:rPr>
        <w:t>Branches</w:t>
      </w:r>
      <w:r w:rsidRPr="00862043">
        <w:t xml:space="preserve">. Multiple additional </w:t>
      </w:r>
      <w:r w:rsidRPr="00862043">
        <w:rPr>
          <w:b/>
          <w:bCs/>
        </w:rPr>
        <w:t xml:space="preserve">Branch </w:t>
      </w:r>
      <w:r w:rsidRPr="00862043">
        <w:t xml:space="preserve">containers, which on their own can either terminate in a single </w:t>
      </w:r>
      <w:r w:rsidRPr="00862043">
        <w:rPr>
          <w:b/>
          <w:bCs/>
        </w:rPr>
        <w:t xml:space="preserve">Full Product Name </w:t>
      </w:r>
      <w:r w:rsidRPr="00862043">
        <w:t xml:space="preserve">element or yet more </w:t>
      </w:r>
      <w:r w:rsidRPr="00862043">
        <w:rPr>
          <w:b/>
          <w:bCs/>
        </w:rPr>
        <w:t xml:space="preserve">Branch </w:t>
      </w:r>
      <w:r w:rsidRPr="00862043">
        <w:t xml:space="preserve">containers. </w:t>
      </w:r>
      <w:r w:rsidRPr="00862043">
        <w:rPr>
          <w:rFonts w:ascii="MS Mincho" w:eastAsia="MS Mincho" w:hAnsi="MS Mincho" w:cs="MS Mincho"/>
        </w:rPr>
        <w:t> </w:t>
      </w:r>
    </w:p>
    <w:p w14:paraId="684A7EA4" w14:textId="77777777" w:rsidR="00A76969" w:rsidRPr="00F32D93" w:rsidRDefault="00A76969" w:rsidP="00A76969"/>
    <w:p w14:paraId="0CE94999" w14:textId="77777777" w:rsidR="00A76969" w:rsidRDefault="00A76969" w:rsidP="00A76969">
      <w:pPr>
        <w:pStyle w:val="MemberHeading"/>
      </w:pPr>
      <w:r>
        <w:t>Example</w:t>
      </w:r>
    </w:p>
    <w:p w14:paraId="178AEF6E" w14:textId="04997F18"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13" w:author="Stefan Hagen" w:date="2017-03-12T22:48:00Z">
        <w:r w:rsidR="00A07A1F">
          <w:rPr>
            <w:noProof/>
          </w:rPr>
          <w:t>36</w:t>
        </w:r>
      </w:ins>
      <w:del w:id="2214" w:author="Stefan Hagen" w:date="2017-03-11T23:24:00Z">
        <w:r w:rsidR="00147C8E" w:rsidDel="004377E7">
          <w:rPr>
            <w:noProof/>
          </w:rPr>
          <w:delText>26</w:delText>
        </w:r>
      </w:del>
      <w:r w:rsidR="00A07A1F">
        <w:rPr>
          <w:noProof/>
        </w:rPr>
        <w:fldChar w:fldCharType="end"/>
      </w:r>
      <w:r w:rsidRPr="003F1FAD">
        <w:t>:</w:t>
      </w:r>
      <w:r w:rsidR="003A49D1">
        <w:t xml:space="preserve"> </w:t>
      </w:r>
      <w:bookmarkStart w:id="2215" w:name="exampleNestedBranches"/>
      <w:r w:rsidR="003A49D1">
        <w:t xml:space="preserve">Nesting of </w:t>
      </w:r>
      <w:r w:rsidR="003A49D1" w:rsidRPr="003A49D1">
        <w:rPr>
          <w:b/>
        </w:rPr>
        <w:t>Branches</w:t>
      </w:r>
      <w:r w:rsidR="003A49D1">
        <w:t xml:space="preserve"> in a </w:t>
      </w:r>
      <w:r w:rsidR="003A49D1" w:rsidRPr="003A49D1">
        <w:rPr>
          <w:b/>
        </w:rPr>
        <w:t>Branch</w:t>
      </w:r>
      <w:r w:rsidR="003A49D1">
        <w:t xml:space="preserve"> subtree</w:t>
      </w:r>
      <w:bookmarkEnd w:id="2215"/>
      <w:r w:rsidR="003A49D1">
        <w:t>:</w:t>
      </w:r>
    </w:p>
    <w:p w14:paraId="056394E2" w14:textId="00EFF6AF" w:rsidR="00862043" w:rsidRDefault="00862043" w:rsidP="00862043">
      <w:pPr>
        <w:pStyle w:val="Examplesmall"/>
      </w:pPr>
      <w:r>
        <w:t>&lt;</w:t>
      </w:r>
      <w:proofErr w:type="gramStart"/>
      <w:r w:rsidR="00DB5841">
        <w:t>prod:</w:t>
      </w:r>
      <w:r>
        <w:t>Branch</w:t>
      </w:r>
      <w:proofErr w:type="gramEnd"/>
      <w:r>
        <w:t xml:space="preserve"> Type="Vendor" Name="Microsoft"&gt;</w:t>
      </w:r>
    </w:p>
    <w:p w14:paraId="585361CA" w14:textId="11820873" w:rsidR="00862043" w:rsidRDefault="00862043" w:rsidP="00862043">
      <w:pPr>
        <w:pStyle w:val="Examplesmall"/>
      </w:pPr>
      <w:r>
        <w:t xml:space="preserve">  &lt;</w:t>
      </w:r>
      <w:proofErr w:type="gramStart"/>
      <w:r w:rsidR="00DB5841">
        <w:t>prod:</w:t>
      </w:r>
      <w:r>
        <w:t>Branch</w:t>
      </w:r>
      <w:proofErr w:type="gramEnd"/>
      <w:r>
        <w:t xml:space="preserve"> Type="Product Family" Name="Windows"&gt;</w:t>
      </w:r>
      <w:r>
        <w:br/>
        <w:t xml:space="preserve">    &lt;</w:t>
      </w:r>
      <w:r w:rsidR="00DB5841">
        <w:t>prod:</w:t>
      </w:r>
      <w:r>
        <w:t>Branch Type="Product Name" Name="Vista"&gt;</w:t>
      </w:r>
      <w:r>
        <w:br/>
        <w:t xml:space="preserve">      &lt;</w:t>
      </w:r>
      <w:r w:rsidR="00DB5841">
        <w:t>prod:</w:t>
      </w:r>
      <w:r>
        <w:t>Branch Type="Service Pack" Name="1"&gt;</w:t>
      </w:r>
    </w:p>
    <w:p w14:paraId="7CC33FC3" w14:textId="41157653" w:rsidR="00862043" w:rsidRPr="00862043" w:rsidRDefault="00862043" w:rsidP="00862043">
      <w:pPr>
        <w:pStyle w:val="Examplesmall"/>
      </w:pPr>
      <w:r>
        <w:t xml:space="preserve">        &lt;</w:t>
      </w:r>
      <w:proofErr w:type="gramStart"/>
      <w:r w:rsidR="00DB5841">
        <w:t>prod:</w:t>
      </w:r>
      <w:r>
        <w:t>FullProductName</w:t>
      </w:r>
      <w:proofErr w:type="gramEnd"/>
      <w:r>
        <w:t xml:space="preserve"> ProductID="CVRFPID-0001"&gt;</w:t>
      </w:r>
      <w:r>
        <w:br/>
        <w:t xml:space="preserve">          Microsoft Windows Vista Service Pack 1</w:t>
      </w:r>
      <w:r>
        <w:br/>
        <w:t xml:space="preserve">        &lt;/</w:t>
      </w:r>
      <w:r w:rsidR="00DB5841">
        <w:t>prod:</w:t>
      </w:r>
      <w:r>
        <w:t>FullProductName&gt;</w:t>
      </w:r>
      <w:r>
        <w:rPr>
          <w:rFonts w:ascii="MS Mincho" w:eastAsia="MS Mincho" w:hAnsi="MS Mincho" w:cs="MS Mincho"/>
        </w:rPr>
        <w:br/>
      </w:r>
      <w:r>
        <w:t xml:space="preserve">      </w:t>
      </w:r>
      <w:r w:rsidRPr="00862043">
        <w:t>&lt;/</w:t>
      </w:r>
      <w:r w:rsidR="00C92232">
        <w:t>prod:</w:t>
      </w:r>
      <w:r w:rsidRPr="00862043">
        <w:t>Branch&gt;</w:t>
      </w:r>
      <w:r>
        <w:br/>
        <w:t xml:space="preserve">      </w:t>
      </w:r>
      <w:r w:rsidRPr="00862043">
        <w:t>&lt;</w:t>
      </w:r>
      <w:r w:rsidR="00C92232">
        <w:t>prod:</w:t>
      </w:r>
      <w:r w:rsidRPr="00862043">
        <w:t>Branch Type="Service Pack" Name="2"&gt;</w:t>
      </w:r>
      <w:r>
        <w:br/>
        <w:t xml:space="preserve">        </w:t>
      </w:r>
      <w:r w:rsidRPr="00862043">
        <w:t>&lt;</w:t>
      </w:r>
      <w:r w:rsidR="00C92232">
        <w:t>prod:</w:t>
      </w:r>
      <w:r w:rsidRPr="00862043">
        <w:t>FullProduc</w:t>
      </w:r>
      <w:r>
        <w:t>tName ProductID="CVRFPID-0002"&gt;</w:t>
      </w:r>
      <w:r>
        <w:br/>
        <w:t xml:space="preserve">          </w:t>
      </w:r>
      <w:r w:rsidRPr="00862043">
        <w:t>Microso</w:t>
      </w:r>
      <w:r>
        <w:t>ft Windows Vista Service Pack 2</w:t>
      </w:r>
      <w:r>
        <w:br/>
        <w:t xml:space="preserve">        </w:t>
      </w:r>
      <w:r w:rsidRPr="00862043">
        <w:t>&lt;/</w:t>
      </w:r>
      <w:r w:rsidR="00C92232">
        <w:t>prod:</w:t>
      </w:r>
      <w:r w:rsidRPr="00862043">
        <w:t>FullProductName&gt;</w:t>
      </w:r>
    </w:p>
    <w:p w14:paraId="58A22FA4" w14:textId="2D0E1107" w:rsidR="00862043" w:rsidRPr="00862043" w:rsidRDefault="00862043" w:rsidP="00862043">
      <w:pPr>
        <w:pStyle w:val="Examplesmall"/>
      </w:pPr>
      <w:r>
        <w:t xml:space="preserve">      </w:t>
      </w:r>
      <w:r w:rsidRPr="00862043">
        <w:t>&lt;/</w:t>
      </w:r>
      <w:proofErr w:type="gramStart"/>
      <w:r w:rsidR="00C92232">
        <w:t>prod:</w:t>
      </w:r>
      <w:r w:rsidRPr="00862043">
        <w:t>Branch</w:t>
      </w:r>
      <w:proofErr w:type="gramEnd"/>
      <w:r w:rsidRPr="00862043">
        <w:t>&gt;</w:t>
      </w:r>
      <w:r>
        <w:br/>
        <w:t xml:space="preserve">    </w:t>
      </w:r>
      <w:r w:rsidRPr="00862043">
        <w:t>&lt;/</w:t>
      </w:r>
      <w:r w:rsidR="00C92232">
        <w:t>prod:</w:t>
      </w:r>
      <w:r w:rsidRPr="00862043">
        <w:t>Branch&gt;</w:t>
      </w:r>
    </w:p>
    <w:p w14:paraId="610A8270" w14:textId="0FB011E3" w:rsidR="00862043" w:rsidRPr="00862043" w:rsidRDefault="00862043" w:rsidP="00862043">
      <w:pPr>
        <w:pStyle w:val="Examplesmall"/>
      </w:pPr>
      <w:r>
        <w:t xml:space="preserve">  </w:t>
      </w:r>
      <w:r w:rsidRPr="00862043">
        <w:t>&lt;/</w:t>
      </w:r>
      <w:proofErr w:type="gramStart"/>
      <w:r w:rsidR="00C92232">
        <w:t>prod:</w:t>
      </w:r>
      <w:r w:rsidRPr="00862043">
        <w:t>Branch</w:t>
      </w:r>
      <w:proofErr w:type="gramEnd"/>
      <w:r w:rsidRPr="00862043">
        <w:t>&gt;</w:t>
      </w:r>
    </w:p>
    <w:p w14:paraId="24F2CB2B" w14:textId="535BD9EE" w:rsidR="00862043" w:rsidRPr="00862043" w:rsidRDefault="00862043" w:rsidP="00862043">
      <w:pPr>
        <w:pStyle w:val="Examplesmall"/>
      </w:pPr>
      <w:r>
        <w:t xml:space="preserve">  </w:t>
      </w:r>
      <w:r w:rsidRPr="00862043">
        <w:t>&lt;</w:t>
      </w:r>
      <w:proofErr w:type="gramStart"/>
      <w:r w:rsidR="00C92232">
        <w:t>prod:</w:t>
      </w:r>
      <w:r w:rsidRPr="00862043">
        <w:t>Branch</w:t>
      </w:r>
      <w:proofErr w:type="gramEnd"/>
      <w:r w:rsidRPr="00862043">
        <w:t xml:space="preserve"> Type="Product Family" Name="Office"&gt;</w:t>
      </w:r>
      <w:r>
        <w:br/>
        <w:t xml:space="preserve">    </w:t>
      </w:r>
      <w:r w:rsidRPr="00862043">
        <w:t>&lt;</w:t>
      </w:r>
      <w:r w:rsidR="00C92232">
        <w:t>prod:</w:t>
      </w:r>
      <w:r w:rsidRPr="00862043">
        <w:t>Branch Type="</w:t>
      </w:r>
      <w:r>
        <w:t>Product Name" Name="Word 2010"&gt;</w:t>
      </w:r>
      <w:r>
        <w:br/>
        <w:t xml:space="preserve">      </w:t>
      </w:r>
      <w:r w:rsidRPr="00862043">
        <w:t>&lt;</w:t>
      </w:r>
      <w:r w:rsidR="00C92232">
        <w:t>prod:</w:t>
      </w:r>
      <w:r w:rsidRPr="00862043">
        <w:t>Branch Type="Service Pack" Name="0"&gt;</w:t>
      </w:r>
      <w:r>
        <w:br/>
        <w:t xml:space="preserve">        </w:t>
      </w:r>
      <w:r w:rsidRPr="00862043">
        <w:t>&lt;</w:t>
      </w:r>
      <w:r w:rsidR="00C92232">
        <w:t>prod:</w:t>
      </w:r>
      <w:r w:rsidRPr="00862043">
        <w:t xml:space="preserve">Branch </w:t>
      </w:r>
      <w:r>
        <w:t>Type="Architecture" Name="x86"&gt;</w:t>
      </w:r>
      <w:r>
        <w:br/>
        <w:t xml:space="preserve">          </w:t>
      </w:r>
      <w:r w:rsidRPr="00862043">
        <w:t>&lt;</w:t>
      </w:r>
      <w:r w:rsidR="00C92232">
        <w:t>prod:</w:t>
      </w:r>
      <w:r w:rsidRPr="00862043">
        <w:t>FullProduc</w:t>
      </w:r>
      <w:r>
        <w:t>tName ProductID="CVRFPID-0003"&gt;</w:t>
      </w:r>
      <w:r>
        <w:br/>
        <w:t xml:space="preserve">            </w:t>
      </w:r>
      <w:r w:rsidRPr="00862043">
        <w:t>Micros</w:t>
      </w:r>
      <w:r>
        <w:t>oft Word 2010 (32-bit editions)</w:t>
      </w:r>
      <w:r>
        <w:br/>
        <w:t xml:space="preserve">          </w:t>
      </w:r>
      <w:r w:rsidRPr="00862043">
        <w:t>&lt;/</w:t>
      </w:r>
      <w:r w:rsidR="00C92232">
        <w:t>prod:</w:t>
      </w:r>
      <w:r w:rsidRPr="00862043">
        <w:t>FullProductName&gt;</w:t>
      </w:r>
    </w:p>
    <w:p w14:paraId="1168EA05" w14:textId="05C4575B" w:rsidR="00862043" w:rsidRPr="00862043" w:rsidRDefault="00862043" w:rsidP="00862043">
      <w:pPr>
        <w:pStyle w:val="Examplesmall"/>
      </w:pPr>
      <w:r>
        <w:t xml:space="preserve">        </w:t>
      </w:r>
      <w:r w:rsidRPr="00862043">
        <w:t>&lt;/</w:t>
      </w:r>
      <w:proofErr w:type="gramStart"/>
      <w:r w:rsidR="00C92232">
        <w:t>prod:</w:t>
      </w:r>
      <w:r w:rsidRPr="00862043">
        <w:t>Branch</w:t>
      </w:r>
      <w:proofErr w:type="gramEnd"/>
      <w:r w:rsidRPr="00862043">
        <w:t>&gt;</w:t>
      </w:r>
    </w:p>
    <w:p w14:paraId="24F7C6DE" w14:textId="4138C22D" w:rsidR="00862043" w:rsidRPr="00862043" w:rsidRDefault="00862043" w:rsidP="00862043">
      <w:pPr>
        <w:pStyle w:val="Examplesmall"/>
      </w:pPr>
      <w:r>
        <w:t xml:space="preserve">      </w:t>
      </w:r>
      <w:r w:rsidRPr="00862043">
        <w:t>&lt;/</w:t>
      </w:r>
      <w:proofErr w:type="gramStart"/>
      <w:r w:rsidR="00C92232">
        <w:t>prod:</w:t>
      </w:r>
      <w:r w:rsidRPr="00862043">
        <w:t>Branch</w:t>
      </w:r>
      <w:proofErr w:type="gramEnd"/>
      <w:r w:rsidRPr="00862043">
        <w:t>&gt;</w:t>
      </w:r>
      <w:r>
        <w:br/>
        <w:t xml:space="preserve">    </w:t>
      </w:r>
      <w:r w:rsidRPr="00862043">
        <w:t>&lt;/</w:t>
      </w:r>
      <w:r w:rsidR="00C92232">
        <w:t>prod:</w:t>
      </w:r>
      <w:r w:rsidRPr="00862043">
        <w:t>Branch&gt;</w:t>
      </w:r>
    </w:p>
    <w:p w14:paraId="5094F81C" w14:textId="397DFCD5" w:rsidR="00862043" w:rsidRPr="00862043" w:rsidRDefault="00862043" w:rsidP="00862043">
      <w:pPr>
        <w:pStyle w:val="Examplesmall"/>
      </w:pPr>
      <w:r>
        <w:t xml:space="preserve">  </w:t>
      </w:r>
      <w:r w:rsidRPr="00862043">
        <w:t>&lt;/</w:t>
      </w:r>
      <w:proofErr w:type="gramStart"/>
      <w:r w:rsidR="00C92232">
        <w:t>prod:</w:t>
      </w:r>
      <w:r w:rsidRPr="00862043">
        <w:t>Branch</w:t>
      </w:r>
      <w:proofErr w:type="gramEnd"/>
      <w:r w:rsidRPr="00862043">
        <w:t>&gt;</w:t>
      </w:r>
    </w:p>
    <w:p w14:paraId="464045FE" w14:textId="315951F8" w:rsidR="00862043" w:rsidRPr="00610C93" w:rsidRDefault="00862043" w:rsidP="00862043">
      <w:pPr>
        <w:pStyle w:val="Examplesmall"/>
      </w:pPr>
      <w:r w:rsidRPr="00862043">
        <w:t>&lt;/</w:t>
      </w:r>
      <w:proofErr w:type="gramStart"/>
      <w:r w:rsidR="00C92232">
        <w:t>prod:</w:t>
      </w:r>
      <w:r w:rsidRPr="00862043">
        <w:t>Branch</w:t>
      </w:r>
      <w:proofErr w:type="gramEnd"/>
      <w:r w:rsidRPr="00862043">
        <w:t>&gt;</w:t>
      </w:r>
    </w:p>
    <w:p w14:paraId="2ACA01C8" w14:textId="3B06FF71" w:rsidR="00862043" w:rsidRDefault="003A49D1" w:rsidP="00862043">
      <w:r>
        <w:t xml:space="preserve">A more visual display of the same structure from </w:t>
      </w:r>
      <w:r w:rsidR="00977EFE">
        <w:fldChar w:fldCharType="begin"/>
      </w:r>
      <w:r w:rsidR="00977EFE">
        <w:instrText xml:space="preserve"> HYPERLINK \l "exampleNestedBranches" </w:instrText>
      </w:r>
      <w:ins w:id="2216" w:author="Stefan Hagen" w:date="2017-03-12T22:48:00Z"/>
      <w:r w:rsidR="00977EFE">
        <w:fldChar w:fldCharType="separate"/>
      </w:r>
      <w:r w:rsidRPr="003A49D1">
        <w:rPr>
          <w:rStyle w:val="Hyperlink"/>
        </w:rPr>
        <w:t>above example</w:t>
      </w:r>
      <w:r w:rsidR="00977EFE">
        <w:rPr>
          <w:rStyle w:val="Hyperlink"/>
        </w:rPr>
        <w:fldChar w:fldCharType="end"/>
      </w:r>
      <w:r>
        <w:t xml:space="preserve"> is shown in the figure below (</w:t>
      </w:r>
      <w:r>
        <w:fldChar w:fldCharType="begin"/>
      </w:r>
      <w:r>
        <w:instrText xml:space="preserve"> REF _Ref476940662 \h </w:instrText>
      </w:r>
      <w:r>
        <w:fldChar w:fldCharType="separate"/>
      </w:r>
      <w:ins w:id="2217" w:author="Stefan Hagen" w:date="2017-03-12T22:48:00Z">
        <w:r w:rsidR="00A07A1F">
          <w:t xml:space="preserve">Figure </w:t>
        </w:r>
        <w:r w:rsidR="00A07A1F">
          <w:rPr>
            <w:noProof/>
          </w:rPr>
          <w:t>8</w:t>
        </w:r>
        <w:r w:rsidR="00A07A1F">
          <w:t>: Graphical display of a Product Tree - Branch combination</w:t>
        </w:r>
      </w:ins>
      <w:del w:id="2218" w:author="Stefan Hagen" w:date="2017-03-12T11:18:00Z">
        <w:r w:rsidR="004377E7" w:rsidDel="00097BF4">
          <w:delText xml:space="preserve">Figure </w:delText>
        </w:r>
        <w:r w:rsidR="004377E7" w:rsidDel="00097BF4">
          <w:rPr>
            <w:noProof/>
          </w:rPr>
          <w:delText>3</w:delText>
        </w:r>
        <w:r w:rsidR="004377E7" w:rsidDel="00097BF4">
          <w:delText>: Graphical display of a Product Tree - Branch combination</w:delText>
        </w:r>
      </w:del>
      <w:r>
        <w:fldChar w:fldCharType="end"/>
      </w:r>
      <w:r>
        <w:t>).</w:t>
      </w:r>
    </w:p>
    <w:p w14:paraId="7E5B6A4A" w14:textId="77777777" w:rsidR="003A49D1" w:rsidRDefault="003A49D1">
      <w:pPr>
        <w:spacing w:before="0" w:after="0"/>
        <w:rPr>
          <w:rFonts w:cs="Arial"/>
          <w:b/>
          <w:bCs/>
          <w:color w:val="3B006F"/>
          <w:kern w:val="32"/>
          <w:sz w:val="24"/>
          <w:szCs w:val="26"/>
        </w:rPr>
      </w:pPr>
      <w:r>
        <w:br w:type="page"/>
      </w:r>
    </w:p>
    <w:p w14:paraId="2E0D0ECA" w14:textId="52EA3761" w:rsidR="00AA137D" w:rsidRDefault="00AA137D" w:rsidP="00AA137D">
      <w:pPr>
        <w:pStyle w:val="MemberHeading"/>
      </w:pPr>
      <w:r>
        <w:lastRenderedPageBreak/>
        <w:t xml:space="preserve">Visual Overview </w:t>
      </w:r>
    </w:p>
    <w:p w14:paraId="45FD1E25" w14:textId="4A89BFC8" w:rsidR="00AA137D" w:rsidRDefault="00AA137D" w:rsidP="00AA137D">
      <w:r>
        <w:t xml:space="preserve">Map of </w:t>
      </w:r>
      <w:r w:rsidR="003A49D1">
        <w:rPr>
          <w:b/>
        </w:rPr>
        <w:t>Branch</w:t>
      </w:r>
      <w:r>
        <w:t xml:space="preserve"> </w:t>
      </w:r>
      <w:r w:rsidR="003A49D1">
        <w:t xml:space="preserve">sub tree from above </w:t>
      </w:r>
      <w:r w:rsidR="00977EFE">
        <w:fldChar w:fldCharType="begin"/>
      </w:r>
      <w:r w:rsidR="00977EFE">
        <w:instrText xml:space="preserve"> HYPERLINK \l "exampleNestedBranches" </w:instrText>
      </w:r>
      <w:ins w:id="2219" w:author="Stefan Hagen" w:date="2017-03-12T22:48:00Z"/>
      <w:r w:rsidR="00977EFE">
        <w:fldChar w:fldCharType="separate"/>
      </w:r>
      <w:r w:rsidR="003A49D1" w:rsidRPr="003A49D1">
        <w:rPr>
          <w:rStyle w:val="Hyperlink"/>
        </w:rPr>
        <w:t>example of nested Branches</w:t>
      </w:r>
      <w:r w:rsidR="00977EFE">
        <w:rPr>
          <w:rStyle w:val="Hyperlink"/>
        </w:rPr>
        <w:fldChar w:fldCharType="end"/>
      </w:r>
      <w:r w:rsidR="003A49D1">
        <w:t xml:space="preserve">  i</w:t>
      </w:r>
      <w:r>
        <w:t>ncluding the parent node (</w:t>
      </w:r>
      <w:r w:rsidR="003A49D1">
        <w:rPr>
          <w:b/>
        </w:rPr>
        <w:t xml:space="preserve">Product Tree </w:t>
      </w:r>
      <w:r w:rsidR="003A49D1" w:rsidRPr="003A49D1">
        <w:t>left out in XML source code example</w:t>
      </w:r>
      <w:r>
        <w:t xml:space="preserve">) </w:t>
      </w:r>
      <w:r w:rsidR="003A49D1">
        <w:t>with some textual hints to map the topologies</w:t>
      </w:r>
      <w:r>
        <w:t>:</w:t>
      </w:r>
    </w:p>
    <w:p w14:paraId="218F4263" w14:textId="65D475C8" w:rsidR="003A49D1" w:rsidRDefault="003A49D1" w:rsidP="00AA137D">
      <w:r>
        <w:rPr>
          <w:noProof/>
        </w:rPr>
        <w:drawing>
          <wp:inline distT="0" distB="0" distL="0" distR="0" wp14:anchorId="22B761F5" wp14:editId="70A5C25D">
            <wp:extent cx="5652135" cy="5947761"/>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p>
    <w:p w14:paraId="04335D79" w14:textId="6174A4FC" w:rsidR="001A53EB" w:rsidRDefault="003A49D1" w:rsidP="003A49D1">
      <w:pPr>
        <w:pStyle w:val="Caption"/>
      </w:pPr>
      <w:bookmarkStart w:id="2220" w:name="_Ref476940662"/>
      <w:r>
        <w:t xml:space="preserve">Figure </w:t>
      </w:r>
      <w:r w:rsidR="00A07A1F">
        <w:fldChar w:fldCharType="begin"/>
      </w:r>
      <w:r w:rsidR="00A07A1F">
        <w:instrText xml:space="preserve"> SEQ Figure \* ARABIC </w:instrText>
      </w:r>
      <w:r w:rsidR="00A07A1F">
        <w:fldChar w:fldCharType="separate"/>
      </w:r>
      <w:ins w:id="2221" w:author="Stefan Hagen" w:date="2017-03-12T22:48:00Z">
        <w:r w:rsidR="00A07A1F">
          <w:rPr>
            <w:noProof/>
          </w:rPr>
          <w:t>8</w:t>
        </w:r>
      </w:ins>
      <w:del w:id="2222" w:author="Stefan Hagen" w:date="2017-03-12T11:18:00Z">
        <w:r w:rsidR="0006026A" w:rsidDel="00097BF4">
          <w:rPr>
            <w:noProof/>
          </w:rPr>
          <w:delText>3</w:delText>
        </w:r>
      </w:del>
      <w:r w:rsidR="00A07A1F">
        <w:rPr>
          <w:noProof/>
        </w:rPr>
        <w:fldChar w:fldCharType="end"/>
      </w:r>
      <w:r>
        <w:t>: Graphical display of a Product Tree - Branch combination</w:t>
      </w:r>
      <w:bookmarkEnd w:id="2220"/>
    </w:p>
    <w:p w14:paraId="419590A5" w14:textId="40B4A7C2" w:rsidR="001A53EB" w:rsidRDefault="001A53EB" w:rsidP="001A53EB">
      <w:pPr>
        <w:pStyle w:val="Heading3"/>
      </w:pPr>
      <w:bookmarkStart w:id="2223" w:name="_Toc477122289"/>
      <w:r>
        <w:lastRenderedPageBreak/>
        <w:t>Product Tree – Full Product Name</w:t>
      </w:r>
      <w:bookmarkEnd w:id="2223"/>
    </w:p>
    <w:p w14:paraId="21DAF1CB" w14:textId="2DFA774B" w:rsidR="001A53EB" w:rsidRDefault="00A72F0F" w:rsidP="001A53EB">
      <w:pPr>
        <w:pStyle w:val="MemberHeading"/>
        <w:rPr>
          <w:rStyle w:val="Element"/>
        </w:rPr>
      </w:pPr>
      <w:proofErr w:type="gramStart"/>
      <w:r>
        <w:rPr>
          <w:rStyle w:val="Element"/>
        </w:rPr>
        <w:t>prod:ProductTree</w:t>
      </w:r>
      <w:proofErr w:type="gramEnd"/>
      <w:r>
        <w:rPr>
          <w:rStyle w:val="Element"/>
        </w:rPr>
        <w:t xml:space="preserve"> / prod</w:t>
      </w:r>
      <w:r w:rsidR="001A53EB">
        <w:rPr>
          <w:rStyle w:val="Element"/>
        </w:rPr>
        <w:t>:FullProductName</w:t>
      </w:r>
    </w:p>
    <w:p w14:paraId="677AC924" w14:textId="214D8324" w:rsidR="001A53EB" w:rsidRPr="005D4C8E" w:rsidRDefault="001A53EB" w:rsidP="001A53EB">
      <w:pPr>
        <w:pStyle w:val="Member"/>
      </w:pPr>
      <w:r w:rsidRPr="005D4C8E">
        <w:rPr>
          <w:b/>
        </w:rPr>
        <w:t>Data Type:</w:t>
      </w:r>
      <w:r>
        <w:tab/>
      </w:r>
      <w:r>
        <w:tab/>
        <w:t>string</w:t>
      </w:r>
      <w:r>
        <w:br/>
      </w:r>
      <w:r w:rsidRPr="001A53EB">
        <w:rPr>
          <w:b/>
        </w:rPr>
        <w:t>Range:</w:t>
      </w:r>
      <w:r>
        <w:tab/>
      </w:r>
      <w:r>
        <w:tab/>
      </w:r>
      <w:r>
        <w:tab/>
        <w:t>unrestricted</w:t>
      </w:r>
      <w:r>
        <w:br/>
      </w:r>
      <w:r w:rsidRPr="005D4C8E">
        <w:rPr>
          <w:b/>
        </w:rPr>
        <w:t>Minimum Occurrences:</w:t>
      </w:r>
      <w:r>
        <w:tab/>
        <w:t>1</w:t>
      </w:r>
      <w:r>
        <w:br/>
      </w:r>
      <w:r w:rsidRPr="005D4C8E">
        <w:rPr>
          <w:b/>
        </w:rPr>
        <w:t>Maximum Occurrences:</w:t>
      </w:r>
      <w:r>
        <w:tab/>
        <w:t>unbounded</w:t>
      </w:r>
      <w:r>
        <w:br/>
      </w:r>
      <w:r w:rsidRPr="005D4C8E">
        <w:rPr>
          <w:b/>
        </w:rPr>
        <w:t>Parent:</w:t>
      </w:r>
      <w:r>
        <w:tab/>
      </w:r>
      <w:r>
        <w:tab/>
      </w:r>
      <w:r>
        <w:tab/>
        <w:t>Product Tree, Relationship, Branch</w:t>
      </w:r>
      <w:r>
        <w:br/>
      </w:r>
      <w:r>
        <w:rPr>
          <w:b/>
        </w:rPr>
        <w:t>Attribute</w:t>
      </w:r>
      <w:r w:rsidRPr="005D4C8E">
        <w:rPr>
          <w:b/>
        </w:rPr>
        <w:t>:</w:t>
      </w:r>
      <w:r>
        <w:tab/>
      </w:r>
      <w:r>
        <w:tab/>
      </w:r>
      <w:r>
        <w:tab/>
        <w:t>Product ID, CPE</w:t>
      </w:r>
      <w:r>
        <w:br/>
      </w:r>
      <w:r>
        <w:rPr>
          <w:b/>
        </w:rPr>
        <w:t>Attribute Data Type</w:t>
      </w:r>
      <w:r w:rsidRPr="005D4C8E">
        <w:rPr>
          <w:b/>
        </w:rPr>
        <w:t>:</w:t>
      </w:r>
      <w:r>
        <w:tab/>
      </w:r>
      <w:r w:rsidRPr="001A53EB">
        <w:t>token, CPE number or CPE URI</w:t>
      </w:r>
      <w:r>
        <w:br/>
      </w:r>
      <w:r>
        <w:rPr>
          <w:b/>
        </w:rPr>
        <w:t>Attribute Required</w:t>
      </w:r>
      <w:r w:rsidRPr="005D4C8E">
        <w:rPr>
          <w:b/>
        </w:rPr>
        <w:t>:</w:t>
      </w:r>
      <w:r>
        <w:tab/>
        <w:t>yes, no</w:t>
      </w:r>
    </w:p>
    <w:p w14:paraId="6C836675" w14:textId="77777777" w:rsidR="001A53EB" w:rsidRDefault="001A53EB" w:rsidP="001A53EB">
      <w:pPr>
        <w:spacing w:before="0" w:after="0"/>
      </w:pPr>
    </w:p>
    <w:p w14:paraId="07FE846D" w14:textId="01020EB6" w:rsidR="001A53EB" w:rsidRDefault="001A53EB" w:rsidP="001A53EB">
      <w:r w:rsidRPr="00F32D93">
        <w:t>The</w:t>
      </w:r>
      <w:r w:rsidRPr="001A53EB">
        <w:t xml:space="preserve"> </w:t>
      </w:r>
      <w:del w:id="2224" w:author="Stefan Hagen" w:date="2017-03-11T19:25:00Z">
        <w:r w:rsidRPr="00F32D93" w:rsidDel="002930C5">
          <w:rPr>
            <w:rStyle w:val="Element"/>
          </w:rPr>
          <w:delText>cvrf</w:delText>
        </w:r>
      </w:del>
      <w:proofErr w:type="gramStart"/>
      <w:ins w:id="2225" w:author="Stefan Hagen" w:date="2017-03-11T19:25:00Z">
        <w:r w:rsidR="002930C5">
          <w:rPr>
            <w:rStyle w:val="Element"/>
          </w:rPr>
          <w:t>prod</w:t>
        </w:r>
      </w:ins>
      <w:r w:rsidRPr="00F32D93">
        <w:rPr>
          <w:rStyle w:val="Element"/>
        </w:rPr>
        <w:t>:</w:t>
      </w:r>
      <w:r>
        <w:rPr>
          <w:rStyle w:val="Element"/>
        </w:rPr>
        <w:t>FullProductName</w:t>
      </w:r>
      <w:proofErr w:type="gramEnd"/>
      <w:r w:rsidRPr="00F32D93">
        <w:rPr>
          <w:b/>
          <w:bCs/>
        </w:rPr>
        <w:t xml:space="preserve"> </w:t>
      </w:r>
      <w:r w:rsidRPr="001A53EB">
        <w:t xml:space="preserve">elements define the endpoints of the </w:t>
      </w:r>
      <w:r w:rsidRPr="001A53EB">
        <w:rPr>
          <w:b/>
          <w:bCs/>
        </w:rPr>
        <w:t xml:space="preserve">Product Tree </w:t>
      </w:r>
      <w:r w:rsidRPr="001A53EB">
        <w:t xml:space="preserve">and occur directly at the root level, at the branch level, or as the result of a relationship between two products. 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14BA4615" w14:textId="77777777" w:rsidR="001A53EB" w:rsidRDefault="001A53EB" w:rsidP="001A53EB">
      <w:r w:rsidRPr="001A53EB">
        <w:t>The Common Platform Enumeration (</w:t>
      </w:r>
      <w:r w:rsidRPr="001A53EB">
        <w:rPr>
          <w:i/>
          <w:iCs/>
        </w:rPr>
        <w:t>CPE</w:t>
      </w:r>
      <w:r w:rsidRPr="001A53EB">
        <w:t xml:space="preserve">) attribute refers to a method for naming platforms. The structure for CPE is described at http://cpe.mitre.org. The </w:t>
      </w:r>
      <w:r w:rsidRPr="001A53EB">
        <w:rPr>
          <w:i/>
          <w:iCs/>
        </w:rPr>
        <w:t xml:space="preserve">CPE </w:t>
      </w:r>
      <w:r w:rsidRPr="001A53EB">
        <w:t xml:space="preserve">can be either an integer (if MITRE has an entry for the platform in question) or a candidate string from the vendor if </w:t>
      </w:r>
      <w:r>
        <w:t>no MITRE entry yet exists</w:t>
      </w:r>
      <w:r w:rsidRPr="00E76105">
        <w:t>.</w:t>
      </w:r>
    </w:p>
    <w:p w14:paraId="4A2B0F0E" w14:textId="1B399F9F" w:rsidR="001A53EB" w:rsidRPr="00C06268" w:rsidRDefault="001A53EB" w:rsidP="001A53EB">
      <w:r w:rsidRPr="001A53EB">
        <w:t xml:space="preserve">The </w:t>
      </w:r>
      <w:r w:rsidRPr="001A53EB">
        <w:rPr>
          <w:i/>
          <w:iCs/>
        </w:rPr>
        <w:t xml:space="preserve">Product ID </w:t>
      </w:r>
      <w:r w:rsidRPr="001A53EB">
        <w:t xml:space="preserve">attribute is required to identify a </w:t>
      </w:r>
      <w:r w:rsidRPr="001A53EB">
        <w:rPr>
          <w:b/>
          <w:bCs/>
        </w:rPr>
        <w:t xml:space="preserve">Full Product Name </w:t>
      </w:r>
      <w:r w:rsidRPr="001A53EB">
        <w:t xml:space="preserve">so that it can be referred to from other parts in the document. There is no predefined or required format for the </w:t>
      </w:r>
      <w:r w:rsidRPr="001A53EB">
        <w:rPr>
          <w:i/>
          <w:iCs/>
        </w:rPr>
        <w:t xml:space="preserve">Product ID </w:t>
      </w:r>
      <w:r w:rsidRPr="001A53EB">
        <w:t xml:space="preserve">as long as it uniquely identifies a product in the context of the current document. Examples include incremental integers or Globally Unique Identifiers (GUIDs). </w:t>
      </w:r>
      <w:r w:rsidRPr="00E76105">
        <w:t xml:space="preserve"> </w:t>
      </w:r>
      <w:r w:rsidRPr="00F56DD9">
        <w:t xml:space="preserve"> </w:t>
      </w:r>
      <w:r w:rsidRPr="00C06268">
        <w:t xml:space="preserve"> </w:t>
      </w:r>
    </w:p>
    <w:p w14:paraId="70ED7489" w14:textId="77777777" w:rsidR="001A53EB" w:rsidRPr="00F32D93" w:rsidRDefault="001A53EB" w:rsidP="001A53EB"/>
    <w:p w14:paraId="609C8D8D" w14:textId="12BD69BA" w:rsidR="001A53EB" w:rsidRDefault="001A53EB" w:rsidP="001A53EB">
      <w:pPr>
        <w:pStyle w:val="MemberHeading"/>
      </w:pPr>
      <w:r>
        <w:t>Example</w:t>
      </w:r>
      <w:r w:rsidR="00862043">
        <w:t>s</w:t>
      </w:r>
    </w:p>
    <w:p w14:paraId="481014B8"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26" w:author="Stefan Hagen" w:date="2017-03-12T22:48:00Z">
        <w:r w:rsidR="00A07A1F">
          <w:rPr>
            <w:noProof/>
          </w:rPr>
          <w:t>37</w:t>
        </w:r>
      </w:ins>
      <w:del w:id="2227" w:author="Stefan Hagen" w:date="2017-03-11T23:24:00Z">
        <w:r w:rsidR="00147C8E" w:rsidDel="004377E7">
          <w:rPr>
            <w:noProof/>
          </w:rPr>
          <w:delText>27</w:delText>
        </w:r>
      </w:del>
      <w:r w:rsidR="00A07A1F">
        <w:rPr>
          <w:noProof/>
        </w:rPr>
        <w:fldChar w:fldCharType="end"/>
      </w:r>
      <w:r w:rsidRPr="003F1FAD">
        <w:t>:</w:t>
      </w:r>
    </w:p>
    <w:p w14:paraId="34CD8419" w14:textId="37725047" w:rsidR="00862043" w:rsidRDefault="00862043" w:rsidP="00862043">
      <w:pPr>
        <w:pStyle w:val="Examplesmall"/>
      </w:pPr>
      <w:r>
        <w:t>&lt;FullProductName ProductID="CVRFPID-0004"&gt;</w:t>
      </w:r>
    </w:p>
    <w:p w14:paraId="3D115708" w14:textId="2531FFFA" w:rsidR="001A53EB" w:rsidRDefault="00862043" w:rsidP="00862043">
      <w:pPr>
        <w:pStyle w:val="Examplesmall"/>
      </w:pPr>
      <w:r>
        <w:t xml:space="preserve">  Microsoft Host Integration Server 2006 Service Pack 1</w:t>
      </w:r>
      <w:r>
        <w:br/>
        <w:t>&lt;/FullProductName&gt;</w:t>
      </w:r>
    </w:p>
    <w:p w14:paraId="2BF7B4CE"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28" w:author="Stefan Hagen" w:date="2017-03-12T22:48:00Z">
        <w:r w:rsidR="00A07A1F">
          <w:rPr>
            <w:noProof/>
          </w:rPr>
          <w:t>38</w:t>
        </w:r>
      </w:ins>
      <w:del w:id="2229" w:author="Stefan Hagen" w:date="2017-03-11T23:24:00Z">
        <w:r w:rsidR="00147C8E" w:rsidDel="004377E7">
          <w:rPr>
            <w:noProof/>
          </w:rPr>
          <w:delText>28</w:delText>
        </w:r>
      </w:del>
      <w:r w:rsidR="00A07A1F">
        <w:rPr>
          <w:noProof/>
        </w:rPr>
        <w:fldChar w:fldCharType="end"/>
      </w:r>
      <w:r w:rsidRPr="003F1FAD">
        <w:t>:</w:t>
      </w:r>
    </w:p>
    <w:p w14:paraId="0A35E115" w14:textId="50C382E2" w:rsidR="00862043" w:rsidRDefault="00862043" w:rsidP="00862043">
      <w:pPr>
        <w:pStyle w:val="Examplesmall"/>
      </w:pPr>
      <w:r>
        <w:t>&lt;FullProductName ProductID="CVRFPID-0005"&gt;</w:t>
      </w:r>
      <w:r>
        <w:br/>
        <w:t xml:space="preserve">  </w:t>
      </w:r>
      <w:r w:rsidRPr="00862043">
        <w:t>Microsoft Of</w:t>
      </w:r>
      <w:r>
        <w:t>fice 2008 for Mac 12.3.1 Update</w:t>
      </w:r>
      <w:r>
        <w:br/>
      </w:r>
      <w:r w:rsidRPr="00862043">
        <w:t>&lt;/FullProductName&gt;</w:t>
      </w:r>
    </w:p>
    <w:p w14:paraId="118B2C4A" w14:textId="77777777" w:rsidR="000E0532" w:rsidRDefault="000E0532" w:rsidP="000E0532"/>
    <w:p w14:paraId="232EC576" w14:textId="27E76035" w:rsidR="000E0532" w:rsidRDefault="000E0532" w:rsidP="000E0532">
      <w:pPr>
        <w:pStyle w:val="Heading3"/>
      </w:pPr>
      <w:bookmarkStart w:id="2230" w:name="_Toc477122290"/>
      <w:r>
        <w:t>Product Tree – Relationship</w:t>
      </w:r>
      <w:bookmarkEnd w:id="2230"/>
    </w:p>
    <w:p w14:paraId="545A0AA5" w14:textId="250149C3" w:rsidR="000E0532" w:rsidRDefault="000E0532" w:rsidP="000E0532">
      <w:pPr>
        <w:pStyle w:val="MemberHeading"/>
        <w:rPr>
          <w:rStyle w:val="Element"/>
        </w:rPr>
      </w:pPr>
      <w:proofErr w:type="gramStart"/>
      <w:r>
        <w:rPr>
          <w:rStyle w:val="Element"/>
        </w:rPr>
        <w:t>prod:ProductTree</w:t>
      </w:r>
      <w:proofErr w:type="gramEnd"/>
      <w:r w:rsidR="00A72F0F">
        <w:rPr>
          <w:rStyle w:val="Element"/>
        </w:rPr>
        <w:t xml:space="preserve"> / prod</w:t>
      </w:r>
      <w:r>
        <w:rPr>
          <w:rStyle w:val="Element"/>
        </w:rPr>
        <w:t>:Relationship</w:t>
      </w:r>
    </w:p>
    <w:p w14:paraId="1D57406C" w14:textId="49957CC6" w:rsidR="000E0532" w:rsidRPr="005D4C8E" w:rsidRDefault="000E0532" w:rsidP="000E0532">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unbounded</w:t>
      </w:r>
      <w:r>
        <w:br/>
      </w:r>
      <w:r w:rsidRPr="005D4C8E">
        <w:rPr>
          <w:b/>
        </w:rPr>
        <w:t>Parent:</w:t>
      </w:r>
      <w:r>
        <w:tab/>
      </w:r>
      <w:r>
        <w:tab/>
      </w:r>
      <w:r>
        <w:tab/>
        <w:t>Product Tree</w:t>
      </w:r>
      <w:r>
        <w:br/>
      </w:r>
      <w:r>
        <w:rPr>
          <w:b/>
        </w:rPr>
        <w:t>Children</w:t>
      </w:r>
      <w:r w:rsidRPr="005D4C8E">
        <w:rPr>
          <w:b/>
        </w:rPr>
        <w:t>:</w:t>
      </w:r>
      <w:r>
        <w:tab/>
      </w:r>
      <w:r>
        <w:tab/>
      </w:r>
      <w:r>
        <w:tab/>
        <w:t>Full Product Name</w:t>
      </w:r>
      <w:r>
        <w:br/>
      </w:r>
      <w:r>
        <w:rPr>
          <w:b/>
        </w:rPr>
        <w:t>Attribute</w:t>
      </w:r>
      <w:r w:rsidRPr="005D4C8E">
        <w:rPr>
          <w:b/>
        </w:rPr>
        <w:t>:</w:t>
      </w:r>
      <w:r>
        <w:tab/>
      </w:r>
      <w:r>
        <w:tab/>
      </w:r>
      <w:r>
        <w:tab/>
      </w:r>
      <w:r w:rsidRPr="000E0532">
        <w:t xml:space="preserve">Product Reference, Relationship Type, </w:t>
      </w:r>
      <w:r>
        <w:br/>
        <w:t xml:space="preserve">                             </w:t>
      </w:r>
      <w:r>
        <w:tab/>
      </w:r>
      <w:r>
        <w:tab/>
      </w:r>
      <w:r w:rsidRPr="000E0532">
        <w:t xml:space="preserve">Relates </w:t>
      </w:r>
      <w:proofErr w:type="gramStart"/>
      <w:r w:rsidRPr="000E0532">
        <w:t>To</w:t>
      </w:r>
      <w:proofErr w:type="gramEnd"/>
      <w:r w:rsidRPr="000E0532">
        <w:t xml:space="preserve"> Product Reference</w:t>
      </w:r>
      <w:r>
        <w:br/>
      </w:r>
      <w:r>
        <w:rPr>
          <w:b/>
        </w:rPr>
        <w:t>Attribute Data Type</w:t>
      </w:r>
      <w:r w:rsidRPr="005D4C8E">
        <w:rPr>
          <w:b/>
        </w:rPr>
        <w:t>:</w:t>
      </w:r>
      <w:r>
        <w:tab/>
      </w:r>
      <w:r w:rsidRPr="000E0532">
        <w:t>token, enumerated list, token</w:t>
      </w:r>
      <w:r>
        <w:br/>
      </w:r>
      <w:r>
        <w:rPr>
          <w:b/>
        </w:rPr>
        <w:t>Attribute Required</w:t>
      </w:r>
      <w:r w:rsidRPr="005D4C8E">
        <w:rPr>
          <w:b/>
        </w:rPr>
        <w:t>:</w:t>
      </w:r>
      <w:r>
        <w:tab/>
        <w:t>yes, yes, yes</w:t>
      </w:r>
    </w:p>
    <w:p w14:paraId="374F38F7" w14:textId="77777777" w:rsidR="000E0532" w:rsidRDefault="000E0532" w:rsidP="000E0532">
      <w:pPr>
        <w:spacing w:before="0" w:after="0"/>
      </w:pPr>
    </w:p>
    <w:p w14:paraId="50509A13" w14:textId="3A2C262C" w:rsidR="000E0532" w:rsidRPr="000E0532" w:rsidRDefault="000E0532" w:rsidP="000E0532">
      <w:r w:rsidRPr="00F32D93">
        <w:t>The</w:t>
      </w:r>
      <w:r w:rsidRPr="001A53EB">
        <w:t xml:space="preserve"> </w:t>
      </w:r>
      <w:del w:id="2231" w:author="Stefan Hagen" w:date="2017-03-11T19:25:00Z">
        <w:r w:rsidRPr="00F32D93" w:rsidDel="002930C5">
          <w:rPr>
            <w:rStyle w:val="Element"/>
          </w:rPr>
          <w:delText>cvrf</w:delText>
        </w:r>
      </w:del>
      <w:proofErr w:type="gramStart"/>
      <w:ins w:id="2232" w:author="Stefan Hagen" w:date="2017-03-11T19:25:00Z">
        <w:r w:rsidR="002930C5">
          <w:rPr>
            <w:rStyle w:val="Element"/>
          </w:rPr>
          <w:t>prod</w:t>
        </w:r>
      </w:ins>
      <w:r w:rsidRPr="00F32D93">
        <w:rPr>
          <w:rStyle w:val="Element"/>
        </w:rPr>
        <w:t>:</w:t>
      </w:r>
      <w:r>
        <w:rPr>
          <w:rStyle w:val="Element"/>
        </w:rPr>
        <w:t>Relationship</w:t>
      </w:r>
      <w:proofErr w:type="gramEnd"/>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rsidRPr="000E0532">
        <w:t xml:space="preserve">entry. </w:t>
      </w:r>
    </w:p>
    <w:p w14:paraId="3F33BE5E" w14:textId="77777777" w:rsidR="000E0532" w:rsidRPr="000E0532" w:rsidRDefault="000E0532" w:rsidP="000E0532">
      <w:r w:rsidRPr="000E0532">
        <w:lastRenderedPageBreak/>
        <w:t xml:space="preserve">This situation arises when a product is vulnerable only when installed together with another, or to describe operating system components. 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3F1AF277" w14:textId="77777777" w:rsidR="000E0532" w:rsidRPr="000E0532" w:rsidRDefault="000E0532" w:rsidP="000E0532">
      <w:r w:rsidRPr="000E0532">
        <w:rPr>
          <w:b/>
          <w:bCs/>
        </w:rPr>
        <w:t xml:space="preserve">Relationship </w:t>
      </w:r>
      <w:r w:rsidRPr="000E0532">
        <w:t xml:space="preserve">elements live at the root of a </w:t>
      </w:r>
      <w:r w:rsidRPr="000E0532">
        <w:rPr>
          <w:b/>
          <w:bCs/>
        </w:rPr>
        <w:t>Product Tree</w:t>
      </w:r>
      <w:r w:rsidRPr="000E0532">
        <w:t xml:space="preserve">, and they have three mandatory attributes: </w:t>
      </w:r>
      <w:r w:rsidRPr="000E0532">
        <w:rPr>
          <w:i/>
          <w:iCs/>
        </w:rPr>
        <w:t xml:space="preserve">Product Reference </w:t>
      </w:r>
      <w:r w:rsidRPr="000E0532">
        <w:t xml:space="preserve">and </w:t>
      </w:r>
      <w:r w:rsidRPr="000E0532">
        <w:rPr>
          <w:i/>
          <w:iCs/>
        </w:rPr>
        <w:t xml:space="preserve">Relates </w:t>
      </w:r>
      <w:proofErr w:type="gramStart"/>
      <w:r w:rsidRPr="000E0532">
        <w:rPr>
          <w:i/>
          <w:iCs/>
        </w:rPr>
        <w:t>To</w:t>
      </w:r>
      <w:proofErr w:type="gramEnd"/>
      <w:r w:rsidRPr="000E0532">
        <w:rPr>
          <w:i/>
          <w:iCs/>
        </w:rPr>
        <w:t xml:space="preserve"> Product Reference </w:t>
      </w:r>
      <w:r w:rsidRPr="000E0532">
        <w:t xml:space="preserve">each contain the </w:t>
      </w:r>
      <w:r w:rsidRPr="000E0532">
        <w:rPr>
          <w:i/>
          <w:iCs/>
        </w:rPr>
        <w:t xml:space="preserve">Product ID </w:t>
      </w:r>
      <w:r w:rsidRPr="000E0532">
        <w:t xml:space="preserve">token for the two products that will form the relationship, and the </w:t>
      </w:r>
      <w:r w:rsidRPr="000E0532">
        <w:rPr>
          <w:i/>
          <w:iCs/>
        </w:rPr>
        <w:t xml:space="preserve">Type </w:t>
      </w:r>
      <w:r w:rsidRPr="000E0532">
        <w:t xml:space="preserve">attribute defines how the products are related. </w:t>
      </w:r>
    </w:p>
    <w:p w14:paraId="07D4A2AA" w14:textId="77777777" w:rsidR="000E0532" w:rsidRPr="000E0532" w:rsidRDefault="000E0532" w:rsidP="000E0532">
      <w:r w:rsidRPr="000E0532">
        <w:t xml:space="preserve">Consider two previously constructed products with </w:t>
      </w:r>
      <w:r w:rsidRPr="000E0532">
        <w:rPr>
          <w:i/>
          <w:iCs/>
        </w:rPr>
        <w:t xml:space="preserve">Product IDs </w:t>
      </w:r>
      <w:r w:rsidRPr="000E0532">
        <w:t xml:space="preserve">CVRFPID-0001 and CVRFPID- 0002. CVRF v1.1 supports the following </w:t>
      </w:r>
      <w:r w:rsidRPr="000E0532">
        <w:rPr>
          <w:b/>
          <w:bCs/>
        </w:rPr>
        <w:t xml:space="preserve">Relationship </w:t>
      </w:r>
      <w:r w:rsidRPr="000E0532">
        <w:rPr>
          <w:i/>
          <w:iCs/>
        </w:rPr>
        <w:t xml:space="preserve">Type </w:t>
      </w:r>
      <w:r w:rsidRPr="000E0532">
        <w:t xml:space="preserve">values: </w:t>
      </w:r>
    </w:p>
    <w:p w14:paraId="037108A9" w14:textId="77777777" w:rsidR="000E0532" w:rsidRPr="000E0532" w:rsidRDefault="000E0532" w:rsidP="000E0532">
      <w:pPr>
        <w:pStyle w:val="ListParagraph"/>
        <w:numPr>
          <w:ilvl w:val="0"/>
          <w:numId w:val="18"/>
        </w:numPr>
      </w:pPr>
      <w:r w:rsidRPr="000E0532">
        <w:rPr>
          <w:b/>
          <w:bCs/>
        </w:rPr>
        <w:t>Default Component Of</w:t>
      </w:r>
      <w:r w:rsidRPr="000E0532">
        <w:t xml:space="preserve">: CVRFPID-0001 is a default component of CVRFPID-0002 </w:t>
      </w:r>
      <w:r w:rsidRPr="000E0532">
        <w:rPr>
          <w:rFonts w:ascii="MS Mincho" w:eastAsia="MS Mincho" w:hAnsi="MS Mincho" w:cs="MS Mincho"/>
        </w:rPr>
        <w:t> </w:t>
      </w:r>
    </w:p>
    <w:p w14:paraId="2265F803" w14:textId="77777777" w:rsidR="000E0532" w:rsidRPr="000E0532" w:rsidRDefault="000E0532" w:rsidP="000E0532">
      <w:pPr>
        <w:pStyle w:val="ListParagraph"/>
        <w:numPr>
          <w:ilvl w:val="0"/>
          <w:numId w:val="18"/>
        </w:numPr>
      </w:pPr>
      <w:r w:rsidRPr="000E0532">
        <w:rPr>
          <w:b/>
          <w:bCs/>
        </w:rPr>
        <w:t>Optional Component Of</w:t>
      </w:r>
      <w:r w:rsidRPr="000E0532">
        <w:t xml:space="preserve">: CVRFPID-0001 is an optional component of CVRFPID-0002 </w:t>
      </w:r>
      <w:r w:rsidRPr="000E0532">
        <w:rPr>
          <w:rFonts w:ascii="MS Mincho" w:eastAsia="MS Mincho" w:hAnsi="MS Mincho" w:cs="MS Mincho"/>
        </w:rPr>
        <w:t> </w:t>
      </w:r>
    </w:p>
    <w:p w14:paraId="3CE862E8" w14:textId="77777777" w:rsidR="000E0532" w:rsidRPr="000E0532" w:rsidRDefault="000E0532" w:rsidP="000E0532">
      <w:pPr>
        <w:pStyle w:val="ListParagraph"/>
        <w:numPr>
          <w:ilvl w:val="0"/>
          <w:numId w:val="18"/>
        </w:numPr>
      </w:pPr>
      <w:r w:rsidRPr="000E0532">
        <w:rPr>
          <w:b/>
          <w:bCs/>
        </w:rPr>
        <w:t>External Component Of</w:t>
      </w:r>
      <w:r w:rsidRPr="000E0532">
        <w:t xml:space="preserve">: CVRFPID-0001 is an external component of CVRFPID-0002 </w:t>
      </w:r>
      <w:r w:rsidRPr="000E0532">
        <w:rPr>
          <w:rFonts w:ascii="MS Mincho" w:eastAsia="MS Mincho" w:hAnsi="MS Mincho" w:cs="MS Mincho"/>
        </w:rPr>
        <w:t> </w:t>
      </w:r>
    </w:p>
    <w:p w14:paraId="3A2733A0" w14:textId="77777777" w:rsidR="000E0532" w:rsidRPr="000E0532" w:rsidRDefault="000E0532" w:rsidP="000E0532">
      <w:pPr>
        <w:pStyle w:val="ListParagraph"/>
        <w:numPr>
          <w:ilvl w:val="0"/>
          <w:numId w:val="18"/>
        </w:numPr>
      </w:pPr>
      <w:r w:rsidRPr="000E0532">
        <w:rPr>
          <w:b/>
          <w:bCs/>
        </w:rPr>
        <w:t>Installed On</w:t>
      </w:r>
      <w:r w:rsidRPr="000E0532">
        <w:t xml:space="preserve">: CVRFPID-0001 is installed on CVRFPID-0002 </w:t>
      </w:r>
      <w:r w:rsidRPr="000E0532">
        <w:rPr>
          <w:rFonts w:ascii="MS Mincho" w:eastAsia="MS Mincho" w:hAnsi="MS Mincho" w:cs="MS Mincho"/>
        </w:rPr>
        <w:t> </w:t>
      </w:r>
    </w:p>
    <w:p w14:paraId="0CF456B2" w14:textId="77777777" w:rsidR="000E0532" w:rsidRPr="000E0532" w:rsidRDefault="000E0532" w:rsidP="000E0532">
      <w:pPr>
        <w:pStyle w:val="ListParagraph"/>
        <w:numPr>
          <w:ilvl w:val="0"/>
          <w:numId w:val="18"/>
        </w:numPr>
      </w:pPr>
      <w:r w:rsidRPr="000E0532">
        <w:rPr>
          <w:b/>
          <w:bCs/>
        </w:rPr>
        <w:t>Installed With</w:t>
      </w:r>
      <w:r w:rsidRPr="000E0532">
        <w:t xml:space="preserve">: CVRFPID-0001 is installed with CVRFPID-0002 </w:t>
      </w:r>
      <w:r w:rsidRPr="000E0532">
        <w:rPr>
          <w:rFonts w:ascii="MS Mincho" w:eastAsia="MS Mincho" w:hAnsi="MS Mincho" w:cs="MS Mincho"/>
        </w:rPr>
        <w:t> </w:t>
      </w:r>
      <w:r w:rsidRPr="000E0532">
        <w:t xml:space="preserve">Once a </w:t>
      </w:r>
      <w:r w:rsidRPr="000E0532">
        <w:rPr>
          <w:b/>
          <w:bCs/>
        </w:rPr>
        <w:t xml:space="preserve">Relationship </w:t>
      </w:r>
      <w:r w:rsidRPr="000E0532">
        <w:t xml:space="preserve">element has been created, it needs to be completed by adding one </w:t>
      </w:r>
      <w:r w:rsidRPr="000E0532">
        <w:rPr>
          <w:b/>
          <w:bCs/>
        </w:rPr>
        <w:t xml:space="preserve">Full Product Name </w:t>
      </w:r>
      <w:r w:rsidRPr="000E0532">
        <w:t xml:space="preserve">element as a child, typically using a combination of the two related product names as a value. </w:t>
      </w:r>
      <w:r w:rsidRPr="000E0532">
        <w:rPr>
          <w:rFonts w:ascii="MS Mincho" w:eastAsia="MS Mincho" w:hAnsi="MS Mincho" w:cs="MS Mincho"/>
        </w:rPr>
        <w:t> </w:t>
      </w:r>
    </w:p>
    <w:p w14:paraId="34D6B968" w14:textId="60C06B58" w:rsidR="000E0532" w:rsidRPr="00F32D93" w:rsidRDefault="000E0532" w:rsidP="000E0532">
      <w:r w:rsidRPr="00862043">
        <w:t xml:space="preserve"> </w:t>
      </w:r>
      <w:r w:rsidRPr="00862043">
        <w:rPr>
          <w:rFonts w:ascii="MS Mincho" w:eastAsia="MS Mincho" w:hAnsi="MS Mincho" w:cs="MS Mincho"/>
        </w:rPr>
        <w:t> </w:t>
      </w:r>
    </w:p>
    <w:p w14:paraId="2C93A931" w14:textId="0CDC3E72" w:rsidR="000E0532" w:rsidRDefault="000E0532" w:rsidP="000E0532">
      <w:pPr>
        <w:pStyle w:val="MemberHeading"/>
      </w:pPr>
      <w:r>
        <w:t>Example</w:t>
      </w:r>
      <w:r w:rsidR="00A72F0F">
        <w:t>s</w:t>
      </w:r>
    </w:p>
    <w:p w14:paraId="37CE918C" w14:textId="77777777" w:rsidR="000E0532" w:rsidRDefault="000E0532" w:rsidP="000E0532">
      <w:pPr>
        <w:spacing w:before="0" w:after="0"/>
      </w:pPr>
    </w:p>
    <w:p w14:paraId="1107E501"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33" w:author="Stefan Hagen" w:date="2017-03-12T22:48:00Z">
        <w:r w:rsidR="00A07A1F">
          <w:rPr>
            <w:noProof/>
          </w:rPr>
          <w:t>39</w:t>
        </w:r>
      </w:ins>
      <w:del w:id="2234" w:author="Stefan Hagen" w:date="2017-03-11T23:24:00Z">
        <w:r w:rsidR="00147C8E" w:rsidDel="004377E7">
          <w:rPr>
            <w:noProof/>
          </w:rPr>
          <w:delText>29</w:delText>
        </w:r>
      </w:del>
      <w:r w:rsidR="00A07A1F">
        <w:rPr>
          <w:noProof/>
        </w:rPr>
        <w:fldChar w:fldCharType="end"/>
      </w:r>
      <w:r w:rsidRPr="003F1FAD">
        <w:t>:</w:t>
      </w:r>
    </w:p>
    <w:p w14:paraId="5008C704" w14:textId="77777777" w:rsidR="000E0532" w:rsidRPr="000E0532" w:rsidRDefault="000E0532" w:rsidP="000E0532">
      <w:pPr>
        <w:spacing w:before="0" w:after="0"/>
      </w:pPr>
      <w:r w:rsidRPr="000E0532">
        <w:t>The first product is defined as:</w:t>
      </w:r>
      <w:r w:rsidRPr="000E0532">
        <w:rPr>
          <w:rFonts w:ascii="MS Mincho" w:eastAsia="MS Mincho" w:hAnsi="MS Mincho" w:cs="MS Mincho"/>
        </w:rPr>
        <w:t>  </w:t>
      </w:r>
    </w:p>
    <w:p w14:paraId="1D191BB0" w14:textId="5BCF4AAB" w:rsidR="000E0532" w:rsidRPr="00610C93" w:rsidRDefault="000E0532" w:rsidP="000E0532">
      <w:pPr>
        <w:pStyle w:val="Examplesmall"/>
      </w:pPr>
      <w:r w:rsidRPr="000E0532">
        <w:t>&lt;FullProduc</w:t>
      </w:r>
      <w:r>
        <w:t>tName ProductID="CVRFPID-0007"&gt;</w:t>
      </w:r>
      <w:r>
        <w:br/>
        <w:t xml:space="preserve">  </w:t>
      </w:r>
      <w:r w:rsidRPr="000E0532">
        <w:t>Active Director</w:t>
      </w:r>
      <w:r>
        <w:t>y Lightweight Directory Service</w:t>
      </w:r>
      <w:r>
        <w:br/>
      </w:r>
      <w:r w:rsidRPr="000E0532">
        <w:t>&lt;/FullProductName&gt;</w:t>
      </w:r>
    </w:p>
    <w:p w14:paraId="72A6200B" w14:textId="77777777" w:rsidR="000E0532" w:rsidRDefault="000E0532" w:rsidP="000E0532"/>
    <w:p w14:paraId="6747EB7A" w14:textId="4D508927" w:rsidR="000E0532" w:rsidRDefault="000E0532" w:rsidP="000E0532">
      <w:r w:rsidRPr="000E0532">
        <w:t>And the second product is defined as:</w:t>
      </w:r>
    </w:p>
    <w:p w14:paraId="53AC8EF8" w14:textId="447839B3" w:rsidR="000E0532" w:rsidRPr="00610C93" w:rsidRDefault="000E0532" w:rsidP="000E0532">
      <w:pPr>
        <w:pStyle w:val="Examplesmall"/>
      </w:pPr>
      <w:r w:rsidRPr="000E0532">
        <w:t>&lt;FullProduc</w:t>
      </w:r>
      <w:r>
        <w:t>tName ProductID="CVRFPID-0008"&gt;</w:t>
      </w:r>
      <w:r>
        <w:br/>
        <w:t xml:space="preserve">  Windows Vista Service Pack 2</w:t>
      </w:r>
      <w:r>
        <w:br/>
      </w:r>
      <w:r w:rsidRPr="000E0532">
        <w:t>&lt;/FullProductName&gt;</w:t>
      </w:r>
    </w:p>
    <w:p w14:paraId="25AA6926" w14:textId="77777777" w:rsidR="000E0532" w:rsidRDefault="000E0532" w:rsidP="000E0532"/>
    <w:p w14:paraId="15909154" w14:textId="6199AE98" w:rsidR="000E0532" w:rsidRDefault="000E0532" w:rsidP="000E0532">
      <w:r w:rsidRPr="000E0532">
        <w:t>And the relationship can then be defined as:</w:t>
      </w:r>
    </w:p>
    <w:p w14:paraId="0574958A" w14:textId="6E075CBF" w:rsidR="000E0532" w:rsidRDefault="000E0532" w:rsidP="000E0532">
      <w:pPr>
        <w:pStyle w:val="Examplesmall"/>
      </w:pPr>
      <w:r>
        <w:t>&lt;Relationship ProductReference="CVRFPID-0007" RelationType="OptionalComponentOf"</w:t>
      </w:r>
    </w:p>
    <w:p w14:paraId="649980CF" w14:textId="21B3916B" w:rsidR="000E0532" w:rsidRDefault="000E0532" w:rsidP="000E0532">
      <w:pPr>
        <w:pStyle w:val="Examplesmall"/>
      </w:pPr>
      <w:r>
        <w:t xml:space="preserve"> RelatesToProductReference = "CVRFPID-0008"&gt;</w:t>
      </w:r>
      <w:r>
        <w:br/>
        <w:t xml:space="preserve">  &lt;FullProductName ProductID</w:t>
      </w:r>
      <w:proofErr w:type="gramStart"/>
      <w:r>
        <w:t>=”CVRFPID</w:t>
      </w:r>
      <w:proofErr w:type="gramEnd"/>
      <w:r>
        <w:t>-0009&gt;</w:t>
      </w:r>
    </w:p>
    <w:p w14:paraId="6FEF6F72" w14:textId="316CBE57" w:rsidR="000E0532" w:rsidRDefault="000E0532" w:rsidP="000E0532">
      <w:pPr>
        <w:pStyle w:val="Examplesmall"/>
      </w:pPr>
      <w:r>
        <w:t xml:space="preserve">    Active Directory Lightweight Directory Service as an optional component of </w:t>
      </w:r>
      <w:r>
        <w:br/>
        <w:t xml:space="preserve">    Windows Vista Service Pack 2</w:t>
      </w:r>
    </w:p>
    <w:p w14:paraId="368DC1C3" w14:textId="4B064496" w:rsidR="000E0532" w:rsidRPr="00610C93" w:rsidRDefault="000E0532" w:rsidP="000E0532">
      <w:pPr>
        <w:pStyle w:val="Examplesmall"/>
      </w:pPr>
      <w:r>
        <w:t xml:space="preserve">  &lt;/FullProductName&gt;</w:t>
      </w:r>
      <w:r>
        <w:br/>
        <w:t>&lt;/Relationship&gt;</w:t>
      </w:r>
    </w:p>
    <w:p w14:paraId="5FCBE8D0" w14:textId="77777777" w:rsidR="000E0532" w:rsidRDefault="000E0532" w:rsidP="000E0532"/>
    <w:p w14:paraId="0041C07B"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35" w:author="Stefan Hagen" w:date="2017-03-12T22:48:00Z">
        <w:r w:rsidR="00A07A1F">
          <w:rPr>
            <w:noProof/>
          </w:rPr>
          <w:t>40</w:t>
        </w:r>
      </w:ins>
      <w:del w:id="2236" w:author="Stefan Hagen" w:date="2017-03-11T23:24:00Z">
        <w:r w:rsidR="00147C8E" w:rsidDel="004377E7">
          <w:rPr>
            <w:noProof/>
          </w:rPr>
          <w:delText>30</w:delText>
        </w:r>
      </w:del>
      <w:r w:rsidR="00A07A1F">
        <w:rPr>
          <w:noProof/>
        </w:rPr>
        <w:fldChar w:fldCharType="end"/>
      </w:r>
      <w:r w:rsidRPr="003F1FAD">
        <w:t>:</w:t>
      </w:r>
    </w:p>
    <w:p w14:paraId="58D32371" w14:textId="77777777" w:rsidR="000E0532" w:rsidRPr="000E0532" w:rsidRDefault="000E0532" w:rsidP="000E0532">
      <w:r w:rsidRPr="000E0532">
        <w:t>In another example, the first product is defined as:</w:t>
      </w:r>
    </w:p>
    <w:p w14:paraId="25146905" w14:textId="77777777" w:rsidR="000E0532" w:rsidRDefault="000E0532" w:rsidP="000E0532">
      <w:pPr>
        <w:pStyle w:val="Examplesmall"/>
      </w:pPr>
      <w:r>
        <w:t>&lt;FullProductName ProductID="CVRFPID-0010"&gt;</w:t>
      </w:r>
    </w:p>
    <w:p w14:paraId="1B0DBC69" w14:textId="7B6960D2" w:rsidR="000E0532" w:rsidRDefault="000E0532" w:rsidP="000E0532">
      <w:pPr>
        <w:pStyle w:val="Examplesmall"/>
      </w:pPr>
      <w:r>
        <w:t xml:space="preserve">  Cisco AnyConnect Secure Mobility Client 2.3.185</w:t>
      </w:r>
    </w:p>
    <w:p w14:paraId="4104CFC3" w14:textId="7901C894" w:rsidR="000E0532" w:rsidRPr="00610C93" w:rsidRDefault="000E0532" w:rsidP="000E0532">
      <w:pPr>
        <w:pStyle w:val="Examplesmall"/>
      </w:pPr>
      <w:r>
        <w:t>&lt;/FullProductName&gt;</w:t>
      </w:r>
    </w:p>
    <w:p w14:paraId="2CAF6D79" w14:textId="77777777" w:rsidR="000E0532" w:rsidRDefault="000E0532" w:rsidP="000E0532"/>
    <w:p w14:paraId="37039DB6" w14:textId="1D139208" w:rsidR="000E0532" w:rsidRDefault="000E0532" w:rsidP="000E0532">
      <w:r w:rsidRPr="000E0532">
        <w:t>And the second product is defined as:</w:t>
      </w:r>
    </w:p>
    <w:p w14:paraId="259C24CD" w14:textId="655D6F66" w:rsidR="000E0532" w:rsidRPr="00610C93" w:rsidRDefault="000E0532" w:rsidP="000E0532">
      <w:pPr>
        <w:pStyle w:val="Examplesmall"/>
      </w:pPr>
      <w:r>
        <w:t>&lt;FullProductName ProductID="CVRFPID-0011"&gt;Microsoft Windows&lt;/FullProductName&gt;</w:t>
      </w:r>
    </w:p>
    <w:p w14:paraId="12D60C42" w14:textId="77777777" w:rsidR="000E0532" w:rsidRDefault="000E0532" w:rsidP="000E0532"/>
    <w:p w14:paraId="38A1012A" w14:textId="685D3F50" w:rsidR="000E0532" w:rsidRDefault="000E0532" w:rsidP="000E0532">
      <w:r w:rsidRPr="000E0532">
        <w:t>And the relationship can then be defined as:</w:t>
      </w:r>
    </w:p>
    <w:p w14:paraId="723C8C4F" w14:textId="77777777" w:rsidR="000E0532" w:rsidRDefault="000E0532" w:rsidP="000E0532">
      <w:pPr>
        <w:spacing w:before="0" w:after="0"/>
      </w:pPr>
    </w:p>
    <w:p w14:paraId="10E527CA" w14:textId="77777777" w:rsidR="000E0532" w:rsidRDefault="000E0532" w:rsidP="000E0532">
      <w:pPr>
        <w:pStyle w:val="Examplesmall"/>
      </w:pPr>
      <w:r>
        <w:lastRenderedPageBreak/>
        <w:t>&lt;Relationship ProductReference="CVRFPID-0010" RelationType="InstalledOn"</w:t>
      </w:r>
    </w:p>
    <w:p w14:paraId="4234285B" w14:textId="279769D5" w:rsidR="000E0532" w:rsidRDefault="000E0532" w:rsidP="000E0532">
      <w:pPr>
        <w:pStyle w:val="Examplesmall"/>
      </w:pPr>
      <w:r>
        <w:t xml:space="preserve"> RelatesToProductReference="CVRFPID-0011"&gt;</w:t>
      </w:r>
      <w:r>
        <w:br/>
        <w:t xml:space="preserve">  &lt;FullProductName ProductID</w:t>
      </w:r>
      <w:proofErr w:type="gramStart"/>
      <w:r>
        <w:t>=”CVRFPID</w:t>
      </w:r>
      <w:proofErr w:type="gramEnd"/>
      <w:r>
        <w:t>-0012&gt;</w:t>
      </w:r>
    </w:p>
    <w:p w14:paraId="65FCF8D5" w14:textId="504BAE13" w:rsidR="000E0532" w:rsidRDefault="000E0532" w:rsidP="000E0532">
      <w:pPr>
        <w:pStyle w:val="Examplesmall"/>
      </w:pPr>
      <w:r>
        <w:t xml:space="preserve">    Cisco AnyConnect Secure Mobility Client 2.3.185 when installed on Microsoft Windows</w:t>
      </w:r>
    </w:p>
    <w:p w14:paraId="7A7AA9B3" w14:textId="63D3C2F4" w:rsidR="000E0532" w:rsidRPr="00610C93" w:rsidRDefault="000E0532" w:rsidP="000E0532">
      <w:pPr>
        <w:pStyle w:val="Examplesmall"/>
      </w:pPr>
      <w:r>
        <w:t xml:space="preserve">  &lt;/FullProductName&gt;</w:t>
      </w:r>
      <w:r>
        <w:br/>
        <w:t>&lt;/Relationship&gt;</w:t>
      </w:r>
    </w:p>
    <w:p w14:paraId="5C52E19D" w14:textId="77777777" w:rsidR="000E0532" w:rsidRDefault="000E0532" w:rsidP="000E0532"/>
    <w:p w14:paraId="4D219E88" w14:textId="77777777" w:rsidR="000E0532" w:rsidRDefault="000E0532" w:rsidP="000E0532"/>
    <w:p w14:paraId="78545555" w14:textId="77777777" w:rsidR="00A72F0F" w:rsidRDefault="00A72F0F" w:rsidP="00A72F0F"/>
    <w:p w14:paraId="565A8760" w14:textId="5F5B3C93" w:rsidR="00A72F0F" w:rsidRDefault="00A72F0F" w:rsidP="00A72F0F">
      <w:pPr>
        <w:pStyle w:val="Heading3"/>
      </w:pPr>
      <w:bookmarkStart w:id="2237" w:name="_Toc477122291"/>
      <w:r>
        <w:t>Product Tree – Product Groups</w:t>
      </w:r>
      <w:bookmarkEnd w:id="2237"/>
    </w:p>
    <w:p w14:paraId="6A08647C" w14:textId="54382D48" w:rsidR="00A72F0F" w:rsidRDefault="00A72F0F" w:rsidP="00A72F0F">
      <w:pPr>
        <w:pStyle w:val="MemberHeading"/>
        <w:rPr>
          <w:rStyle w:val="Element"/>
        </w:rPr>
      </w:pPr>
      <w:proofErr w:type="gramStart"/>
      <w:r>
        <w:rPr>
          <w:rStyle w:val="Element"/>
        </w:rPr>
        <w:t>prod:ProductTree</w:t>
      </w:r>
      <w:proofErr w:type="gramEnd"/>
      <w:r>
        <w:rPr>
          <w:rStyle w:val="Element"/>
        </w:rPr>
        <w:t xml:space="preserve"> / prod:ProductGroups</w:t>
      </w:r>
    </w:p>
    <w:p w14:paraId="5F03D77D" w14:textId="2455560B" w:rsidR="00A72F0F" w:rsidRPr="005D4C8E" w:rsidRDefault="00A72F0F" w:rsidP="00A72F0F">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Product Tree</w:t>
      </w:r>
      <w:r>
        <w:br/>
      </w:r>
      <w:r>
        <w:rPr>
          <w:b/>
        </w:rPr>
        <w:t>Children</w:t>
      </w:r>
      <w:r w:rsidRPr="005D4C8E">
        <w:rPr>
          <w:b/>
        </w:rPr>
        <w:t>:</w:t>
      </w:r>
      <w:r>
        <w:tab/>
      </w:r>
      <w:r>
        <w:tab/>
      </w:r>
      <w:r>
        <w:tab/>
        <w:t>Group</w:t>
      </w:r>
    </w:p>
    <w:p w14:paraId="316ECC93" w14:textId="77777777" w:rsidR="00A72F0F" w:rsidRDefault="00A72F0F" w:rsidP="00A72F0F">
      <w:pPr>
        <w:spacing w:before="0" w:after="0"/>
      </w:pPr>
    </w:p>
    <w:p w14:paraId="222CFA5C" w14:textId="66544A68" w:rsidR="00A72F0F" w:rsidRPr="00A72F0F" w:rsidRDefault="00A72F0F" w:rsidP="00A72F0F">
      <w:r w:rsidRPr="00F32D93">
        <w:t>The</w:t>
      </w:r>
      <w:r w:rsidRPr="001A53EB">
        <w:t xml:space="preserve"> </w:t>
      </w:r>
      <w:r>
        <w:t xml:space="preserve">optional element </w:t>
      </w:r>
      <w:del w:id="2238" w:author="Stefan Hagen" w:date="2017-03-11T19:26:00Z">
        <w:r w:rsidRPr="00F32D93" w:rsidDel="002930C5">
          <w:rPr>
            <w:rStyle w:val="Element"/>
          </w:rPr>
          <w:delText>cvrf</w:delText>
        </w:r>
      </w:del>
      <w:proofErr w:type="gramStart"/>
      <w:ins w:id="2239" w:author="Stefan Hagen" w:date="2017-03-11T19:26:00Z">
        <w:r w:rsidR="002930C5">
          <w:rPr>
            <w:rStyle w:val="Element"/>
          </w:rPr>
          <w:t>prod</w:t>
        </w:r>
      </w:ins>
      <w:r w:rsidRPr="00F32D93">
        <w:rPr>
          <w:rStyle w:val="Element"/>
        </w:rPr>
        <w:t>:</w:t>
      </w:r>
      <w:r>
        <w:rPr>
          <w:rStyle w:val="Element"/>
        </w:rPr>
        <w:t>ProductGroups</w:t>
      </w:r>
      <w:proofErr w:type="gramEnd"/>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If the container is present, at least one Group must be defined. </w:t>
      </w:r>
    </w:p>
    <w:p w14:paraId="761A0B81" w14:textId="6FF42055" w:rsidR="00A72F0F" w:rsidRDefault="00A72F0F" w:rsidP="00A72F0F">
      <w:r w:rsidRPr="00A72F0F">
        <w:t>If groups are defined, products can be referred to using the Group ID attribute in many other parts of the document, rather than repeatedly having t</w:t>
      </w:r>
      <w:r>
        <w:t>o list all members individually.</w:t>
      </w:r>
    </w:p>
    <w:p w14:paraId="7108D2CC" w14:textId="77777777" w:rsidR="00A72F0F" w:rsidRPr="00A72F0F" w:rsidRDefault="00A72F0F" w:rsidP="00A72F0F">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6220E9E3" w14:textId="77777777" w:rsidR="00A72F0F" w:rsidRDefault="00A72F0F" w:rsidP="00A72F0F">
      <w:pPr>
        <w:rPr>
          <w:b/>
          <w:bCs/>
        </w:rPr>
      </w:pPr>
    </w:p>
    <w:p w14:paraId="23B9A792" w14:textId="77777777" w:rsidR="00A72F0F" w:rsidRDefault="00A72F0F" w:rsidP="00A72F0F">
      <w:pPr>
        <w:pStyle w:val="NoteHeading"/>
        <w:rPr>
          <w:rFonts w:ascii="MS Mincho" w:eastAsia="MS Mincho" w:hAnsi="MS Mincho" w:cs="MS Mincho"/>
        </w:rPr>
      </w:pPr>
      <w:r>
        <w:rPr>
          <w:rFonts w:ascii="MS Mincho" w:eastAsia="MS Mincho" w:hAnsi="MS Mincho" w:cs="MS Mincho"/>
        </w:rPr>
        <w:t>Note:</w:t>
      </w:r>
    </w:p>
    <w:p w14:paraId="577411F8" w14:textId="77777777" w:rsidR="00A72F0F" w:rsidRPr="00A72F0F" w:rsidRDefault="00A72F0F" w:rsidP="00A72F0F">
      <w:pPr>
        <w:pStyle w:val="Note"/>
        <w:rPr>
          <w:rFonts w:ascii="MS Mincho" w:eastAsia="MS Mincho" w:hAnsi="MS Mincho" w:cs="MS Mincho"/>
        </w:rPr>
      </w:pPr>
      <w:r w:rsidRPr="00A72F0F">
        <w:rPr>
          <w:rFonts w:ascii="MS Mincho" w:eastAsia="MS Mincho" w:hAnsi="MS Mincho" w:cs="MS Mincho"/>
        </w:rPr>
        <w:t xml:space="preserve">Given that a single product can be a member of more than one group, some areas of the CVRF document may not allow product references by group to avoid ambiguity. </w:t>
      </w:r>
    </w:p>
    <w:p w14:paraId="111EF0FC" w14:textId="245E5A6B" w:rsidR="00A72F0F" w:rsidRPr="00F32D93" w:rsidRDefault="00A72F0F" w:rsidP="00A72F0F">
      <w:r w:rsidRPr="00862043">
        <w:rPr>
          <w:rFonts w:ascii="MS Mincho" w:eastAsia="MS Mincho" w:hAnsi="MS Mincho" w:cs="MS Mincho"/>
        </w:rPr>
        <w:t> </w:t>
      </w:r>
    </w:p>
    <w:p w14:paraId="6B0FAAD7" w14:textId="77777777" w:rsidR="00A72F0F" w:rsidRDefault="00A72F0F" w:rsidP="00A72F0F">
      <w:pPr>
        <w:pStyle w:val="MemberHeading"/>
      </w:pPr>
      <w:r>
        <w:t>Example</w:t>
      </w:r>
    </w:p>
    <w:p w14:paraId="5319FC41" w14:textId="77777777" w:rsidR="00A72F0F" w:rsidRDefault="00A72F0F" w:rsidP="00A72F0F">
      <w:pPr>
        <w:spacing w:before="0" w:after="0"/>
      </w:pPr>
    </w:p>
    <w:p w14:paraId="63A8B367"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40" w:author="Stefan Hagen" w:date="2017-03-12T22:48:00Z">
        <w:r w:rsidR="00A07A1F">
          <w:rPr>
            <w:noProof/>
          </w:rPr>
          <w:t>41</w:t>
        </w:r>
      </w:ins>
      <w:del w:id="2241" w:author="Stefan Hagen" w:date="2017-03-11T23:24:00Z">
        <w:r w:rsidR="00147C8E" w:rsidDel="004377E7">
          <w:rPr>
            <w:noProof/>
          </w:rPr>
          <w:delText>31</w:delText>
        </w:r>
      </w:del>
      <w:r w:rsidR="00A07A1F">
        <w:rPr>
          <w:noProof/>
        </w:rPr>
        <w:fldChar w:fldCharType="end"/>
      </w:r>
      <w:r w:rsidRPr="003F1FAD">
        <w:t>:</w:t>
      </w:r>
    </w:p>
    <w:p w14:paraId="26EF3716" w14:textId="215DDEFF" w:rsidR="00A72F0F" w:rsidRPr="000E0532" w:rsidRDefault="00A72F0F" w:rsidP="00A72F0F">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422108EE" w14:textId="77777777" w:rsidR="00A72F0F" w:rsidRDefault="00A72F0F" w:rsidP="00A72F0F">
      <w:pPr>
        <w:spacing w:before="0" w:after="0"/>
      </w:pPr>
    </w:p>
    <w:p w14:paraId="60510B47" w14:textId="77777777" w:rsidR="00A72F0F" w:rsidRDefault="00A72F0F" w:rsidP="00A72F0F">
      <w:pPr>
        <w:pStyle w:val="Examplesmall"/>
      </w:pPr>
      <w:r>
        <w:t>&lt;ProductGroups&gt;</w:t>
      </w:r>
    </w:p>
    <w:p w14:paraId="19BF9BBB" w14:textId="72455328" w:rsidR="00A72F0F" w:rsidRDefault="00A72F0F" w:rsidP="00A72F0F">
      <w:pPr>
        <w:pStyle w:val="Examplesmall"/>
      </w:pPr>
      <w: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p>
    <w:p w14:paraId="5A2B888D" w14:textId="33BBC6F5" w:rsidR="00A72F0F" w:rsidRDefault="00A72F0F" w:rsidP="00A72F0F">
      <w:pPr>
        <w:pStyle w:val="Examplesmall"/>
      </w:pPr>
      <w:r>
        <w:t xml:space="preserve">  &lt;/Group&gt;</w:t>
      </w:r>
      <w:r>
        <w:br/>
        <w:t xml:space="preserve">  &lt;Group GroupID="CVRFGID-0002"&gt;</w:t>
      </w:r>
    </w:p>
    <w:p w14:paraId="5322720C" w14:textId="14C60BC9" w:rsidR="00A72F0F" w:rsidRDefault="00A72F0F" w:rsidP="00A72F0F">
      <w:pPr>
        <w:pStyle w:val="Examplesmall"/>
      </w:pPr>
      <w:r>
        <w:t xml:space="preserve">    &lt;ProductID&gt;CVRFPID-0001&lt;/ProductID&gt;</w:t>
      </w:r>
      <w:r>
        <w:br/>
        <w:t xml:space="preserve">    &lt;ProductID&gt;CVRFPID-0010&lt;/ProductID&gt;</w:t>
      </w:r>
      <w:r>
        <w:br/>
        <w:t xml:space="preserve">    &lt;ProductID&gt;CVRFPID-0011&lt;/ProductID&gt;</w:t>
      </w:r>
      <w:r>
        <w:br/>
        <w:t xml:space="preserve">    &lt;ProductID&gt;CVRFPID-0099&lt;/ProductID&gt;</w:t>
      </w:r>
    </w:p>
    <w:p w14:paraId="0860664F" w14:textId="5F8A4BED" w:rsidR="00A72F0F" w:rsidRPr="00610C93" w:rsidRDefault="00A72F0F" w:rsidP="00A72F0F">
      <w:pPr>
        <w:pStyle w:val="Examplesmall"/>
      </w:pPr>
      <w:r>
        <w:t xml:space="preserve">  &lt;/Group&gt;</w:t>
      </w:r>
      <w:r>
        <w:br/>
        <w:t>&lt;/ProductGroups&gt;</w:t>
      </w:r>
    </w:p>
    <w:p w14:paraId="4D0C538A" w14:textId="77777777" w:rsidR="00A72F0F" w:rsidRDefault="00A72F0F" w:rsidP="00A72F0F"/>
    <w:p w14:paraId="1E6DA776" w14:textId="77777777" w:rsidR="006A577E" w:rsidRDefault="006A577E" w:rsidP="006A577E">
      <w:pPr>
        <w:pStyle w:val="MemberHeading"/>
        <w:rPr>
          <w:ins w:id="2242" w:author="Stefan Hagen" w:date="2017-03-12T09:50:00Z"/>
        </w:rPr>
      </w:pPr>
      <w:ins w:id="2243" w:author="Stefan Hagen" w:date="2017-03-12T09:50:00Z">
        <w:r>
          <w:t xml:space="preserve">Visual Overview </w:t>
        </w:r>
      </w:ins>
    </w:p>
    <w:p w14:paraId="6FBE1A61" w14:textId="146C73C7" w:rsidR="006A577E" w:rsidRDefault="006A577E" w:rsidP="006A577E">
      <w:pPr>
        <w:rPr>
          <w:ins w:id="2244" w:author="Stefan Hagen" w:date="2017-03-12T09:50:00Z"/>
        </w:rPr>
      </w:pPr>
      <w:ins w:id="2245" w:author="Stefan Hagen" w:date="2017-03-12T09:50:00Z">
        <w:r>
          <w:t xml:space="preserve">Map of </w:t>
        </w:r>
        <w:r w:rsidR="0006026A">
          <w:t xml:space="preserve">fictitious sample </w:t>
        </w:r>
        <w:r w:rsidR="0006026A">
          <w:rPr>
            <w:b/>
          </w:rPr>
          <w:t>Product Groups</w:t>
        </w:r>
        <w:r>
          <w:t xml:space="preserve"> sub tree including the parent node (</w:t>
        </w:r>
        <w:r>
          <w:rPr>
            <w:b/>
          </w:rPr>
          <w:t>Product Tree</w:t>
        </w:r>
        <w:r>
          <w:t xml:space="preserve">) with </w:t>
        </w:r>
      </w:ins>
      <w:ins w:id="2246" w:author="Stefan Hagen" w:date="2017-03-12T09:51:00Z">
        <w:r w:rsidR="0006026A">
          <w:t xml:space="preserve">the node labeled {…} indicating further possible </w:t>
        </w:r>
        <w:r w:rsidR="0006026A" w:rsidRPr="0006026A">
          <w:rPr>
            <w:b/>
            <w:rPrChange w:id="2247" w:author="Stefan Hagen" w:date="2017-03-12T09:51:00Z">
              <w:rPr/>
            </w:rPrChange>
          </w:rPr>
          <w:t>Group</w:t>
        </w:r>
        <w:r w:rsidR="0006026A">
          <w:t xml:space="preserve"> subtrees</w:t>
        </w:r>
      </w:ins>
      <w:ins w:id="2248" w:author="Stefan Hagen" w:date="2017-03-12T09:50:00Z">
        <w:r>
          <w:t>:</w:t>
        </w:r>
      </w:ins>
    </w:p>
    <w:p w14:paraId="3A16385D" w14:textId="2E5299D8" w:rsidR="00A72F0F" w:rsidRDefault="0006026A">
      <w:pPr>
        <w:pStyle w:val="Caption"/>
        <w:pPrChange w:id="2249" w:author="Stefan Hagen" w:date="2017-03-12T09:53:00Z">
          <w:pPr/>
        </w:pPrChange>
      </w:pPr>
      <w:ins w:id="2250" w:author="Stefan Hagen" w:date="2017-03-12T09:53:00Z">
        <w:r>
          <w:rPr>
            <w:noProof/>
            <w:rPrChange w:id="2251" w:author="Unknown">
              <w:rPr>
                <w:bCs/>
                <w:i/>
                <w:noProof/>
              </w:rPr>
            </w:rPrChange>
          </w:rPr>
          <w:drawing>
            <wp:inline distT="0" distB="0" distL="0" distR="0" wp14:anchorId="31E4C9B6" wp14:editId="65F2537B">
              <wp:extent cx="5943600" cy="55759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575935"/>
                      </a:xfrm>
                      <a:prstGeom prst="rect">
                        <a:avLst/>
                      </a:prstGeom>
                    </pic:spPr>
                  </pic:pic>
                </a:graphicData>
              </a:graphic>
            </wp:inline>
          </w:drawing>
        </w:r>
        <w:r>
          <w:t xml:space="preserve">Figure </w:t>
        </w:r>
        <w:r>
          <w:fldChar w:fldCharType="begin"/>
        </w:r>
        <w:r>
          <w:instrText xml:space="preserve"> SEQ Figure \* ARABIC </w:instrText>
        </w:r>
      </w:ins>
      <w:r>
        <w:fldChar w:fldCharType="separate"/>
      </w:r>
      <w:ins w:id="2252" w:author="Stefan Hagen" w:date="2017-03-12T22:48:00Z">
        <w:r w:rsidR="00A07A1F">
          <w:rPr>
            <w:noProof/>
          </w:rPr>
          <w:t>9</w:t>
        </w:r>
      </w:ins>
      <w:ins w:id="2253" w:author="Stefan Hagen" w:date="2017-03-12T09:53:00Z">
        <w:r>
          <w:fldChar w:fldCharType="end"/>
        </w:r>
        <w:r>
          <w:t>: Map of a Product Groups topology</w:t>
        </w:r>
      </w:ins>
    </w:p>
    <w:p w14:paraId="017D0B73" w14:textId="7A417BA2" w:rsidR="00A72F0F" w:rsidRDefault="00A72F0F" w:rsidP="00A72F0F">
      <w:pPr>
        <w:pStyle w:val="Heading4"/>
      </w:pPr>
      <w:bookmarkStart w:id="2254" w:name="_Toc477122292"/>
      <w:r>
        <w:lastRenderedPageBreak/>
        <w:t>Product Tree – Product Groups – Group</w:t>
      </w:r>
      <w:bookmarkEnd w:id="2254"/>
    </w:p>
    <w:p w14:paraId="352CEF14" w14:textId="53BE24B2" w:rsidR="00A72F0F" w:rsidRDefault="00A72F0F" w:rsidP="00A72F0F">
      <w:pPr>
        <w:pStyle w:val="MemberHeading"/>
        <w:rPr>
          <w:rStyle w:val="Element"/>
        </w:rPr>
      </w:pPr>
      <w:proofErr w:type="gramStart"/>
      <w:r>
        <w:rPr>
          <w:rStyle w:val="Element"/>
        </w:rPr>
        <w:t>prod:ProductTree</w:t>
      </w:r>
      <w:proofErr w:type="gramEnd"/>
      <w:r>
        <w:rPr>
          <w:rStyle w:val="Element"/>
        </w:rPr>
        <w:t xml:space="preserve"> / prod:ProductGroups / prod:Group</w:t>
      </w:r>
    </w:p>
    <w:p w14:paraId="17DCA3DE" w14:textId="0917A333" w:rsidR="00A72F0F" w:rsidRPr="005D4C8E" w:rsidRDefault="00A72F0F" w:rsidP="00A72F0F">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t>Product Groups</w:t>
      </w:r>
      <w:r>
        <w:br/>
      </w:r>
      <w:r>
        <w:rPr>
          <w:b/>
        </w:rPr>
        <w:t>Children</w:t>
      </w:r>
      <w:r w:rsidRPr="005D4C8E">
        <w:rPr>
          <w:b/>
        </w:rPr>
        <w:t>:</w:t>
      </w:r>
      <w:r>
        <w:tab/>
      </w:r>
      <w:r>
        <w:tab/>
      </w:r>
      <w:r>
        <w:tab/>
        <w:t>Description, Product ID</w:t>
      </w:r>
      <w:r>
        <w:br/>
      </w:r>
      <w:r>
        <w:rPr>
          <w:b/>
        </w:rPr>
        <w:t>Attribute</w:t>
      </w:r>
      <w:r w:rsidRPr="005D4C8E">
        <w:rPr>
          <w:b/>
        </w:rPr>
        <w:t>:</w:t>
      </w:r>
      <w:r>
        <w:tab/>
      </w:r>
      <w:r>
        <w:tab/>
      </w:r>
      <w:r>
        <w:tab/>
        <w:t>Group ID</w:t>
      </w:r>
      <w:r>
        <w:br/>
      </w:r>
      <w:r>
        <w:rPr>
          <w:b/>
        </w:rPr>
        <w:t>Attribute Data Type</w:t>
      </w:r>
      <w:r w:rsidRPr="005D4C8E">
        <w:rPr>
          <w:b/>
        </w:rPr>
        <w:t>:</w:t>
      </w:r>
      <w:r>
        <w:tab/>
      </w:r>
      <w:r w:rsidRPr="000E0532">
        <w:t>token</w:t>
      </w:r>
      <w:r>
        <w:t xml:space="preserve"> </w:t>
      </w:r>
      <w:r>
        <w:br/>
      </w:r>
      <w:r>
        <w:rPr>
          <w:b/>
        </w:rPr>
        <w:t>Attribute Required</w:t>
      </w:r>
      <w:r w:rsidRPr="005D4C8E">
        <w:rPr>
          <w:b/>
        </w:rPr>
        <w:t>:</w:t>
      </w:r>
      <w:r>
        <w:tab/>
        <w:t>yes</w:t>
      </w:r>
    </w:p>
    <w:p w14:paraId="06873336" w14:textId="77777777" w:rsidR="00A72F0F" w:rsidRDefault="00A72F0F" w:rsidP="00A72F0F">
      <w:pPr>
        <w:spacing w:before="0" w:after="0"/>
      </w:pPr>
    </w:p>
    <w:p w14:paraId="49A41296" w14:textId="46DC6F06" w:rsidR="00A72F0F" w:rsidRPr="00A72F0F" w:rsidRDefault="00A72F0F" w:rsidP="00A72F0F">
      <w:r w:rsidRPr="00F32D93">
        <w:t>The</w:t>
      </w:r>
      <w:r w:rsidRPr="001A53EB">
        <w:t xml:space="preserve"> </w:t>
      </w:r>
      <w:r>
        <w:t xml:space="preserve">element </w:t>
      </w:r>
      <w:del w:id="2255" w:author="Stefan Hagen" w:date="2017-03-11T19:26:00Z">
        <w:r w:rsidRPr="00F32D93" w:rsidDel="002930C5">
          <w:rPr>
            <w:rStyle w:val="Element"/>
          </w:rPr>
          <w:delText>cvrf</w:delText>
        </w:r>
      </w:del>
      <w:proofErr w:type="gramStart"/>
      <w:ins w:id="2256" w:author="Stefan Hagen" w:date="2017-03-11T19:26:00Z">
        <w:r w:rsidR="002930C5">
          <w:rPr>
            <w:rStyle w:val="Element"/>
          </w:rPr>
          <w:t>prod</w:t>
        </w:r>
      </w:ins>
      <w:r w:rsidRPr="00F32D93">
        <w:rPr>
          <w:rStyle w:val="Element"/>
        </w:rPr>
        <w:t>:</w:t>
      </w:r>
      <w:r>
        <w:rPr>
          <w:rStyle w:val="Element"/>
        </w:rPr>
        <w:t>Group</w:t>
      </w:r>
      <w:proofErr w:type="gramEnd"/>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r w:rsidRPr="00A72F0F">
        <w:rPr>
          <w:b/>
          <w:bCs/>
        </w:rPr>
        <w:t xml:space="preserve">Group </w:t>
      </w:r>
      <w:r w:rsidRPr="00A72F0F">
        <w:t xml:space="preserve">members are defined by adding one </w:t>
      </w:r>
      <w:r w:rsidRPr="00A72F0F">
        <w:rPr>
          <w:b/>
          <w:bCs/>
        </w:rPr>
        <w:t xml:space="preserve">Product ID </w:t>
      </w:r>
      <w:r w:rsidRPr="00A72F0F">
        <w:t xml:space="preserve">element for each member of the group. </w:t>
      </w:r>
    </w:p>
    <w:p w14:paraId="3669E0F4" w14:textId="77777777" w:rsidR="00A72F0F" w:rsidRPr="00A72F0F" w:rsidRDefault="00A72F0F" w:rsidP="00A72F0F">
      <w:r w:rsidRPr="00A72F0F">
        <w:t xml:space="preserve">The </w:t>
      </w:r>
      <w:r w:rsidRPr="00A72F0F">
        <w:rPr>
          <w:i/>
          <w:iCs/>
        </w:rPr>
        <w:t xml:space="preserve">Group ID </w:t>
      </w:r>
      <w:r w:rsidRPr="00A72F0F">
        <w:t xml:space="preserve">attribute is required to identify a </w:t>
      </w:r>
      <w:r w:rsidRPr="00A72F0F">
        <w:rPr>
          <w:b/>
          <w:bCs/>
        </w:rPr>
        <w:t xml:space="preserve">Group </w:t>
      </w:r>
      <w:r w:rsidRPr="00A72F0F">
        <w:t xml:space="preserve">so that it can be referred to from other parts in the document. There is no predefined or required format for the </w:t>
      </w:r>
      <w:r w:rsidRPr="00A72F0F">
        <w:rPr>
          <w:i/>
          <w:iCs/>
        </w:rPr>
        <w:t xml:space="preserve">Group ID </w:t>
      </w:r>
      <w:r w:rsidRPr="00A72F0F">
        <w:t xml:space="preserve">as long as it uniquely identifies a group in the context of the current document. Examples include incremental integers or GUIDs. </w:t>
      </w:r>
    </w:p>
    <w:p w14:paraId="4E450665" w14:textId="77777777" w:rsidR="00A72F0F" w:rsidRPr="00F32D93" w:rsidRDefault="00A72F0F" w:rsidP="00A72F0F">
      <w:r w:rsidRPr="00862043">
        <w:rPr>
          <w:rFonts w:ascii="MS Mincho" w:eastAsia="MS Mincho" w:hAnsi="MS Mincho" w:cs="MS Mincho"/>
        </w:rPr>
        <w:t> </w:t>
      </w:r>
    </w:p>
    <w:p w14:paraId="49132B6E" w14:textId="77777777" w:rsidR="00A72F0F" w:rsidRDefault="00A72F0F" w:rsidP="00A72F0F">
      <w:pPr>
        <w:pStyle w:val="MemberHeading"/>
      </w:pPr>
      <w:r>
        <w:t>Example</w:t>
      </w:r>
    </w:p>
    <w:p w14:paraId="7F75F386" w14:textId="77777777" w:rsidR="00A72F0F" w:rsidRDefault="00A72F0F" w:rsidP="00A72F0F">
      <w:pPr>
        <w:spacing w:before="0" w:after="0"/>
      </w:pPr>
    </w:p>
    <w:p w14:paraId="1A51FDF3" w14:textId="3196914D" w:rsidR="004A0689" w:rsidRDefault="004A0689" w:rsidP="004A0689">
      <w:pPr>
        <w:spacing w:before="0" w:after="0"/>
        <w:ind w:firstLine="431"/>
      </w:pPr>
      <w:r>
        <w:rPr>
          <w:rFonts w:ascii="Courier New" w:hAnsi="Courier New"/>
          <w:sz w:val="16"/>
        </w:rPr>
        <w:t xml:space="preserve">See examples in sections </w:t>
      </w:r>
      <w:r>
        <w:rPr>
          <w:rFonts w:ascii="Courier New" w:hAnsi="Courier New"/>
          <w:sz w:val="16"/>
        </w:rPr>
        <w:fldChar w:fldCharType="begin"/>
      </w:r>
      <w:r>
        <w:rPr>
          <w:rFonts w:ascii="Courier New" w:hAnsi="Courier New"/>
          <w:sz w:val="16"/>
        </w:rPr>
        <w:instrText xml:space="preserve"> REF _Ref476752075 \r \h </w:instrText>
      </w:r>
      <w:r>
        <w:rPr>
          <w:rFonts w:ascii="Courier New" w:hAnsi="Courier New"/>
          <w:sz w:val="16"/>
        </w:rPr>
      </w:r>
      <w:r>
        <w:rPr>
          <w:rFonts w:ascii="Courier New" w:hAnsi="Courier New"/>
          <w:sz w:val="16"/>
        </w:rPr>
        <w:fldChar w:fldCharType="separate"/>
      </w:r>
      <w:r w:rsidR="00A07A1F">
        <w:rPr>
          <w:rFonts w:ascii="Courier New" w:hAnsi="Courier New"/>
          <w:sz w:val="16"/>
        </w:rPr>
        <w:t>5.1.4.1.1</w:t>
      </w:r>
      <w:r>
        <w:rPr>
          <w:rFonts w:ascii="Courier New" w:hAnsi="Courier New"/>
          <w:sz w:val="16"/>
        </w:rPr>
        <w:fldChar w:fldCharType="end"/>
      </w:r>
      <w:r>
        <w:rPr>
          <w:rFonts w:ascii="Courier New" w:hAnsi="Courier New"/>
          <w:sz w:val="16"/>
        </w:rPr>
        <w:t xml:space="preserve"> and </w:t>
      </w:r>
      <w:r>
        <w:rPr>
          <w:rFonts w:ascii="Courier New" w:hAnsi="Courier New"/>
          <w:sz w:val="16"/>
        </w:rPr>
        <w:fldChar w:fldCharType="begin"/>
      </w:r>
      <w:r>
        <w:rPr>
          <w:rFonts w:ascii="Courier New" w:hAnsi="Courier New"/>
          <w:sz w:val="16"/>
        </w:rPr>
        <w:instrText xml:space="preserve"> REF _Ref476752080 \r \h </w:instrText>
      </w:r>
      <w:r>
        <w:rPr>
          <w:rFonts w:ascii="Courier New" w:hAnsi="Courier New"/>
          <w:sz w:val="16"/>
        </w:rPr>
      </w:r>
      <w:r>
        <w:rPr>
          <w:rFonts w:ascii="Courier New" w:hAnsi="Courier New"/>
          <w:sz w:val="16"/>
        </w:rPr>
        <w:fldChar w:fldCharType="separate"/>
      </w:r>
      <w:r w:rsidR="00A07A1F">
        <w:rPr>
          <w:rFonts w:ascii="Courier New" w:hAnsi="Courier New"/>
          <w:sz w:val="16"/>
        </w:rPr>
        <w:t>5.1.4.1.2</w:t>
      </w:r>
      <w:r>
        <w:rPr>
          <w:rFonts w:ascii="Courier New" w:hAnsi="Courier New"/>
          <w:sz w:val="16"/>
        </w:rPr>
        <w:fldChar w:fldCharType="end"/>
      </w:r>
    </w:p>
    <w:p w14:paraId="0F33F769" w14:textId="77777777" w:rsidR="00532C46" w:rsidRDefault="00532C46" w:rsidP="00532C46"/>
    <w:p w14:paraId="57A72D8B" w14:textId="1320FEB1" w:rsidR="00532C46" w:rsidRDefault="00532C46" w:rsidP="005A2BBA">
      <w:pPr>
        <w:pStyle w:val="Heading5"/>
      </w:pPr>
      <w:bookmarkStart w:id="2257" w:name="_Ref476752075"/>
      <w:bookmarkStart w:id="2258" w:name="_Toc477122293"/>
      <w:r>
        <w:t>Product Tree – Product Groups – Group</w:t>
      </w:r>
      <w:r w:rsidR="005A2BBA">
        <w:t xml:space="preserve"> – Description</w:t>
      </w:r>
      <w:bookmarkEnd w:id="2257"/>
      <w:bookmarkEnd w:id="2258"/>
    </w:p>
    <w:p w14:paraId="438B0264" w14:textId="73D789BD" w:rsidR="00532C46" w:rsidRDefault="00532C46" w:rsidP="00532C46">
      <w:pPr>
        <w:pStyle w:val="MemberHeading"/>
        <w:rPr>
          <w:rStyle w:val="Element"/>
        </w:rPr>
      </w:pPr>
      <w:proofErr w:type="gramStart"/>
      <w:r>
        <w:rPr>
          <w:rStyle w:val="Element"/>
        </w:rPr>
        <w:t>prod:ProductTree</w:t>
      </w:r>
      <w:proofErr w:type="gramEnd"/>
      <w:r>
        <w:rPr>
          <w:rStyle w:val="Element"/>
        </w:rPr>
        <w:t xml:space="preserve"> / prod:ProductGroups / prod:Group</w:t>
      </w:r>
      <w:r w:rsidR="005A2BBA">
        <w:rPr>
          <w:rStyle w:val="Element"/>
        </w:rPr>
        <w:t xml:space="preserve"> / prod:Description</w:t>
      </w:r>
    </w:p>
    <w:p w14:paraId="46E78873" w14:textId="7DECB193" w:rsidR="00532C46" w:rsidRPr="005D4C8E" w:rsidRDefault="00532C46" w:rsidP="00532C46">
      <w:pPr>
        <w:pStyle w:val="Member"/>
      </w:pPr>
      <w:r w:rsidRPr="005D4C8E">
        <w:rPr>
          <w:b/>
        </w:rPr>
        <w:t>Data Type:</w:t>
      </w:r>
      <w:r>
        <w:tab/>
      </w:r>
      <w:r>
        <w:tab/>
      </w:r>
      <w:r w:rsidR="005A2BBA">
        <w:t>string</w:t>
      </w:r>
      <w:r w:rsidR="005A2BBA">
        <w:br/>
      </w:r>
      <w:r w:rsidR="005A2BBA">
        <w:rPr>
          <w:b/>
        </w:rPr>
        <w:t>Range</w:t>
      </w:r>
      <w:r w:rsidR="005A2BBA" w:rsidRPr="005D4C8E">
        <w:rPr>
          <w:b/>
        </w:rPr>
        <w:t>:</w:t>
      </w:r>
      <w:r w:rsidR="005A2BBA">
        <w:tab/>
      </w:r>
      <w:r w:rsidR="005A2BBA">
        <w:tab/>
      </w:r>
      <w:r w:rsidR="005A2BBA">
        <w:tab/>
        <w:t>unrestricted</w:t>
      </w:r>
      <w:r>
        <w:br/>
      </w:r>
      <w:r w:rsidRPr="005D4C8E">
        <w:rPr>
          <w:b/>
        </w:rPr>
        <w:t>Minimum Occurrences:</w:t>
      </w:r>
      <w:r w:rsidR="005A2BBA">
        <w:tab/>
        <w:t>0</w:t>
      </w:r>
      <w:r>
        <w:br/>
      </w:r>
      <w:r w:rsidRPr="005D4C8E">
        <w:rPr>
          <w:b/>
        </w:rPr>
        <w:t>Maximum Occurrences:</w:t>
      </w:r>
      <w:r>
        <w:tab/>
      </w:r>
      <w:r w:rsidR="005A2BBA">
        <w:t>1</w:t>
      </w:r>
      <w:r>
        <w:br/>
      </w:r>
      <w:r w:rsidRPr="005D4C8E">
        <w:rPr>
          <w:b/>
        </w:rPr>
        <w:t>Parent:</w:t>
      </w:r>
      <w:r>
        <w:tab/>
      </w:r>
      <w:r>
        <w:tab/>
      </w:r>
      <w:r>
        <w:tab/>
      </w:r>
      <w:r w:rsidR="005A2BBA">
        <w:t>Group</w:t>
      </w:r>
    </w:p>
    <w:p w14:paraId="3B6A809D" w14:textId="77777777" w:rsidR="00532C46" w:rsidRDefault="00532C46" w:rsidP="00532C46">
      <w:pPr>
        <w:spacing w:before="0" w:after="0"/>
      </w:pPr>
    </w:p>
    <w:p w14:paraId="25115F8F" w14:textId="16939C78" w:rsidR="00532C46" w:rsidRPr="00A72F0F" w:rsidRDefault="00532C46" w:rsidP="005A2BBA">
      <w:r w:rsidRPr="00F32D93">
        <w:t>The</w:t>
      </w:r>
      <w:r w:rsidRPr="001A53EB">
        <w:t xml:space="preserve"> </w:t>
      </w:r>
      <w:r w:rsidR="005A2BBA">
        <w:t xml:space="preserve">optional </w:t>
      </w:r>
      <w:r>
        <w:t xml:space="preserve">element </w:t>
      </w:r>
      <w:proofErr w:type="gramStart"/>
      <w:r w:rsidR="005A2BBA">
        <w:rPr>
          <w:rStyle w:val="Element"/>
        </w:rPr>
        <w:t>prod</w:t>
      </w:r>
      <w:r w:rsidRPr="00F32D93">
        <w:rPr>
          <w:rStyle w:val="Element"/>
        </w:rPr>
        <w:t>:</w:t>
      </w:r>
      <w:r w:rsidR="005A2BBA">
        <w:rPr>
          <w:rStyle w:val="Element"/>
        </w:rPr>
        <w:t>Description</w:t>
      </w:r>
      <w:proofErr w:type="gramEnd"/>
      <w:r w:rsidRPr="00F32D93">
        <w:rPr>
          <w:b/>
          <w:bCs/>
        </w:rPr>
        <w:t xml:space="preserve"> </w:t>
      </w:r>
      <w:r>
        <w:t xml:space="preserve">is a </w:t>
      </w:r>
      <w:r w:rsidR="005A2BBA" w:rsidRPr="005A2BBA">
        <w:t>short, opt</w:t>
      </w:r>
      <w:r w:rsidR="005A2BBA">
        <w:t>ional description of the group</w:t>
      </w:r>
      <w:r w:rsidRPr="00A72F0F">
        <w:t xml:space="preserve">. </w:t>
      </w:r>
    </w:p>
    <w:p w14:paraId="268BA7E0" w14:textId="77777777" w:rsidR="00532C46" w:rsidRPr="00F32D93" w:rsidRDefault="00532C46" w:rsidP="00532C46">
      <w:r w:rsidRPr="00862043">
        <w:rPr>
          <w:rFonts w:ascii="MS Mincho" w:eastAsia="MS Mincho" w:hAnsi="MS Mincho" w:cs="MS Mincho"/>
        </w:rPr>
        <w:t> </w:t>
      </w:r>
    </w:p>
    <w:p w14:paraId="56B3F552" w14:textId="77777777" w:rsidR="00532C46" w:rsidRDefault="00532C46" w:rsidP="00532C46">
      <w:pPr>
        <w:pStyle w:val="MemberHeading"/>
      </w:pPr>
      <w:r>
        <w:t>Example</w:t>
      </w:r>
    </w:p>
    <w:p w14:paraId="76E917B9"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59" w:author="Stefan Hagen" w:date="2017-03-12T22:48:00Z">
        <w:r w:rsidR="00A07A1F">
          <w:rPr>
            <w:noProof/>
          </w:rPr>
          <w:t>42</w:t>
        </w:r>
      </w:ins>
      <w:del w:id="2260" w:author="Stefan Hagen" w:date="2017-03-11T23:24:00Z">
        <w:r w:rsidR="00147C8E" w:rsidDel="004377E7">
          <w:rPr>
            <w:noProof/>
          </w:rPr>
          <w:delText>32</w:delText>
        </w:r>
      </w:del>
      <w:r w:rsidR="00A07A1F">
        <w:rPr>
          <w:noProof/>
        </w:rPr>
        <w:fldChar w:fldCharType="end"/>
      </w:r>
      <w:r w:rsidRPr="003F1FAD">
        <w:t>:</w:t>
      </w:r>
    </w:p>
    <w:p w14:paraId="50D7266D" w14:textId="77777777" w:rsidR="00532C46" w:rsidRDefault="00532C46" w:rsidP="00532C46">
      <w:pPr>
        <w:spacing w:before="0" w:after="0"/>
      </w:pPr>
    </w:p>
    <w:p w14:paraId="7F18A1F9" w14:textId="77777777" w:rsidR="005A2BBA" w:rsidRDefault="005A2BBA" w:rsidP="005A2BBA">
      <w:pPr>
        <w:pStyle w:val="Examplesmall"/>
      </w:pPr>
      <w:r>
        <w:t>&lt;ProductGroups&gt;</w:t>
      </w:r>
    </w:p>
    <w:p w14:paraId="0D1337A0" w14:textId="136E5CC3" w:rsidR="005A2BBA" w:rsidRDefault="005A2BBA" w:rsidP="005A2BBA">
      <w:pPr>
        <w:pStyle w:val="Examplesmall"/>
      </w:pPr>
      <w:r>
        <w:t xml:space="preserve">  &lt;Group GroupID="CVRFGID-0001"&gt;</w:t>
      </w:r>
      <w:r w:rsidR="0028261F">
        <w:br/>
      </w:r>
      <w:r>
        <w:t xml:space="preserve">    &lt;Description&gt;The x64 versions of the operating </w:t>
      </w:r>
      <w:proofErr w:type="gramStart"/>
      <w:r>
        <w:t>system.&lt;</w:t>
      </w:r>
      <w:proofErr w:type="gramEnd"/>
      <w:r>
        <w: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p>
    <w:p w14:paraId="748419A8" w14:textId="4D0EDBC4" w:rsidR="00532C46" w:rsidRDefault="005A2BBA" w:rsidP="005A2BBA">
      <w:pPr>
        <w:pStyle w:val="Examplesmall"/>
      </w:pPr>
      <w:r>
        <w:t xml:space="preserve">  &lt;/Group&gt;</w:t>
      </w:r>
      <w:r>
        <w:br/>
        <w:t>&lt;/ProductGroups&gt;</w:t>
      </w:r>
    </w:p>
    <w:p w14:paraId="309F5737" w14:textId="77777777" w:rsidR="005A2BBA" w:rsidRDefault="005A2BBA" w:rsidP="00532C46"/>
    <w:p w14:paraId="3051AEDF" w14:textId="77777777" w:rsidR="0028261F" w:rsidRDefault="0028261F" w:rsidP="0028261F"/>
    <w:p w14:paraId="48AE7096" w14:textId="524CE116" w:rsidR="0028261F" w:rsidRDefault="0028261F" w:rsidP="0028261F">
      <w:pPr>
        <w:pStyle w:val="Heading5"/>
      </w:pPr>
      <w:bookmarkStart w:id="2261" w:name="_Ref476752080"/>
      <w:bookmarkStart w:id="2262" w:name="_Toc477122294"/>
      <w:r>
        <w:lastRenderedPageBreak/>
        <w:t>Product Tree – Product Groups – Group – Product ID</w:t>
      </w:r>
      <w:bookmarkEnd w:id="2261"/>
      <w:bookmarkEnd w:id="2262"/>
    </w:p>
    <w:p w14:paraId="67220095" w14:textId="77777777" w:rsidR="0028261F" w:rsidRDefault="0028261F" w:rsidP="0028261F">
      <w:pPr>
        <w:pStyle w:val="MemberHeading"/>
        <w:rPr>
          <w:rStyle w:val="Element"/>
        </w:rPr>
      </w:pPr>
      <w:proofErr w:type="gramStart"/>
      <w:r>
        <w:rPr>
          <w:rStyle w:val="Element"/>
        </w:rPr>
        <w:t>prod:ProductTree</w:t>
      </w:r>
      <w:proofErr w:type="gramEnd"/>
      <w:r>
        <w:rPr>
          <w:rStyle w:val="Element"/>
        </w:rPr>
        <w:t xml:space="preserve"> / prod:ProductGroups / prod:Group / prod:Description</w:t>
      </w:r>
    </w:p>
    <w:p w14:paraId="1E7D4905" w14:textId="4E2ECAA6" w:rsidR="0028261F" w:rsidRPr="005D4C8E" w:rsidRDefault="0028261F" w:rsidP="0028261F">
      <w:pPr>
        <w:pStyle w:val="Member"/>
      </w:pPr>
      <w:r w:rsidRPr="005D4C8E">
        <w:rPr>
          <w:b/>
        </w:rPr>
        <w:t>Data Type:</w:t>
      </w:r>
      <w:r>
        <w:tab/>
      </w:r>
      <w:r>
        <w:tab/>
        <w:t>token</w:t>
      </w:r>
      <w:r>
        <w:br/>
      </w:r>
      <w:r w:rsidRPr="005D4C8E">
        <w:rPr>
          <w:b/>
        </w:rPr>
        <w:t>Minimum Occurrences:</w:t>
      </w:r>
      <w:r>
        <w:tab/>
        <w:t>2</w:t>
      </w:r>
      <w:r>
        <w:br/>
      </w:r>
      <w:r w:rsidRPr="005D4C8E">
        <w:rPr>
          <w:b/>
        </w:rPr>
        <w:t>Maximum Occurrences:</w:t>
      </w:r>
      <w:r>
        <w:tab/>
        <w:t>unbounded</w:t>
      </w:r>
      <w:r>
        <w:br/>
      </w:r>
      <w:r w:rsidRPr="005D4C8E">
        <w:rPr>
          <w:b/>
        </w:rPr>
        <w:t>Parent:</w:t>
      </w:r>
      <w:r>
        <w:tab/>
      </w:r>
      <w:r>
        <w:tab/>
      </w:r>
      <w:r>
        <w:tab/>
        <w:t>Group</w:t>
      </w:r>
    </w:p>
    <w:p w14:paraId="47670614" w14:textId="77777777" w:rsidR="0028261F" w:rsidRDefault="0028261F" w:rsidP="0028261F">
      <w:pPr>
        <w:spacing w:before="0" w:after="0"/>
      </w:pPr>
    </w:p>
    <w:p w14:paraId="56610F1F" w14:textId="3AB0F7E0" w:rsidR="0028261F" w:rsidRPr="00A72F0F" w:rsidRDefault="0028261F" w:rsidP="0028261F">
      <w:r w:rsidRPr="00F32D93">
        <w:t>The</w:t>
      </w:r>
      <w:r w:rsidRPr="001A53EB">
        <w:t xml:space="preserve"> </w:t>
      </w:r>
      <w:r>
        <w:t xml:space="preserve">element </w:t>
      </w:r>
      <w:proofErr w:type="gramStart"/>
      <w:r>
        <w:rPr>
          <w:rStyle w:val="Element"/>
        </w:rPr>
        <w:t>prod</w:t>
      </w:r>
      <w:r w:rsidRPr="00F32D93">
        <w:rPr>
          <w:rStyle w:val="Element"/>
        </w:rPr>
        <w:t>:</w:t>
      </w:r>
      <w:r>
        <w:rPr>
          <w:rStyle w:val="Element"/>
        </w:rPr>
        <w:t>ProductID</w:t>
      </w:r>
      <w:proofErr w:type="gramEnd"/>
      <w:r w:rsidRPr="00F32D93">
        <w:rPr>
          <w:b/>
          <w:bCs/>
        </w:rPr>
        <w:t xml:space="preserve"> </w:t>
      </w:r>
      <w:r w:rsidRPr="0028261F">
        <w:t xml:space="preserve">defines a member of a group by referring to the unique </w:t>
      </w:r>
      <w:r w:rsidRPr="0028261F">
        <w:rPr>
          <w:i/>
          <w:iCs/>
        </w:rPr>
        <w:t xml:space="preserve">Product ID </w:t>
      </w:r>
      <w:r w:rsidRPr="0028261F">
        <w:t xml:space="preserve">attribute of a </w:t>
      </w:r>
      <w:r w:rsidRPr="0028261F">
        <w:rPr>
          <w:b/>
          <w:bCs/>
        </w:rPr>
        <w:t xml:space="preserve">Full Product Name </w:t>
      </w:r>
      <w:r>
        <w:t>element</w:t>
      </w:r>
      <w:r w:rsidRPr="00A72F0F">
        <w:t xml:space="preserve">. </w:t>
      </w:r>
    </w:p>
    <w:p w14:paraId="648DFAA4" w14:textId="77777777" w:rsidR="0028261F" w:rsidRPr="00F32D93" w:rsidRDefault="0028261F" w:rsidP="0028261F">
      <w:r w:rsidRPr="00862043">
        <w:rPr>
          <w:rFonts w:ascii="MS Mincho" w:eastAsia="MS Mincho" w:hAnsi="MS Mincho" w:cs="MS Mincho"/>
        </w:rPr>
        <w:t> </w:t>
      </w:r>
    </w:p>
    <w:p w14:paraId="35D55260" w14:textId="7523D417" w:rsidR="0028261F" w:rsidRDefault="0028261F" w:rsidP="0028261F">
      <w:pPr>
        <w:pStyle w:val="MemberHeading"/>
      </w:pPr>
      <w:r>
        <w:t>Examples</w:t>
      </w:r>
    </w:p>
    <w:p w14:paraId="67401588"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63" w:author="Stefan Hagen" w:date="2017-03-12T22:48:00Z">
        <w:r w:rsidR="00A07A1F">
          <w:rPr>
            <w:noProof/>
          </w:rPr>
          <w:t>43</w:t>
        </w:r>
      </w:ins>
      <w:del w:id="2264" w:author="Stefan Hagen" w:date="2017-03-11T23:24:00Z">
        <w:r w:rsidR="00147C8E" w:rsidDel="004377E7">
          <w:rPr>
            <w:noProof/>
          </w:rPr>
          <w:delText>33</w:delText>
        </w:r>
      </w:del>
      <w:r w:rsidR="00A07A1F">
        <w:rPr>
          <w:noProof/>
        </w:rPr>
        <w:fldChar w:fldCharType="end"/>
      </w:r>
      <w:r w:rsidRPr="003F1FAD">
        <w:t>:</w:t>
      </w:r>
    </w:p>
    <w:p w14:paraId="110A03FF" w14:textId="77777777" w:rsidR="00EB6DE1" w:rsidRPr="00EB6DE1" w:rsidRDefault="00EB6DE1" w:rsidP="00EB6DE1">
      <w:r w:rsidRPr="00EB6DE1">
        <w:t xml:space="preserve">If the two products “Microsoft Windows Vista Service Pack 1” and “Microsoft Windows Vista Service Pack 2” have been defined in the product tree as follows: </w:t>
      </w:r>
    </w:p>
    <w:p w14:paraId="4848084E" w14:textId="0BF78595" w:rsidR="00EB6DE1" w:rsidRPr="00EB6DE1" w:rsidRDefault="00EB6DE1" w:rsidP="00EB6DE1">
      <w:pPr>
        <w:pStyle w:val="Examplesmall"/>
      </w:pPr>
      <w:r w:rsidRPr="00EB6DE1">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3B31F57C" w14:textId="77777777" w:rsidR="00EB6DE1" w:rsidRDefault="00EB6DE1" w:rsidP="00EB6DE1"/>
    <w:p w14:paraId="0E737ACC" w14:textId="77777777" w:rsidR="00EB6DE1" w:rsidRPr="00EB6DE1" w:rsidRDefault="00EB6DE1" w:rsidP="00EB6DE1">
      <w:r w:rsidRPr="00EB6DE1">
        <w:t xml:space="preserve">They can both be made a member of the same group with Group ID “GRP-0001”: </w:t>
      </w:r>
    </w:p>
    <w:p w14:paraId="7F3A8B25" w14:textId="07368692" w:rsidR="00EB6DE1" w:rsidRPr="00EB6DE1" w:rsidRDefault="00EB6DE1" w:rsidP="00EB6DE1">
      <w:pPr>
        <w:pStyle w:val="Examplesmall"/>
      </w:pPr>
      <w:r w:rsidRPr="00EB6DE1">
        <w:t>&lt;ProductGroups&gt;</w:t>
      </w:r>
      <w:r>
        <w:rPr>
          <w:rFonts w:ascii="MS Mincho" w:eastAsia="MS Mincho" w:hAnsi="MS Mincho" w:cs="MS Mincho"/>
        </w:rPr>
        <w:br/>
        <w:t xml:space="preserve">  </w:t>
      </w:r>
      <w:r w:rsidRPr="00EB6DE1">
        <w:t xml:space="preserve">&lt;Group GroupID="GRP-0001"&gt; </w:t>
      </w:r>
    </w:p>
    <w:p w14:paraId="03F8FCA3" w14:textId="51D547C2" w:rsidR="00EB6DE1" w:rsidRPr="00EB6DE1" w:rsidRDefault="00EB6DE1" w:rsidP="00EB6DE1">
      <w:pPr>
        <w:pStyle w:val="Examplesmall"/>
      </w:pPr>
      <w:r>
        <w:t xml:space="preserve">    </w:t>
      </w:r>
      <w:r w:rsidRPr="00EB6DE1">
        <w:t xml:space="preserve">&lt;ProductID&gt;CVRFPID-0001&lt;/ProductID&gt; </w:t>
      </w:r>
    </w:p>
    <w:p w14:paraId="0200A5CD" w14:textId="594461F7" w:rsidR="00EB6DE1" w:rsidRPr="00EB6DE1" w:rsidRDefault="00EB6DE1" w:rsidP="00EB6DE1">
      <w:pPr>
        <w:pStyle w:val="Examplesmall"/>
      </w:pPr>
      <w:r>
        <w:t xml:space="preserve">    </w:t>
      </w:r>
      <w:r w:rsidRPr="00EB6DE1">
        <w:t>&lt;Pro</w:t>
      </w:r>
      <w:r>
        <w:t>ductID&gt;CVRFPID-0002&lt;/ProductID&gt;</w:t>
      </w:r>
      <w:r>
        <w:br/>
        <w:t xml:space="preserve">  </w:t>
      </w:r>
      <w:r w:rsidRPr="00EB6DE1">
        <w:t xml:space="preserve">&lt;/Group&gt; </w:t>
      </w:r>
    </w:p>
    <w:p w14:paraId="2A58B81F" w14:textId="77777777" w:rsidR="00EB6DE1" w:rsidRPr="00EB6DE1" w:rsidRDefault="00EB6DE1" w:rsidP="00EB6DE1">
      <w:pPr>
        <w:pStyle w:val="Examplesmall"/>
      </w:pPr>
      <w:r w:rsidRPr="00EB6DE1">
        <w:t xml:space="preserve">&lt;/ProductGroups&gt; </w:t>
      </w:r>
    </w:p>
    <w:p w14:paraId="06A368C6" w14:textId="77777777" w:rsidR="00EB6DE1" w:rsidRDefault="00EB6DE1" w:rsidP="00EB6DE1"/>
    <w:p w14:paraId="289C33A9" w14:textId="77777777" w:rsidR="00EB6DE1" w:rsidRPr="00EB6DE1" w:rsidRDefault="00EB6DE1" w:rsidP="00EB6DE1">
      <w:r w:rsidRPr="00EB6DE1">
        <w:t xml:space="preserve">Later in the document, both products can be referenced together using the Group ID: </w:t>
      </w:r>
    </w:p>
    <w:p w14:paraId="0B76AF4B" w14:textId="57D91C7D" w:rsidR="00EB6DE1" w:rsidRPr="00EB6DE1" w:rsidRDefault="00EB6DE1" w:rsidP="00EB6DE1">
      <w:pPr>
        <w:pStyle w:val="Examplesmall"/>
      </w:pPr>
      <w:r w:rsidRPr="00EB6DE1">
        <w:t>&lt;Remediations&gt;</w:t>
      </w:r>
      <w:r>
        <w:rPr>
          <w:rFonts w:ascii="MS Mincho" w:eastAsia="MS Mincho" w:hAnsi="MS Mincho" w:cs="MS Mincho"/>
        </w:rPr>
        <w:br/>
        <w:t xml:space="preserve">  </w:t>
      </w:r>
      <w:r w:rsidRPr="00EB6DE1">
        <w:t xml:space="preserve">&lt;Remediation Type="Vendor Fix"&gt; </w:t>
      </w:r>
    </w:p>
    <w:p w14:paraId="632F7C01" w14:textId="50263F83" w:rsidR="00EB6DE1" w:rsidRPr="00EB6DE1" w:rsidRDefault="00EB6DE1" w:rsidP="00EB6DE1">
      <w:pPr>
        <w:pStyle w:val="Examplesmall"/>
      </w:pPr>
      <w:r>
        <w:t xml:space="preserve">    </w:t>
      </w:r>
      <w:r w:rsidRPr="00EB6DE1">
        <w:t xml:space="preserve">&lt;Description&gt;Security Update for Windows Vista&lt;/Description&gt; </w:t>
      </w:r>
    </w:p>
    <w:p w14:paraId="2FB50F33" w14:textId="624B7C77" w:rsidR="00EB6DE1" w:rsidRPr="00EB6DE1" w:rsidRDefault="00EB6DE1" w:rsidP="00EB6DE1">
      <w:pPr>
        <w:pStyle w:val="Examplesmall"/>
      </w:pPr>
      <w:r>
        <w:t xml:space="preserve">    &lt;GroupID&gt;GRP-0001&lt;/GroupID&gt;</w:t>
      </w:r>
      <w:r>
        <w:br/>
        <w:t xml:space="preserve">  </w:t>
      </w:r>
      <w:r w:rsidRPr="00EB6DE1">
        <w:t xml:space="preserve">&lt;/Remediation&gt; </w:t>
      </w:r>
    </w:p>
    <w:p w14:paraId="5014F364" w14:textId="77777777" w:rsidR="00EB6DE1" w:rsidRPr="00EB6DE1" w:rsidRDefault="00EB6DE1" w:rsidP="00EB6DE1">
      <w:pPr>
        <w:pStyle w:val="Examplesmall"/>
      </w:pPr>
      <w:r w:rsidRPr="00EB6DE1">
        <w:t xml:space="preserve">&lt;/Remediations&gt; </w:t>
      </w:r>
    </w:p>
    <w:p w14:paraId="45F7156C" w14:textId="77777777" w:rsidR="00EB6DE1" w:rsidRDefault="00EB6DE1" w:rsidP="00EB6DE1"/>
    <w:p w14:paraId="4ECA1154" w14:textId="77777777" w:rsidR="00EB6DE1" w:rsidRPr="00EB6DE1" w:rsidRDefault="00EB6DE1" w:rsidP="00EB6DE1">
      <w:r w:rsidRPr="00EB6DE1">
        <w:t xml:space="preserve">The ability to reference both products individually will also be maintained (and in some cases required): </w:t>
      </w:r>
    </w:p>
    <w:p w14:paraId="3907A0BA" w14:textId="72F065D1" w:rsidR="00EB6DE1" w:rsidRPr="00EB6DE1" w:rsidRDefault="00EB6DE1" w:rsidP="00EB6DE1">
      <w:pPr>
        <w:pStyle w:val="Examplesmall"/>
      </w:pPr>
      <w:r w:rsidRPr="00EB6DE1">
        <w:t>&lt;Remediations&gt;</w:t>
      </w:r>
      <w:r>
        <w:rPr>
          <w:rFonts w:ascii="MS Mincho" w:eastAsia="MS Mincho" w:hAnsi="MS Mincho" w:cs="MS Mincho"/>
        </w:rPr>
        <w:br/>
        <w:t xml:space="preserve">  </w:t>
      </w:r>
      <w:r w:rsidRPr="00EB6DE1">
        <w:t xml:space="preserve">&lt;Remediation Type="Vendor Fix"&gt; </w:t>
      </w:r>
    </w:p>
    <w:p w14:paraId="74ADD7E8" w14:textId="7D9F04F6" w:rsidR="00EB6DE1" w:rsidRPr="00EB6DE1" w:rsidRDefault="00EB6DE1" w:rsidP="00EB6DE1">
      <w:pPr>
        <w:pStyle w:val="Examplesmall"/>
      </w:pP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 xml:space="preserve">&lt;ProductID&gt;CVRFPID-0002&lt;/ProductID&gt; </w:t>
      </w:r>
    </w:p>
    <w:p w14:paraId="4C40E567" w14:textId="4A245D90" w:rsidR="00EB6DE1" w:rsidRPr="00EB6DE1" w:rsidRDefault="00EB6DE1" w:rsidP="00EB6DE1">
      <w:pPr>
        <w:pStyle w:val="Examplesmall"/>
      </w:pPr>
      <w:r>
        <w:t xml:space="preserve">  &lt;/Remediation&gt;</w:t>
      </w:r>
      <w:r>
        <w:br/>
      </w:r>
      <w:r w:rsidRPr="00EB6DE1">
        <w:t xml:space="preserve">&lt;/Remediations&gt; </w:t>
      </w:r>
    </w:p>
    <w:p w14:paraId="2F72CB42" w14:textId="77777777" w:rsidR="00EB6DE1" w:rsidRDefault="00EB6DE1" w:rsidP="0028261F"/>
    <w:p w14:paraId="798C7AA9" w14:textId="77777777" w:rsidR="0028261F" w:rsidRDefault="0028261F" w:rsidP="0028261F"/>
    <w:p w14:paraId="315B71D9" w14:textId="77777777" w:rsidR="00A72F0F" w:rsidRDefault="00A72F0F" w:rsidP="00A72F0F"/>
    <w:p w14:paraId="3107C794" w14:textId="77777777" w:rsidR="00A72F0F" w:rsidRDefault="00A72F0F" w:rsidP="00A72F0F"/>
    <w:p w14:paraId="3BEBF4D4" w14:textId="77777777" w:rsidR="00FD6885" w:rsidRPr="0012387E" w:rsidRDefault="00FD6885" w:rsidP="00C86BA8"/>
    <w:p w14:paraId="6EF8C607" w14:textId="554F7026" w:rsidR="00C86BA8" w:rsidRDefault="00C86BA8" w:rsidP="00C86BA8">
      <w:pPr>
        <w:pStyle w:val="Heading1"/>
      </w:pPr>
      <w:bookmarkStart w:id="2265" w:name="_Toc477122295"/>
      <w:r>
        <w:lastRenderedPageBreak/>
        <w:t>Vulnerability Schema Elements</w:t>
      </w:r>
      <w:bookmarkEnd w:id="2265"/>
    </w:p>
    <w:p w14:paraId="733CE182" w14:textId="1A72C638" w:rsidR="00257BC6" w:rsidRDefault="00981434" w:rsidP="00D46278">
      <w:r>
        <w:t>Vulnerability</w:t>
      </w:r>
      <w:r w:rsidR="00FB0A91">
        <w:t xml:space="preserve"> </w:t>
      </w:r>
      <w:r>
        <w:t xml:space="preserve">information in </w:t>
      </w:r>
      <w:ins w:id="2266" w:author="Stefan Hagen" w:date="2017-03-12T17:53:00Z">
        <w:r w:rsidR="00EA6A90">
          <w:t>CSAF </w:t>
        </w:r>
      </w:ins>
      <w:r>
        <w:t xml:space="preserve">CVRF </w:t>
      </w:r>
      <w:r w:rsidR="00FB0A91">
        <w:t xml:space="preserve">is modeled as </w:t>
      </w:r>
      <w:r>
        <w:t>zero or more</w:t>
      </w:r>
      <w:r w:rsidR="00FB0A91">
        <w:t xml:space="preserve"> top-level Vulnerability </w:t>
      </w:r>
      <w:r>
        <w:t xml:space="preserve">element instances of </w:t>
      </w:r>
      <w:proofErr w:type="gramStart"/>
      <w:r w:rsidR="00FB0A91" w:rsidRPr="0020354E">
        <w:rPr>
          <w:rStyle w:val="Element"/>
        </w:rPr>
        <w:t>vuln:Vulnerability</w:t>
      </w:r>
      <w:proofErr w:type="gramEnd"/>
      <w:r w:rsidR="00FB0A91">
        <w:t xml:space="preserve"> </w:t>
      </w:r>
      <w:r>
        <w:t>(</w:t>
      </w:r>
      <w:r w:rsidR="00FB0A91">
        <w:t xml:space="preserve">defined in the vulnerability schema file </w:t>
      </w:r>
      <w:r>
        <w:t>within the</w:t>
      </w:r>
      <w:r w:rsidR="00FB0A91">
        <w:t xml:space="preserve"> </w:t>
      </w:r>
      <w:r w:rsidR="00FB0A91" w:rsidRPr="00D4133B">
        <w:rPr>
          <w:rStyle w:val="CODEtemp"/>
        </w:rPr>
        <w:t>vuln</w:t>
      </w:r>
      <w:r>
        <w:t xml:space="preserve"> namespace)</w:t>
      </w:r>
      <w:r w:rsidR="00FB0A91">
        <w:t xml:space="preserve">. </w:t>
      </w:r>
    </w:p>
    <w:p w14:paraId="5CD49484" w14:textId="158E5C6E" w:rsidR="00D46278" w:rsidRDefault="00D46278">
      <w:pPr>
        <w:jc w:val="both"/>
        <w:pPrChange w:id="2267" w:author="Stefan Hagen" w:date="2017-03-12T17:53:00Z">
          <w:pPr/>
        </w:pPrChange>
      </w:pPr>
      <w:r w:rsidRPr="00885F6B">
        <w:rPr>
          <w:highlight w:val="green"/>
          <w:rPrChange w:id="2268" w:author="Stefan Hagen" w:date="2017-03-12T17:53:00Z">
            <w:rPr/>
          </w:rPrChange>
        </w:rPr>
        <w:t xml:space="preserve">The following </w:t>
      </w:r>
      <w:ins w:id="2269" w:author="Stefan Hagen" w:date="2017-03-12T17:52:00Z">
        <w:r w:rsidR="00EA6A90" w:rsidRPr="00885F6B">
          <w:rPr>
            <w:highlight w:val="green"/>
            <w:rPrChange w:id="2270" w:author="Stefan Hagen" w:date="2017-03-12T17:53:00Z">
              <w:rPr/>
            </w:rPrChange>
          </w:rPr>
          <w:t xml:space="preserve">listed </w:t>
        </w:r>
      </w:ins>
      <w:r w:rsidR="00FB0A91" w:rsidRPr="00885F6B">
        <w:rPr>
          <w:highlight w:val="green"/>
          <w:rPrChange w:id="2271" w:author="Stefan Hagen" w:date="2017-03-12T17:53:00Z">
            <w:rPr/>
          </w:rPrChange>
        </w:rPr>
        <w:t>14</w:t>
      </w:r>
      <w:r w:rsidRPr="00885F6B">
        <w:rPr>
          <w:highlight w:val="green"/>
          <w:rPrChange w:id="2272" w:author="Stefan Hagen" w:date="2017-03-12T17:53:00Z">
            <w:rPr/>
          </w:rPrChange>
        </w:rPr>
        <w:t xml:space="preserve"> </w:t>
      </w:r>
      <w:r w:rsidR="00D4133B" w:rsidRPr="00885F6B">
        <w:rPr>
          <w:highlight w:val="green"/>
          <w:rPrChange w:id="2273" w:author="Stefan Hagen" w:date="2017-03-12T17:53:00Z">
            <w:rPr/>
          </w:rPrChange>
        </w:rPr>
        <w:t>second</w:t>
      </w:r>
      <w:r w:rsidRPr="00885F6B">
        <w:rPr>
          <w:highlight w:val="green"/>
          <w:rPrChange w:id="2274" w:author="Stefan Hagen" w:date="2017-03-12T17:53:00Z">
            <w:rPr/>
          </w:rPrChange>
        </w:rPr>
        <w:t xml:space="preserve">-level elements </w:t>
      </w:r>
      <w:del w:id="2275" w:author="Stefan Hagen" w:date="2017-03-12T17:52:00Z">
        <w:r w:rsidRPr="00885F6B" w:rsidDel="00EA6A90">
          <w:rPr>
            <w:highlight w:val="green"/>
            <w:rPrChange w:id="2276" w:author="Stefan Hagen" w:date="2017-03-12T17:53:00Z">
              <w:rPr/>
            </w:rPrChange>
          </w:rPr>
          <w:delText xml:space="preserve">are and </w:delText>
        </w:r>
        <w:r w:rsidR="00FB0A91" w:rsidRPr="00885F6B" w:rsidDel="00EA6A90">
          <w:rPr>
            <w:highlight w:val="green"/>
            <w:rPrChange w:id="2277" w:author="Stefan Hagen" w:date="2017-03-12T17:53:00Z">
              <w:rPr/>
            </w:rPrChange>
          </w:rPr>
          <w:delText>must</w:delText>
        </w:r>
      </w:del>
      <w:ins w:id="2278" w:author="Stefan Hagen" w:date="2017-03-12T17:52:00Z">
        <w:r w:rsidR="00EA6A90" w:rsidRPr="00885F6B">
          <w:rPr>
            <w:highlight w:val="green"/>
            <w:rPrChange w:id="2279" w:author="Stefan Hagen" w:date="2017-03-12T17:53:00Z">
              <w:rPr/>
            </w:rPrChange>
          </w:rPr>
          <w:t>MUST</w:t>
        </w:r>
      </w:ins>
      <w:r w:rsidR="00FB0A91" w:rsidRPr="00885F6B">
        <w:rPr>
          <w:highlight w:val="green"/>
          <w:rPrChange w:id="2280" w:author="Stefan Hagen" w:date="2017-03-12T17:53:00Z">
            <w:rPr/>
          </w:rPrChange>
        </w:rPr>
        <w:t xml:space="preserve"> appear in the order listed </w:t>
      </w:r>
      <w:r w:rsidRPr="00885F6B">
        <w:rPr>
          <w:highlight w:val="green"/>
          <w:rPrChange w:id="2281" w:author="Stefan Hagen" w:date="2017-03-12T17:53:00Z">
            <w:rPr/>
          </w:rPrChange>
        </w:rPr>
        <w:t xml:space="preserve">if given </w:t>
      </w:r>
      <w:r w:rsidR="00FB0A91" w:rsidRPr="00885F6B">
        <w:rPr>
          <w:highlight w:val="green"/>
          <w:rPrChange w:id="2282" w:author="Stefan Hagen" w:date="2017-03-12T17:53:00Z">
            <w:rPr/>
          </w:rPrChange>
        </w:rPr>
        <w:t>as elements of the</w:t>
      </w:r>
      <w:r w:rsidR="00D4133B" w:rsidRPr="00885F6B">
        <w:rPr>
          <w:highlight w:val="green"/>
          <w:rPrChange w:id="2283" w:author="Stefan Hagen" w:date="2017-03-12T17:53:00Z">
            <w:rPr/>
          </w:rPrChange>
        </w:rPr>
        <w:t xml:space="preserve"> top-level </w:t>
      </w:r>
      <w:r w:rsidR="0020354E" w:rsidRPr="00885F6B">
        <w:rPr>
          <w:highlight w:val="green"/>
          <w:rPrChange w:id="2284" w:author="Stefan Hagen" w:date="2017-03-12T17:53:00Z">
            <w:rPr/>
          </w:rPrChange>
        </w:rPr>
        <w:t>element</w:t>
      </w:r>
      <w:r w:rsidR="00FB0A91" w:rsidRPr="00885F6B">
        <w:rPr>
          <w:highlight w:val="green"/>
          <w:rPrChange w:id="2285" w:author="Stefan Hagen" w:date="2017-03-12T17:53:00Z">
            <w:rPr/>
          </w:rPrChange>
        </w:rPr>
        <w:t xml:space="preserve"> Vulnerability</w:t>
      </w:r>
      <w:r>
        <w:t>:</w:t>
      </w:r>
      <w:ins w:id="2286" w:author="Stefan Hagen" w:date="2017-03-12T17:53:00Z">
        <w:r w:rsidR="00885F6B">
          <w:t xml:space="preserve"> [</w:t>
        </w:r>
        <w:bookmarkStart w:id="2287" w:name="confVulnerabilityElementSequence"/>
        <w:r w:rsidR="00885F6B" w:rsidRPr="00885F6B">
          <w:rPr>
            <w:color w:val="FF0000"/>
            <w:rPrChange w:id="2288" w:author="Stefan Hagen" w:date="2017-03-12T17:53:00Z">
              <w:rPr/>
            </w:rPrChange>
          </w:rPr>
          <w:t>CSAF-6-1</w:t>
        </w:r>
        <w:bookmarkEnd w:id="2287"/>
        <w:r w:rsidR="00885F6B">
          <w:t>]</w:t>
        </w:r>
      </w:ins>
    </w:p>
    <w:p w14:paraId="6252686A" w14:textId="03FD864E" w:rsidR="00D46278" w:rsidRDefault="00D46278" w:rsidP="00D46278">
      <w:pPr>
        <w:pStyle w:val="ListParagraph"/>
        <w:numPr>
          <w:ilvl w:val="0"/>
          <w:numId w:val="19"/>
        </w:numPr>
      </w:pPr>
      <w:r>
        <w:t xml:space="preserve">Title:  </w:t>
      </w:r>
      <w:r>
        <w:tab/>
      </w:r>
      <w:r>
        <w:tab/>
      </w:r>
      <w:r>
        <w:tab/>
      </w:r>
      <w:proofErr w:type="gramStart"/>
      <w:r>
        <w:rPr>
          <w:rStyle w:val="Element"/>
        </w:rPr>
        <w:t>vuln</w:t>
      </w:r>
      <w:r w:rsidRPr="00BF75E5">
        <w:rPr>
          <w:rStyle w:val="Element"/>
        </w:rPr>
        <w:t>:Title</w:t>
      </w:r>
      <w:proofErr w:type="gramEnd"/>
    </w:p>
    <w:p w14:paraId="0E7C89E5" w14:textId="64B1FDA1" w:rsidR="00D46278" w:rsidRDefault="00D46278" w:rsidP="00D46278">
      <w:pPr>
        <w:pStyle w:val="ListParagraph"/>
        <w:numPr>
          <w:ilvl w:val="0"/>
          <w:numId w:val="19"/>
        </w:numPr>
      </w:pPr>
      <w:r>
        <w:t xml:space="preserve">ID: </w:t>
      </w:r>
      <w:r>
        <w:tab/>
      </w:r>
      <w:r>
        <w:tab/>
      </w:r>
      <w:r>
        <w:tab/>
      </w:r>
      <w:r>
        <w:rPr>
          <w:rStyle w:val="Element"/>
        </w:rPr>
        <w:t>vuln</w:t>
      </w:r>
      <w:r w:rsidRPr="00BF75E5">
        <w:rPr>
          <w:rStyle w:val="Element"/>
        </w:rPr>
        <w:t>:</w:t>
      </w:r>
      <w:r>
        <w:rPr>
          <w:rStyle w:val="Element"/>
        </w:rPr>
        <w:t>ID</w:t>
      </w:r>
    </w:p>
    <w:p w14:paraId="5AC2D26F" w14:textId="48D0BD0C" w:rsidR="00D46278" w:rsidRDefault="00D46278" w:rsidP="00D46278">
      <w:pPr>
        <w:pStyle w:val="ListParagraph"/>
        <w:numPr>
          <w:ilvl w:val="0"/>
          <w:numId w:val="19"/>
        </w:numPr>
      </w:pPr>
      <w:r>
        <w:t xml:space="preserve">Notes: </w:t>
      </w:r>
      <w:r>
        <w:tab/>
      </w:r>
      <w:r>
        <w:tab/>
      </w:r>
      <w:r>
        <w:tab/>
      </w:r>
      <w:proofErr w:type="gramStart"/>
      <w:r>
        <w:rPr>
          <w:rStyle w:val="Element"/>
        </w:rPr>
        <w:t>vuln</w:t>
      </w:r>
      <w:r w:rsidRPr="00BF75E5">
        <w:rPr>
          <w:rStyle w:val="Element"/>
        </w:rPr>
        <w:t>:</w:t>
      </w:r>
      <w:r>
        <w:rPr>
          <w:rStyle w:val="Element"/>
        </w:rPr>
        <w:t>Notes</w:t>
      </w:r>
      <w:proofErr w:type="gramEnd"/>
    </w:p>
    <w:p w14:paraId="7F0FC7A9" w14:textId="70B9D9E2" w:rsidR="00D46278" w:rsidRDefault="00D46278" w:rsidP="00D46278">
      <w:pPr>
        <w:pStyle w:val="ListParagraph"/>
        <w:numPr>
          <w:ilvl w:val="0"/>
          <w:numId w:val="19"/>
        </w:numPr>
      </w:pPr>
      <w:r>
        <w:t>Discovery Date:</w:t>
      </w:r>
      <w:r>
        <w:tab/>
      </w:r>
      <w:proofErr w:type="gramStart"/>
      <w:r>
        <w:rPr>
          <w:rStyle w:val="Element"/>
        </w:rPr>
        <w:t>vuln</w:t>
      </w:r>
      <w:r w:rsidRPr="00BF75E5">
        <w:rPr>
          <w:rStyle w:val="Element"/>
        </w:rPr>
        <w:t>:</w:t>
      </w:r>
      <w:r>
        <w:rPr>
          <w:rStyle w:val="Element"/>
        </w:rPr>
        <w:t>DiscoveryDate</w:t>
      </w:r>
      <w:proofErr w:type="gramEnd"/>
    </w:p>
    <w:p w14:paraId="1B6B8859" w14:textId="285560F9" w:rsidR="00D46278" w:rsidRDefault="00D46278" w:rsidP="00D46278">
      <w:pPr>
        <w:pStyle w:val="ListParagraph"/>
        <w:numPr>
          <w:ilvl w:val="0"/>
          <w:numId w:val="19"/>
        </w:numPr>
      </w:pPr>
      <w:r>
        <w:t xml:space="preserve">Release Date: </w:t>
      </w:r>
      <w:r>
        <w:tab/>
      </w:r>
      <w:r>
        <w:tab/>
      </w:r>
      <w:proofErr w:type="gramStart"/>
      <w:r>
        <w:rPr>
          <w:rStyle w:val="Element"/>
        </w:rPr>
        <w:t>vuln</w:t>
      </w:r>
      <w:r w:rsidRPr="00BF75E5">
        <w:rPr>
          <w:rStyle w:val="Element"/>
        </w:rPr>
        <w:t>:</w:t>
      </w:r>
      <w:r>
        <w:rPr>
          <w:rStyle w:val="Element"/>
        </w:rPr>
        <w:t>ReleaseDate</w:t>
      </w:r>
      <w:proofErr w:type="gramEnd"/>
    </w:p>
    <w:p w14:paraId="075A6BD1" w14:textId="1E2B4B57" w:rsidR="00D46278" w:rsidRDefault="00D46278" w:rsidP="00D46278">
      <w:pPr>
        <w:pStyle w:val="ListParagraph"/>
        <w:numPr>
          <w:ilvl w:val="0"/>
          <w:numId w:val="19"/>
        </w:numPr>
      </w:pPr>
      <w:r>
        <w:t xml:space="preserve">Involvements: </w:t>
      </w:r>
      <w:r>
        <w:tab/>
      </w:r>
      <w:r>
        <w:tab/>
      </w:r>
      <w:proofErr w:type="gramStart"/>
      <w:r>
        <w:rPr>
          <w:rStyle w:val="Element"/>
        </w:rPr>
        <w:t>vuln</w:t>
      </w:r>
      <w:r w:rsidRPr="00BF75E5">
        <w:rPr>
          <w:rStyle w:val="Element"/>
        </w:rPr>
        <w:t>:</w:t>
      </w:r>
      <w:r>
        <w:rPr>
          <w:rStyle w:val="Element"/>
        </w:rPr>
        <w:t>Involvements</w:t>
      </w:r>
      <w:proofErr w:type="gramEnd"/>
    </w:p>
    <w:p w14:paraId="32E6EE38" w14:textId="3160BE5B" w:rsidR="00D46278" w:rsidRDefault="00D46278" w:rsidP="00D46278">
      <w:pPr>
        <w:pStyle w:val="ListParagraph"/>
        <w:numPr>
          <w:ilvl w:val="0"/>
          <w:numId w:val="19"/>
        </w:numPr>
      </w:pPr>
      <w:r>
        <w:t xml:space="preserve">CVE: </w:t>
      </w:r>
      <w:r>
        <w:tab/>
      </w:r>
      <w:r>
        <w:tab/>
      </w:r>
      <w:r>
        <w:tab/>
      </w:r>
      <w:proofErr w:type="gramStart"/>
      <w:r>
        <w:rPr>
          <w:rStyle w:val="Element"/>
        </w:rPr>
        <w:t>vuln</w:t>
      </w:r>
      <w:r w:rsidRPr="00BF75E5">
        <w:rPr>
          <w:rStyle w:val="Element"/>
        </w:rPr>
        <w:t>:</w:t>
      </w:r>
      <w:r>
        <w:rPr>
          <w:rStyle w:val="Element"/>
        </w:rPr>
        <w:t>CVE</w:t>
      </w:r>
      <w:proofErr w:type="gramEnd"/>
    </w:p>
    <w:p w14:paraId="604DA425" w14:textId="67738717" w:rsidR="00D46278" w:rsidRDefault="00D46278" w:rsidP="00D46278">
      <w:pPr>
        <w:pStyle w:val="ListParagraph"/>
        <w:numPr>
          <w:ilvl w:val="0"/>
          <w:numId w:val="19"/>
        </w:numPr>
      </w:pPr>
      <w:r>
        <w:t xml:space="preserve">CWE: </w:t>
      </w:r>
      <w:r>
        <w:tab/>
      </w:r>
      <w:r>
        <w:tab/>
      </w:r>
      <w:r>
        <w:tab/>
      </w:r>
      <w:proofErr w:type="gramStart"/>
      <w:r>
        <w:rPr>
          <w:rStyle w:val="Element"/>
        </w:rPr>
        <w:t>vuln</w:t>
      </w:r>
      <w:r w:rsidRPr="00BF75E5">
        <w:rPr>
          <w:rStyle w:val="Element"/>
        </w:rPr>
        <w:t>:</w:t>
      </w:r>
      <w:r>
        <w:rPr>
          <w:rStyle w:val="Element"/>
        </w:rPr>
        <w:t>CWE</w:t>
      </w:r>
      <w:proofErr w:type="gramEnd"/>
    </w:p>
    <w:p w14:paraId="1D9F1C6D" w14:textId="3E3338FA" w:rsidR="00D46278" w:rsidRPr="00D46278" w:rsidRDefault="00D46278" w:rsidP="00D46278">
      <w:pPr>
        <w:pStyle w:val="ListParagraph"/>
        <w:numPr>
          <w:ilvl w:val="0"/>
          <w:numId w:val="19"/>
        </w:numPr>
        <w:rPr>
          <w:rStyle w:val="Element"/>
          <w:rFonts w:ascii="Arial" w:hAnsi="Arial"/>
        </w:rPr>
      </w:pPr>
      <w:r>
        <w:t xml:space="preserve">Product Statuses: </w:t>
      </w:r>
      <w:r>
        <w:tab/>
      </w:r>
      <w:proofErr w:type="gramStart"/>
      <w:r>
        <w:rPr>
          <w:rStyle w:val="Element"/>
        </w:rPr>
        <w:t>vuln</w:t>
      </w:r>
      <w:r w:rsidRPr="00BF75E5">
        <w:rPr>
          <w:rStyle w:val="Element"/>
        </w:rPr>
        <w:t>:</w:t>
      </w:r>
      <w:r>
        <w:rPr>
          <w:rStyle w:val="Element"/>
        </w:rPr>
        <w:t>ProductStatuses</w:t>
      </w:r>
      <w:proofErr w:type="gramEnd"/>
    </w:p>
    <w:p w14:paraId="7DF411C2" w14:textId="56CE9008" w:rsidR="00D46278" w:rsidRPr="00543DAF" w:rsidRDefault="00D46278" w:rsidP="00D46278">
      <w:pPr>
        <w:pStyle w:val="ListParagraph"/>
        <w:numPr>
          <w:ilvl w:val="0"/>
          <w:numId w:val="19"/>
        </w:numPr>
        <w:rPr>
          <w:rStyle w:val="Element"/>
          <w:rFonts w:ascii="Arial" w:hAnsi="Arial"/>
        </w:rPr>
      </w:pPr>
      <w:r>
        <w:t xml:space="preserve">Threats: </w:t>
      </w:r>
      <w:r>
        <w:tab/>
      </w:r>
      <w:r>
        <w:tab/>
      </w:r>
      <w:proofErr w:type="gramStart"/>
      <w:r>
        <w:rPr>
          <w:rStyle w:val="Element"/>
        </w:rPr>
        <w:t>vuln</w:t>
      </w:r>
      <w:r w:rsidRPr="00BF75E5">
        <w:rPr>
          <w:rStyle w:val="Element"/>
        </w:rPr>
        <w:t>:</w:t>
      </w:r>
      <w:r>
        <w:rPr>
          <w:rStyle w:val="Element"/>
        </w:rPr>
        <w:t>Threats</w:t>
      </w:r>
      <w:proofErr w:type="gramEnd"/>
    </w:p>
    <w:p w14:paraId="175A3F88" w14:textId="206D9BD3" w:rsidR="00D46278" w:rsidRPr="00543DAF" w:rsidRDefault="00D46278" w:rsidP="00D46278">
      <w:pPr>
        <w:pStyle w:val="ListParagraph"/>
        <w:numPr>
          <w:ilvl w:val="0"/>
          <w:numId w:val="19"/>
        </w:numPr>
        <w:rPr>
          <w:rStyle w:val="Element"/>
          <w:rFonts w:ascii="Arial" w:hAnsi="Arial"/>
        </w:rPr>
      </w:pPr>
      <w:r>
        <w:t xml:space="preserve">CVSS Score Sets: </w:t>
      </w:r>
      <w:r>
        <w:tab/>
      </w:r>
      <w:proofErr w:type="gramStart"/>
      <w:r>
        <w:rPr>
          <w:rStyle w:val="Element"/>
        </w:rPr>
        <w:t>vuln</w:t>
      </w:r>
      <w:r w:rsidRPr="00BF75E5">
        <w:rPr>
          <w:rStyle w:val="Element"/>
        </w:rPr>
        <w:t>:</w:t>
      </w:r>
      <w:r>
        <w:rPr>
          <w:rStyle w:val="Element"/>
        </w:rPr>
        <w:t>CVSSScoreSets</w:t>
      </w:r>
      <w:proofErr w:type="gramEnd"/>
    </w:p>
    <w:p w14:paraId="7C440837" w14:textId="53C11576" w:rsidR="00D46278" w:rsidRPr="00543DAF" w:rsidRDefault="00D46278" w:rsidP="00D46278">
      <w:pPr>
        <w:pStyle w:val="ListParagraph"/>
        <w:numPr>
          <w:ilvl w:val="0"/>
          <w:numId w:val="19"/>
        </w:numPr>
        <w:rPr>
          <w:rStyle w:val="Element"/>
          <w:rFonts w:ascii="Arial" w:hAnsi="Arial"/>
        </w:rPr>
      </w:pPr>
      <w:r>
        <w:t xml:space="preserve">Remediations: </w:t>
      </w:r>
      <w:r>
        <w:tab/>
      </w:r>
      <w:r>
        <w:tab/>
      </w:r>
      <w:proofErr w:type="gramStart"/>
      <w:r>
        <w:rPr>
          <w:rStyle w:val="Element"/>
        </w:rPr>
        <w:t>vuln</w:t>
      </w:r>
      <w:r w:rsidRPr="00BF75E5">
        <w:rPr>
          <w:rStyle w:val="Element"/>
        </w:rPr>
        <w:t>:</w:t>
      </w:r>
      <w:r>
        <w:rPr>
          <w:rStyle w:val="Element"/>
        </w:rPr>
        <w:t>Remediations</w:t>
      </w:r>
      <w:proofErr w:type="gramEnd"/>
    </w:p>
    <w:p w14:paraId="58FC0E94" w14:textId="65DB9829" w:rsidR="00D46278" w:rsidRPr="00543DAF" w:rsidRDefault="00D46278" w:rsidP="00D46278">
      <w:pPr>
        <w:pStyle w:val="ListParagraph"/>
        <w:numPr>
          <w:ilvl w:val="0"/>
          <w:numId w:val="19"/>
        </w:numPr>
        <w:rPr>
          <w:rStyle w:val="Element"/>
          <w:rFonts w:ascii="Arial" w:hAnsi="Arial"/>
        </w:rPr>
      </w:pPr>
      <w:r>
        <w:t xml:space="preserve">References: </w:t>
      </w:r>
      <w:r>
        <w:tab/>
      </w:r>
      <w:r w:rsidR="00866FAB">
        <w:tab/>
      </w:r>
      <w:proofErr w:type="gramStart"/>
      <w:r>
        <w:rPr>
          <w:rStyle w:val="Element"/>
        </w:rPr>
        <w:t>vuln</w:t>
      </w:r>
      <w:r w:rsidRPr="00BF75E5">
        <w:rPr>
          <w:rStyle w:val="Element"/>
        </w:rPr>
        <w:t>:</w:t>
      </w:r>
      <w:r>
        <w:rPr>
          <w:rStyle w:val="Element"/>
        </w:rPr>
        <w:t>References</w:t>
      </w:r>
      <w:proofErr w:type="gramEnd"/>
    </w:p>
    <w:p w14:paraId="1F82F4BF" w14:textId="356F746C" w:rsidR="00D46278" w:rsidRPr="00D46278" w:rsidRDefault="00D46278" w:rsidP="00D46278">
      <w:pPr>
        <w:pStyle w:val="ListParagraph"/>
        <w:numPr>
          <w:ilvl w:val="0"/>
          <w:numId w:val="19"/>
        </w:numPr>
        <w:rPr>
          <w:rStyle w:val="Element"/>
          <w:rFonts w:ascii="Arial" w:hAnsi="Arial"/>
        </w:rPr>
      </w:pPr>
      <w:r>
        <w:t xml:space="preserve">Acknowledgements: </w:t>
      </w:r>
      <w:r>
        <w:tab/>
      </w:r>
      <w:proofErr w:type="gramStart"/>
      <w:r>
        <w:rPr>
          <w:rStyle w:val="Element"/>
        </w:rPr>
        <w:t>vuln</w:t>
      </w:r>
      <w:r w:rsidRPr="00BF75E5">
        <w:rPr>
          <w:rStyle w:val="Element"/>
        </w:rPr>
        <w:t>:Acknowledgements</w:t>
      </w:r>
      <w:proofErr w:type="gramEnd"/>
    </w:p>
    <w:p w14:paraId="7C12342C" w14:textId="251E1C21" w:rsidR="00D46278" w:rsidRDefault="00D46278" w:rsidP="00D46278">
      <w:r>
        <w:t>The remaining sub sections will describe the</w:t>
      </w:r>
      <w:r w:rsidR="00FB0A91">
        <w:t xml:space="preserve"> above 15</w:t>
      </w:r>
      <w:r>
        <w:t xml:space="preserve"> </w:t>
      </w:r>
      <w:r w:rsidR="00257BC6">
        <w:t xml:space="preserve">first and second level elements </w:t>
      </w:r>
      <w:r w:rsidR="0020354E">
        <w:t>together with their children and grandchildren</w:t>
      </w:r>
      <w:r>
        <w:t xml:space="preserve">, </w:t>
      </w:r>
      <w:r w:rsidR="00206C47">
        <w:t>constraints</w:t>
      </w:r>
      <w:r>
        <w:t xml:space="preserve"> on them </w:t>
      </w:r>
      <w:r w:rsidR="002D7749">
        <w:t>as well as</w:t>
      </w:r>
      <w:r>
        <w:t xml:space="preserve"> state recommendations and examples.</w:t>
      </w:r>
    </w:p>
    <w:p w14:paraId="3F908141" w14:textId="735DA6C1" w:rsidR="00AF4107" w:rsidRDefault="00A30115" w:rsidP="00D46278">
      <w:r>
        <w:t>As a service to the reader otherwise commonly used acronyms stated above are expanded</w:t>
      </w:r>
      <w:r w:rsidR="00AF4107">
        <w:t xml:space="preserve"> here and as understood in the context of CVRF (for more details please cf. the respective sub sections below):</w:t>
      </w:r>
    </w:p>
    <w:p w14:paraId="360A7449" w14:textId="6A4C2298" w:rsidR="00A30115" w:rsidRDefault="00AF4107" w:rsidP="00AF4107">
      <w:pPr>
        <w:pStyle w:val="ListParagraph"/>
        <w:numPr>
          <w:ilvl w:val="0"/>
          <w:numId w:val="22"/>
        </w:numPr>
      </w:pPr>
      <w:r>
        <w:t xml:space="preserve">CVE: </w:t>
      </w:r>
      <w:r w:rsidRPr="00AF4107">
        <w:t>Common Vulnerabilities and Exposures</w:t>
      </w:r>
    </w:p>
    <w:p w14:paraId="2A27A95A" w14:textId="31EFF035" w:rsidR="00AF4107" w:rsidRDefault="00AF4107" w:rsidP="00AF4107">
      <w:pPr>
        <w:pStyle w:val="ListParagraph"/>
        <w:numPr>
          <w:ilvl w:val="0"/>
          <w:numId w:val="22"/>
        </w:numPr>
      </w:pPr>
      <w:r>
        <w:t xml:space="preserve">CVSS: </w:t>
      </w:r>
      <w:r w:rsidRPr="00AF4107">
        <w:t>Common Vulnerability Scoring System</w:t>
      </w:r>
      <w:r w:rsidR="00510AD8">
        <w:t xml:space="preserve"> </w:t>
      </w:r>
      <w:r w:rsidR="006D1207">
        <w:t xml:space="preserve">(cf. </w:t>
      </w:r>
      <w:r w:rsidR="00510AD8">
        <w:t>[</w:t>
      </w:r>
      <w:r w:rsidR="00977EFE">
        <w:fldChar w:fldCharType="begin"/>
      </w:r>
      <w:r w:rsidR="00977EFE">
        <w:instrText xml:space="preserve"> HYPERLINK \l "refCVSS3" </w:instrText>
      </w:r>
      <w:ins w:id="2289" w:author="Stefan Hagen" w:date="2017-03-12T22:48:00Z"/>
      <w:r w:rsidR="00977EFE">
        <w:fldChar w:fldCharType="separate"/>
      </w:r>
      <w:r w:rsidR="00510AD8" w:rsidRPr="00510AD8">
        <w:rPr>
          <w:rStyle w:val="Hyperlink"/>
        </w:rPr>
        <w:t>CVSS3</w:t>
      </w:r>
      <w:r w:rsidR="00977EFE">
        <w:rPr>
          <w:rStyle w:val="Hyperlink"/>
        </w:rPr>
        <w:fldChar w:fldCharType="end"/>
      </w:r>
      <w:r w:rsidR="00510AD8">
        <w:t>]</w:t>
      </w:r>
      <w:r w:rsidR="006D1207">
        <w:t xml:space="preserve"> preferred, [</w:t>
      </w:r>
      <w:r w:rsidR="00977EFE">
        <w:fldChar w:fldCharType="begin"/>
      </w:r>
      <w:r w:rsidR="00977EFE">
        <w:instrText xml:space="preserve"> HYPERLINK \l "refCVSS2" </w:instrText>
      </w:r>
      <w:ins w:id="2290" w:author="Stefan Hagen" w:date="2017-03-12T22:48:00Z"/>
      <w:r w:rsidR="00977EFE">
        <w:fldChar w:fldCharType="separate"/>
      </w:r>
      <w:r w:rsidR="006D1207" w:rsidRPr="006D1207">
        <w:rPr>
          <w:rStyle w:val="Hyperlink"/>
        </w:rPr>
        <w:t>CVSS2</w:t>
      </w:r>
      <w:r w:rsidR="00977EFE">
        <w:rPr>
          <w:rStyle w:val="Hyperlink"/>
        </w:rPr>
        <w:fldChar w:fldCharType="end"/>
      </w:r>
      <w:r w:rsidR="006D1207">
        <w:t>] deprecated)</w:t>
      </w:r>
    </w:p>
    <w:p w14:paraId="257A8047" w14:textId="2C5C98E4" w:rsidR="00AF4107" w:rsidRPr="0012387E" w:rsidRDefault="00AF4107" w:rsidP="00AF4107">
      <w:pPr>
        <w:pStyle w:val="ListParagraph"/>
        <w:numPr>
          <w:ilvl w:val="0"/>
          <w:numId w:val="22"/>
        </w:numPr>
      </w:pPr>
      <w:r>
        <w:t xml:space="preserve">CWE: </w:t>
      </w:r>
      <w:r w:rsidRPr="00AF4107">
        <w:t>Common Weakness Enumeration</w:t>
      </w:r>
    </w:p>
    <w:p w14:paraId="084996B4" w14:textId="584973CB" w:rsidR="00FD6885" w:rsidRDefault="00FD6885" w:rsidP="00FD6885">
      <w:pPr>
        <w:pStyle w:val="Heading2"/>
      </w:pPr>
      <w:bookmarkStart w:id="2291" w:name="_Toc477122296"/>
      <w:r>
        <w:t>Vulnerability</w:t>
      </w:r>
      <w:bookmarkEnd w:id="2291"/>
    </w:p>
    <w:p w14:paraId="0A273B47" w14:textId="6E4EDF44" w:rsidR="00FD6885" w:rsidRDefault="00FD6885" w:rsidP="00FD6885">
      <w:pPr>
        <w:pStyle w:val="MemberHeading"/>
        <w:rPr>
          <w:rStyle w:val="Element"/>
        </w:rPr>
      </w:pPr>
      <w:proofErr w:type="gramStart"/>
      <w:r>
        <w:rPr>
          <w:rStyle w:val="Element"/>
        </w:rPr>
        <w:t>vuln:Vulnerability</w:t>
      </w:r>
      <w:proofErr w:type="gramEnd"/>
    </w:p>
    <w:p w14:paraId="1E19DC00" w14:textId="0FC5EEEE" w:rsidR="00FD6885" w:rsidRPr="005D4C8E" w:rsidRDefault="00FD6885" w:rsidP="00D01F55">
      <w:pPr>
        <w:pStyle w:val="Member"/>
      </w:pPr>
      <w:r w:rsidRPr="005D4C8E">
        <w:rPr>
          <w:b/>
        </w:rPr>
        <w:t>Data Type:</w:t>
      </w:r>
      <w:r>
        <w:tab/>
      </w:r>
      <w:r>
        <w:tab/>
      </w:r>
      <w:r w:rsidR="00D01F55">
        <w:t>container</w:t>
      </w:r>
      <w:r>
        <w:br/>
      </w:r>
      <w:r w:rsidRPr="005D4C8E">
        <w:rPr>
          <w:b/>
        </w:rPr>
        <w:t>Minimum Occurrences:</w:t>
      </w:r>
      <w:r w:rsidR="00D01F55">
        <w:tab/>
        <w:t>0</w:t>
      </w:r>
      <w:r>
        <w:br/>
      </w:r>
      <w:r w:rsidRPr="005D4C8E">
        <w:rPr>
          <w:b/>
        </w:rPr>
        <w:t>Maximum Occurrences:</w:t>
      </w:r>
      <w:r w:rsidR="00D01F55">
        <w:tab/>
        <w:t>unbounded</w:t>
      </w:r>
      <w:r>
        <w:br/>
      </w:r>
      <w:r w:rsidRPr="005D4C8E">
        <w:rPr>
          <w:b/>
        </w:rPr>
        <w:t>Parent:</w:t>
      </w:r>
      <w:r>
        <w:tab/>
      </w:r>
      <w:r>
        <w:tab/>
      </w:r>
      <w:r>
        <w:tab/>
        <w:t>Root</w:t>
      </w:r>
      <w:r>
        <w:br/>
      </w:r>
      <w:r>
        <w:rPr>
          <w:b/>
        </w:rPr>
        <w:t>Children</w:t>
      </w:r>
      <w:r w:rsidRPr="005D4C8E">
        <w:rPr>
          <w:b/>
        </w:rPr>
        <w:t>:</w:t>
      </w:r>
      <w:r>
        <w:tab/>
      </w:r>
      <w:r>
        <w:tab/>
      </w:r>
      <w:r>
        <w:tab/>
      </w:r>
      <w:r w:rsidR="00D01F55" w:rsidRPr="00D01F55">
        <w:t>Title, ID, Involvements, Notes, Discovery Date, Release Date, CVE,</w:t>
      </w:r>
      <w:r w:rsidR="00D01F55">
        <w:br/>
      </w:r>
      <w:r w:rsidR="00D01F55" w:rsidRPr="00D01F55">
        <w:t xml:space="preserve"> </w:t>
      </w:r>
      <w:r w:rsidR="00D01F55">
        <w:tab/>
      </w:r>
      <w:r w:rsidR="00D01F55">
        <w:tab/>
      </w:r>
      <w:r w:rsidR="00D01F55">
        <w:tab/>
      </w:r>
      <w:r w:rsidR="00D01F55">
        <w:tab/>
      </w:r>
      <w:r w:rsidR="00D01F55" w:rsidRPr="00D01F55">
        <w:t xml:space="preserve">CWE, Threats, CVSS Score Sets, Remediation, Product Statuses, </w:t>
      </w:r>
      <w:r w:rsidR="00D01F55">
        <w:br/>
        <w:t xml:space="preserve"> </w:t>
      </w:r>
      <w:r w:rsidR="00D01F55">
        <w:tab/>
      </w:r>
      <w:r w:rsidR="00D01F55">
        <w:tab/>
      </w:r>
      <w:r w:rsidR="00D01F55">
        <w:tab/>
      </w:r>
      <w:r w:rsidR="00D01F55">
        <w:tab/>
      </w:r>
      <w:r w:rsidR="00D01F55" w:rsidRPr="00D01F55">
        <w:t xml:space="preserve">Acknowledgments, References </w:t>
      </w:r>
      <w:r>
        <w:br/>
      </w:r>
      <w:r>
        <w:rPr>
          <w:b/>
        </w:rPr>
        <w:t>Attribute</w:t>
      </w:r>
      <w:r w:rsidRPr="005D4C8E">
        <w:rPr>
          <w:b/>
        </w:rPr>
        <w:t>:</w:t>
      </w:r>
      <w:r>
        <w:tab/>
      </w:r>
      <w:r>
        <w:tab/>
      </w:r>
      <w:r>
        <w:tab/>
      </w:r>
      <w:r w:rsidR="00D01F55">
        <w:t>Ordinal</w:t>
      </w:r>
      <w:r>
        <w:br/>
      </w:r>
      <w:r>
        <w:rPr>
          <w:b/>
        </w:rPr>
        <w:t>Attribute Data Type</w:t>
      </w:r>
      <w:r w:rsidRPr="005D4C8E">
        <w:rPr>
          <w:b/>
        </w:rPr>
        <w:t>:</w:t>
      </w:r>
      <w:r>
        <w:tab/>
      </w:r>
      <w:r w:rsidR="00D01F55">
        <w:t>positiveInteger</w:t>
      </w:r>
      <w:r>
        <w:br/>
      </w:r>
      <w:r>
        <w:rPr>
          <w:b/>
        </w:rPr>
        <w:t xml:space="preserve">Attribute </w:t>
      </w:r>
      <w:r w:rsidR="00D01F55">
        <w:rPr>
          <w:b/>
        </w:rPr>
        <w:t>Required</w:t>
      </w:r>
      <w:r w:rsidRPr="005D4C8E">
        <w:rPr>
          <w:b/>
        </w:rPr>
        <w:t>:</w:t>
      </w:r>
      <w:r>
        <w:tab/>
      </w:r>
      <w:r w:rsidR="00D01F55">
        <w:t>yes</w:t>
      </w:r>
      <w:r>
        <w:br/>
      </w:r>
      <w:r>
        <w:rPr>
          <w:b/>
        </w:rPr>
        <w:t xml:space="preserve">Attribute </w:t>
      </w:r>
      <w:r w:rsidR="00D01F55">
        <w:rPr>
          <w:b/>
        </w:rPr>
        <w:t>Default Value</w:t>
      </w:r>
      <w:r w:rsidRPr="005D4C8E">
        <w:rPr>
          <w:b/>
        </w:rPr>
        <w:t>:</w:t>
      </w:r>
      <w:r>
        <w:tab/>
      </w:r>
      <w:r w:rsidR="00D01F55">
        <w:t>1</w:t>
      </w:r>
    </w:p>
    <w:p w14:paraId="6119B13B" w14:textId="77777777" w:rsidR="00FD6885" w:rsidRDefault="00FD6885" w:rsidP="00FD6885">
      <w:pPr>
        <w:spacing w:before="0" w:after="0"/>
      </w:pPr>
    </w:p>
    <w:p w14:paraId="64F8755F" w14:textId="3A31C7CF" w:rsidR="00257BC6" w:rsidRPr="00257BC6" w:rsidRDefault="00FD6885" w:rsidP="00257BC6">
      <w:r w:rsidRPr="00F32D93">
        <w:t>The</w:t>
      </w:r>
      <w:r w:rsidRPr="00E552F7">
        <w:t xml:space="preserve"> </w:t>
      </w:r>
      <w:r w:rsidR="00257BC6">
        <w:t xml:space="preserve">optional </w:t>
      </w:r>
      <w:r w:rsidRPr="00F32D93">
        <w:t>element</w:t>
      </w:r>
      <w:r>
        <w:rPr>
          <w:b/>
          <w:bCs/>
        </w:rPr>
        <w:t xml:space="preserve"> </w:t>
      </w:r>
      <w:proofErr w:type="gramStart"/>
      <w:r w:rsidR="00257BC6">
        <w:rPr>
          <w:rStyle w:val="Element"/>
        </w:rPr>
        <w:t>vuln</w:t>
      </w:r>
      <w:r w:rsidRPr="00F32D93">
        <w:rPr>
          <w:rStyle w:val="Element"/>
        </w:rPr>
        <w:t>:</w:t>
      </w:r>
      <w:r w:rsidR="00257BC6">
        <w:rPr>
          <w:rStyle w:val="Element"/>
        </w:rPr>
        <w:t>Vulnerability</w:t>
      </w:r>
      <w:proofErr w:type="gramEnd"/>
      <w:r w:rsidRPr="00F32D93">
        <w:rPr>
          <w:b/>
          <w:bCs/>
        </w:rPr>
        <w:t xml:space="preserve"> </w:t>
      </w:r>
      <w:r w:rsidRPr="00C06268">
        <w:t xml:space="preserve">is a container </w:t>
      </w:r>
      <w:r w:rsidR="00257BC6" w:rsidRPr="00257BC6">
        <w:t xml:space="preserve">for the aggregation of all fields that are related to a single vulnerability in the document. There may be zero, one, or many vulnerabilities in a single CVRF document. </w:t>
      </w:r>
    </w:p>
    <w:p w14:paraId="31B11E58" w14:textId="62251FC4" w:rsidR="00FD6885" w:rsidRDefault="00257BC6" w:rsidP="00FD6885">
      <w:r w:rsidRPr="00257BC6">
        <w:rPr>
          <w:i/>
          <w:iCs/>
        </w:rPr>
        <w:t xml:space="preserve">Ordinal </w:t>
      </w:r>
      <w:r w:rsidRPr="00257BC6">
        <w:t xml:space="preserve">is a locally significant value used to track vulnerabilities inside a CVRF document. 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Pr="00257BC6">
        <w:t xml:space="preserve">information are </w:t>
      </w:r>
      <w:r w:rsidRPr="00257BC6">
        <w:lastRenderedPageBreak/>
        <w:t xml:space="preserve">provided). There should be one of these values for every </w:t>
      </w:r>
      <w:r w:rsidRPr="00257BC6">
        <w:rPr>
          <w:b/>
          <w:bCs/>
        </w:rPr>
        <w:t xml:space="preserve">Vulnerability </w:t>
      </w:r>
      <w:r w:rsidRPr="00257BC6">
        <w:t xml:space="preserve">container in a document, and it is recommended that </w:t>
      </w:r>
      <w:r w:rsidRPr="00257BC6">
        <w:rPr>
          <w:i/>
          <w:iCs/>
        </w:rPr>
        <w:t xml:space="preserve">Ordinal </w:t>
      </w:r>
      <w:r w:rsidRPr="00257BC6">
        <w:t>should be instantiated as a monotonically increasing counter,</w:t>
      </w:r>
      <w:r>
        <w:t xml:space="preserve"> indexed from 1</w:t>
      </w:r>
      <w:r w:rsidR="00FD6885" w:rsidRPr="00C06268">
        <w:t>.</w:t>
      </w:r>
    </w:p>
    <w:p w14:paraId="6F59993A" w14:textId="5958DBD6" w:rsidR="00FD6885" w:rsidRPr="00F32D93" w:rsidRDefault="00257BC6" w:rsidP="00FD6885">
      <w:r>
        <w:t xml:space="preserve"> </w:t>
      </w:r>
    </w:p>
    <w:p w14:paraId="5B582FA5" w14:textId="4A39BE44" w:rsidR="00FD6885" w:rsidRDefault="00257BC6" w:rsidP="00FD6885">
      <w:pPr>
        <w:pStyle w:val="MemberHeading"/>
      </w:pPr>
      <w:r>
        <w:t>Example</w:t>
      </w:r>
    </w:p>
    <w:p w14:paraId="2086F007"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92" w:author="Stefan Hagen" w:date="2017-03-12T22:48:00Z">
        <w:r w:rsidR="00A07A1F">
          <w:rPr>
            <w:noProof/>
          </w:rPr>
          <w:t>44</w:t>
        </w:r>
      </w:ins>
      <w:del w:id="2293" w:author="Stefan Hagen" w:date="2017-03-11T23:24:00Z">
        <w:r w:rsidR="00147C8E" w:rsidDel="004377E7">
          <w:rPr>
            <w:noProof/>
          </w:rPr>
          <w:delText>34</w:delText>
        </w:r>
      </w:del>
      <w:r w:rsidR="00A07A1F">
        <w:rPr>
          <w:noProof/>
        </w:rPr>
        <w:fldChar w:fldCharType="end"/>
      </w:r>
      <w:r w:rsidRPr="003F1FAD">
        <w:t>:</w:t>
      </w:r>
    </w:p>
    <w:p w14:paraId="281AFDFB" w14:textId="6C2C21CA" w:rsidR="00257BC6" w:rsidRDefault="00257BC6" w:rsidP="00257BC6">
      <w:pPr>
        <w:pStyle w:val="Examplesmall"/>
      </w:pPr>
      <w:r>
        <w:t xml:space="preserve">&lt;Vulnerability Ordinal="1" </w:t>
      </w:r>
      <w:r>
        <w:br/>
        <w:t xml:space="preserve"> xmlns="</w:t>
      </w:r>
      <w:r w:rsidRPr="00257BC6">
        <w:t>http://docs.oasis-open.org/csaf/ns/csaf-cvrf/v1.2/vuln</w:t>
      </w:r>
      <w:r>
        <w:t>"&gt;</w:t>
      </w:r>
      <w:r>
        <w:br/>
        <w:t xml:space="preserve"> </w:t>
      </w:r>
      <w:proofErr w:type="gramStart"/>
      <w:r>
        <w:t>&lt;!--</w:t>
      </w:r>
      <w:proofErr w:type="gramEnd"/>
      <w:r>
        <w:t xml:space="preserve"> ... </w:t>
      </w:r>
      <w:r w:rsidR="005A14D5">
        <w:t xml:space="preserve">All children optional, so this is valid, albeit otherwise useless </w:t>
      </w:r>
      <w:r>
        <w:t>--&gt;</w:t>
      </w:r>
    </w:p>
    <w:p w14:paraId="6F315CB9" w14:textId="23D91C74" w:rsidR="00FD6885" w:rsidRPr="00610C93" w:rsidRDefault="00257BC6" w:rsidP="00257BC6">
      <w:pPr>
        <w:pStyle w:val="Examplesmall"/>
      </w:pPr>
      <w:r>
        <w:t>&lt;/Vulnerability&gt;</w:t>
      </w:r>
      <w:r w:rsidRPr="00610C93">
        <w:rPr>
          <w:rFonts w:ascii="MS Mincho" w:eastAsia="MS Mincho" w:hAnsi="MS Mincho" w:cs="MS Mincho"/>
        </w:rPr>
        <w:t xml:space="preserve"> </w:t>
      </w:r>
      <w:r w:rsidR="00FD6885" w:rsidRPr="00610C93">
        <w:rPr>
          <w:rFonts w:ascii="MS Mincho" w:eastAsia="MS Mincho" w:hAnsi="MS Mincho" w:cs="MS Mincho"/>
        </w:rPr>
        <w:t> </w:t>
      </w:r>
    </w:p>
    <w:p w14:paraId="7ED4DEF0" w14:textId="77777777" w:rsidR="001A7D48" w:rsidRDefault="001A7D48" w:rsidP="001A7D48">
      <w:pPr>
        <w:pStyle w:val="MemberHeading"/>
      </w:pPr>
      <w:r>
        <w:t xml:space="preserve">Visual Overview </w:t>
      </w:r>
    </w:p>
    <w:p w14:paraId="4779A5DB" w14:textId="13C31244" w:rsidR="001A7D48" w:rsidRDefault="001A7D48" w:rsidP="001A7D48">
      <w:r>
        <w:t xml:space="preserve">Map of </w:t>
      </w:r>
      <w:r>
        <w:rPr>
          <w:b/>
        </w:rPr>
        <w:t>Vulnerability</w:t>
      </w:r>
      <w:r>
        <w:t xml:space="preserve"> element including the parent node (</w:t>
      </w:r>
      <w:r w:rsidRPr="00BA6162">
        <w:rPr>
          <w:b/>
        </w:rPr>
        <w:t>Document</w:t>
      </w:r>
      <w:r>
        <w:t>) in some valid configuration spanning multiple sub trees:</w:t>
      </w:r>
    </w:p>
    <w:p w14:paraId="20DCA863" w14:textId="77777777" w:rsidR="001A7D48" w:rsidRDefault="001A7D48" w:rsidP="001A7D48">
      <w:pPr>
        <w:keepNext/>
      </w:pPr>
      <w:r>
        <w:rPr>
          <w:noProof/>
        </w:rPr>
        <w:drawing>
          <wp:inline distT="0" distB="0" distL="0" distR="0" wp14:anchorId="2BA3A303" wp14:editId="38445848">
            <wp:extent cx="5655600" cy="4849200"/>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4C34B209" w14:textId="0E49A67A" w:rsidR="001A7D48" w:rsidRDefault="001A7D48" w:rsidP="001A7D48">
      <w:pPr>
        <w:pStyle w:val="Caption"/>
      </w:pPr>
      <w:r>
        <w:t xml:space="preserve">Figure </w:t>
      </w:r>
      <w:r w:rsidR="00A07A1F">
        <w:fldChar w:fldCharType="begin"/>
      </w:r>
      <w:r w:rsidR="00A07A1F">
        <w:instrText xml:space="preserve"> SEQ Figure \* ARABIC </w:instrText>
      </w:r>
      <w:r w:rsidR="00A07A1F">
        <w:fldChar w:fldCharType="separate"/>
      </w:r>
      <w:ins w:id="2294" w:author="Stefan Hagen" w:date="2017-03-12T22:48:00Z">
        <w:r w:rsidR="00A07A1F">
          <w:rPr>
            <w:noProof/>
          </w:rPr>
          <w:t>10</w:t>
        </w:r>
      </w:ins>
      <w:del w:id="2295" w:author="Stefan Hagen" w:date="2017-03-12T09:53:00Z">
        <w:r w:rsidR="004377E7" w:rsidDel="0006026A">
          <w:rPr>
            <w:noProof/>
          </w:rPr>
          <w:delText>4</w:delText>
        </w:r>
      </w:del>
      <w:r w:rsidR="00A07A1F">
        <w:rPr>
          <w:noProof/>
        </w:rPr>
        <w:fldChar w:fldCharType="end"/>
      </w:r>
      <w:r>
        <w:t>: Visual presentation of abstract but topologically valid Vulnerability instance</w:t>
      </w:r>
      <w:r>
        <w:rPr>
          <w:noProof/>
        </w:rPr>
        <w:t>.</w:t>
      </w:r>
    </w:p>
    <w:p w14:paraId="1C9ED578" w14:textId="2707318F" w:rsidR="001A7D48" w:rsidRDefault="00DE7F16" w:rsidP="001A7D48">
      <w:ins w:id="2296" w:author="Stefan Hagen" w:date="2017-03-12T19:58:00Z">
        <w:r>
          <w:t>As before, s</w:t>
        </w:r>
      </w:ins>
      <w:del w:id="2297" w:author="Stefan Hagen" w:date="2017-03-12T19:58:00Z">
        <w:r w:rsidR="001A7D48" w:rsidDel="00DE7F16">
          <w:delText>S</w:delText>
        </w:r>
      </w:del>
      <w:r w:rsidR="001A7D48">
        <w:t>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53BF179F" w14:textId="756F8532" w:rsidR="00FD6885" w:rsidRDefault="001A7D48" w:rsidP="001A7D48">
      <w:pPr>
        <w:spacing w:before="0" w:after="0"/>
      </w:pPr>
      <w:r>
        <w:t>The nodes carrying an ellipsis (…) here are to be read combined with the rounded edge rectangles, as the latter list the represented leaf elements that did not well fit into the picture.</w:t>
      </w:r>
    </w:p>
    <w:p w14:paraId="6FABC5A2" w14:textId="351CB1B6" w:rsidR="00B65456" w:rsidRDefault="00AD48AF" w:rsidP="00B65456">
      <w:pPr>
        <w:pStyle w:val="Heading2"/>
      </w:pPr>
      <w:bookmarkStart w:id="2298" w:name="_Toc477122297"/>
      <w:r>
        <w:lastRenderedPageBreak/>
        <w:t xml:space="preserve">Vulnerability – </w:t>
      </w:r>
      <w:r w:rsidR="00B65456">
        <w:t>Title</w:t>
      </w:r>
      <w:bookmarkEnd w:id="2298"/>
    </w:p>
    <w:p w14:paraId="2BC9C147" w14:textId="65995DEA" w:rsidR="00B65456" w:rsidRDefault="00F51836" w:rsidP="00B65456">
      <w:pPr>
        <w:pStyle w:val="MemberHeading"/>
        <w:rPr>
          <w:rStyle w:val="Element"/>
        </w:rPr>
      </w:pPr>
      <w:proofErr w:type="gramStart"/>
      <w:r>
        <w:rPr>
          <w:rStyle w:val="Element"/>
        </w:rPr>
        <w:t>vuln:Vulnerability</w:t>
      </w:r>
      <w:proofErr w:type="gramEnd"/>
      <w:r>
        <w:rPr>
          <w:rStyle w:val="Element"/>
        </w:rPr>
        <w:t xml:space="preserve"> / vuln</w:t>
      </w:r>
      <w:r w:rsidR="00B65456">
        <w:rPr>
          <w:rStyle w:val="Element"/>
        </w:rPr>
        <w:t>:</w:t>
      </w:r>
      <w:r w:rsidR="00B65456" w:rsidRPr="00610C93">
        <w:rPr>
          <w:rStyle w:val="Element"/>
        </w:rPr>
        <w:t>Title</w:t>
      </w:r>
    </w:p>
    <w:p w14:paraId="76088A25" w14:textId="39CFDCC2" w:rsidR="00B65456" w:rsidRPr="005D4C8E" w:rsidRDefault="00B65456" w:rsidP="00B65456">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rsidR="00F51836">
        <w:tab/>
        <w:t>0</w:t>
      </w:r>
      <w:r>
        <w:br/>
      </w:r>
      <w:r w:rsidRPr="005D4C8E">
        <w:rPr>
          <w:b/>
        </w:rPr>
        <w:t>Maximum Occurrences:</w:t>
      </w:r>
      <w:r>
        <w:tab/>
        <w:t>1</w:t>
      </w:r>
      <w:r>
        <w:br/>
      </w:r>
      <w:r w:rsidRPr="005D4C8E">
        <w:rPr>
          <w:b/>
        </w:rPr>
        <w:t>Parent:</w:t>
      </w:r>
      <w:r>
        <w:tab/>
      </w:r>
      <w:r>
        <w:tab/>
      </w:r>
      <w:r>
        <w:tab/>
      </w:r>
      <w:r w:rsidR="00F51836">
        <w:t>Vulnerability</w:t>
      </w:r>
    </w:p>
    <w:p w14:paraId="40A8A6FA" w14:textId="77777777" w:rsidR="00B65456" w:rsidRDefault="00B65456" w:rsidP="00B65456">
      <w:pPr>
        <w:spacing w:before="0" w:after="0"/>
      </w:pPr>
    </w:p>
    <w:p w14:paraId="0B6B664D" w14:textId="77777777" w:rsidR="00F51836" w:rsidRPr="00F51836" w:rsidRDefault="00B65456" w:rsidP="00F51836">
      <w:r w:rsidRPr="00F32D93">
        <w:t xml:space="preserve">The </w:t>
      </w:r>
      <w:r w:rsidR="00F51836">
        <w:t xml:space="preserve">optional </w:t>
      </w:r>
      <w:r w:rsidRPr="00F32D93">
        <w:t>element</w:t>
      </w:r>
      <w:r w:rsidR="00F51836">
        <w:rPr>
          <w:rStyle w:val="Element"/>
        </w:rPr>
        <w:t xml:space="preserve"> </w:t>
      </w:r>
      <w:proofErr w:type="gramStart"/>
      <w:r w:rsidR="00F51836">
        <w:rPr>
          <w:rStyle w:val="Element"/>
        </w:rPr>
        <w:t>vuln</w:t>
      </w:r>
      <w:r>
        <w:rPr>
          <w:rStyle w:val="Element"/>
        </w:rPr>
        <w:t>:</w:t>
      </w:r>
      <w:r w:rsidRPr="00610C93">
        <w:rPr>
          <w:rStyle w:val="Element"/>
        </w:rPr>
        <w:t>Title</w:t>
      </w:r>
      <w:proofErr w:type="gramEnd"/>
      <w:r w:rsidRPr="00610C93">
        <w:rPr>
          <w:b/>
          <w:bCs/>
        </w:rPr>
        <w:t xml:space="preserve"> </w:t>
      </w:r>
      <w:r w:rsidR="00F51836" w:rsidRPr="00F51836">
        <w:t xml:space="preserve">gives the document producer the ability to apply a canonical name or title to the vulnerability. To avoid confusion, it is recommended that, if employed, this element commensurately match the nomenclature used by any numbering or cataloging systems references elsewhere, such as the </w:t>
      </w:r>
      <w:r w:rsidR="00F51836" w:rsidRPr="00F51836">
        <w:rPr>
          <w:b/>
          <w:bCs/>
        </w:rPr>
        <w:t xml:space="preserve">Document Title </w:t>
      </w:r>
      <w:r w:rsidR="00F51836" w:rsidRPr="00F51836">
        <w:t xml:space="preserve">or </w:t>
      </w:r>
      <w:r w:rsidR="00F51836" w:rsidRPr="00F51836">
        <w:rPr>
          <w:b/>
          <w:bCs/>
        </w:rPr>
        <w:t>CVE</w:t>
      </w:r>
      <w:r w:rsidR="00F51836" w:rsidRPr="00F51836">
        <w:t xml:space="preserve">. </w:t>
      </w:r>
    </w:p>
    <w:p w14:paraId="131DA3E6" w14:textId="24134865" w:rsidR="00B65456" w:rsidRDefault="00B65456" w:rsidP="00B65456"/>
    <w:p w14:paraId="7325798E" w14:textId="77777777" w:rsidR="00B65456" w:rsidRDefault="00B65456" w:rsidP="00B65456">
      <w:pPr>
        <w:pStyle w:val="MemberHeading"/>
      </w:pPr>
      <w:r>
        <w:t>Examples</w:t>
      </w:r>
    </w:p>
    <w:p w14:paraId="73B30C6A"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299" w:author="Stefan Hagen" w:date="2017-03-12T22:48:00Z">
        <w:r w:rsidR="00A07A1F">
          <w:rPr>
            <w:noProof/>
          </w:rPr>
          <w:t>45</w:t>
        </w:r>
      </w:ins>
      <w:del w:id="2300" w:author="Stefan Hagen" w:date="2017-03-11T23:24:00Z">
        <w:r w:rsidR="00147C8E" w:rsidDel="004377E7">
          <w:rPr>
            <w:noProof/>
          </w:rPr>
          <w:delText>35</w:delText>
        </w:r>
      </w:del>
      <w:r w:rsidR="00A07A1F">
        <w:rPr>
          <w:noProof/>
        </w:rPr>
        <w:fldChar w:fldCharType="end"/>
      </w:r>
      <w:r w:rsidRPr="003F1FAD">
        <w:t>:</w:t>
      </w:r>
    </w:p>
    <w:p w14:paraId="65E44ED2" w14:textId="107A6926" w:rsidR="00B65456" w:rsidRPr="00610C93" w:rsidRDefault="00F51836" w:rsidP="00B65456">
      <w:pPr>
        <w:pStyle w:val="Example"/>
      </w:pPr>
      <w:r w:rsidRPr="00F51836">
        <w:t>&lt;Title&gt;February 2011 TelePresence Vulnerability Bundle&lt;/Title&gt;</w:t>
      </w:r>
    </w:p>
    <w:p w14:paraId="02B0C581" w14:textId="77777777" w:rsidR="00B65456" w:rsidRDefault="00B65456" w:rsidP="00B65456">
      <w:pPr>
        <w:spacing w:before="0" w:after="0"/>
      </w:pPr>
    </w:p>
    <w:p w14:paraId="6FBCA31E" w14:textId="77777777" w:rsidR="00AD48AF" w:rsidRDefault="00AD48AF" w:rsidP="00AD48AF"/>
    <w:p w14:paraId="32CAA864" w14:textId="53146E35" w:rsidR="00AD48AF" w:rsidRDefault="00AD48AF" w:rsidP="00AD48AF">
      <w:pPr>
        <w:pStyle w:val="Heading2"/>
      </w:pPr>
      <w:bookmarkStart w:id="2301" w:name="_Toc477122298"/>
      <w:r>
        <w:t>Vulnerability – ID</w:t>
      </w:r>
      <w:bookmarkEnd w:id="2301"/>
    </w:p>
    <w:p w14:paraId="23AACCC9" w14:textId="33A6F3C3" w:rsidR="00AD48AF" w:rsidRDefault="00AD48AF" w:rsidP="00AD48AF">
      <w:pPr>
        <w:pStyle w:val="MemberHeading"/>
        <w:rPr>
          <w:rStyle w:val="Element"/>
        </w:rPr>
      </w:pPr>
      <w:proofErr w:type="gramStart"/>
      <w:r>
        <w:rPr>
          <w:rStyle w:val="Element"/>
        </w:rPr>
        <w:t>vuln:Vulnerability</w:t>
      </w:r>
      <w:proofErr w:type="gramEnd"/>
      <w:r>
        <w:rPr>
          <w:rStyle w:val="Element"/>
        </w:rPr>
        <w:t xml:space="preserve"> / vuln:ID</w:t>
      </w:r>
    </w:p>
    <w:p w14:paraId="6A7F074B" w14:textId="7A1389AA" w:rsidR="00AD48AF" w:rsidRPr="005D4C8E" w:rsidRDefault="00AD48AF" w:rsidP="00AD48AF">
      <w:pPr>
        <w:pStyle w:val="Member"/>
      </w:pPr>
      <w:r w:rsidRPr="005D4C8E">
        <w:rPr>
          <w:b/>
        </w:rPr>
        <w:t>Data Type:</w:t>
      </w:r>
      <w:r>
        <w:tab/>
      </w:r>
      <w:r>
        <w:tab/>
        <w:t>token</w:t>
      </w:r>
      <w:r>
        <w:br/>
      </w:r>
      <w:r>
        <w:rPr>
          <w:b/>
        </w:rPr>
        <w:t>Range</w:t>
      </w:r>
      <w:r w:rsidRPr="005D4C8E">
        <w:rPr>
          <w:b/>
        </w:rPr>
        <w:t>:</w:t>
      </w:r>
      <w:r>
        <w:tab/>
      </w:r>
      <w:r>
        <w:tab/>
      </w:r>
      <w:r>
        <w:tab/>
        <w:t>unrestricted</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Attribute</w:t>
      </w:r>
      <w:r w:rsidRPr="005D4C8E">
        <w:rPr>
          <w:b/>
        </w:rPr>
        <w:t>:</w:t>
      </w:r>
      <w:r>
        <w:tab/>
      </w:r>
      <w:r>
        <w:tab/>
      </w:r>
      <w:r>
        <w:tab/>
      </w:r>
      <w:r w:rsidR="00BC23D7">
        <w:t>System Name</w:t>
      </w:r>
      <w:r>
        <w:br/>
      </w:r>
      <w:r>
        <w:rPr>
          <w:b/>
        </w:rPr>
        <w:t>Attribute Data Type</w:t>
      </w:r>
      <w:r w:rsidRPr="005D4C8E">
        <w:rPr>
          <w:b/>
        </w:rPr>
        <w:t>:</w:t>
      </w:r>
      <w:r>
        <w:tab/>
        <w:t xml:space="preserve">string </w:t>
      </w:r>
      <w:r>
        <w:br/>
      </w:r>
      <w:r>
        <w:rPr>
          <w:b/>
        </w:rPr>
        <w:t>Attribute Required</w:t>
      </w:r>
      <w:r w:rsidRPr="005D4C8E">
        <w:rPr>
          <w:b/>
        </w:rPr>
        <w:t>:</w:t>
      </w:r>
      <w:r>
        <w:tab/>
        <w:t>yes</w:t>
      </w:r>
    </w:p>
    <w:p w14:paraId="2647C501" w14:textId="77777777" w:rsidR="00AD48AF" w:rsidRDefault="00AD48AF" w:rsidP="00AD48AF">
      <w:pPr>
        <w:spacing w:before="0" w:after="0"/>
      </w:pPr>
    </w:p>
    <w:p w14:paraId="19045C9A" w14:textId="04063E7F" w:rsidR="00F07595" w:rsidRPr="00F07595" w:rsidRDefault="00AD48AF" w:rsidP="00F07595">
      <w:r w:rsidRPr="00F32D93">
        <w:t>The</w:t>
      </w:r>
      <w:r w:rsidRPr="001A53EB">
        <w:t xml:space="preserve"> </w:t>
      </w:r>
      <w:r w:rsidR="00F07595">
        <w:t xml:space="preserve">optional </w:t>
      </w:r>
      <w:r>
        <w:t xml:space="preserve">element </w:t>
      </w:r>
      <w:r w:rsidR="00F07595">
        <w:rPr>
          <w:rStyle w:val="Element"/>
        </w:rPr>
        <w:t>vuln</w:t>
      </w:r>
      <w:r w:rsidRPr="00F32D93">
        <w:rPr>
          <w:rStyle w:val="Element"/>
        </w:rPr>
        <w:t>:</w:t>
      </w:r>
      <w:r w:rsidR="00F07595">
        <w:rPr>
          <w:rStyle w:val="Element"/>
        </w:rPr>
        <w:t>ID</w:t>
      </w:r>
      <w:r w:rsidRPr="00F32D93">
        <w:rPr>
          <w:b/>
          <w:bCs/>
        </w:rPr>
        <w:t xml:space="preserve"> </w:t>
      </w:r>
      <w:r w:rsidR="00F07595" w:rsidRPr="00F07595">
        <w:t xml:space="preserve">gives the document producer a place to publish a unique label or tracking ID for the vulnerability (if such information exists). </w:t>
      </w:r>
    </w:p>
    <w:p w14:paraId="57612EC7" w14:textId="77777777" w:rsidR="00F07595" w:rsidRPr="00F07595" w:rsidRDefault="00F07595" w:rsidP="00F07595">
      <w:r w:rsidRPr="00F07595">
        <w:t xml:space="preserve">General examples may include an identifier from a vulnerability tracking system that is available to customers, such as a Cisco bug ID, an ID from a Bugzilla system, or an ID from a public vulnerability database such as the X-Force Database. The </w:t>
      </w:r>
      <w:r w:rsidRPr="00F07595">
        <w:rPr>
          <w:b/>
          <w:bCs/>
        </w:rPr>
        <w:t xml:space="preserve">ID </w:t>
      </w:r>
      <w:r w:rsidRPr="00F07595">
        <w:t xml:space="preserve">may be a vendor-specific value. </w:t>
      </w:r>
    </w:p>
    <w:p w14:paraId="464C5B6D" w14:textId="77777777" w:rsidR="00F07595" w:rsidRPr="00F07595" w:rsidRDefault="00F07595" w:rsidP="00F07595">
      <w:r w:rsidRPr="00F07595">
        <w:t xml:space="preserve">The </w:t>
      </w:r>
      <w:r w:rsidRPr="00F07595">
        <w:rPr>
          <w:b/>
          <w:bCs/>
        </w:rPr>
        <w:t xml:space="preserve">ID </w:t>
      </w:r>
      <w:r w:rsidRPr="00F07595">
        <w:t xml:space="preserve">should not be used for CVE tracking numbers (MITRE standard Common Vulnerabilities and Exposures). CVE numbers should be specified using the separate CVE element. Values are tokenized and can be alphanumeric. </w:t>
      </w:r>
    </w:p>
    <w:p w14:paraId="5F53CF32" w14:textId="4842DAA4" w:rsidR="00AD48AF" w:rsidRPr="00A72F0F" w:rsidRDefault="00F07595" w:rsidP="00F07595">
      <w:r w:rsidRPr="00F07595">
        <w:t xml:space="preserve">The attribute </w:t>
      </w:r>
      <w:r w:rsidRPr="00F07595">
        <w:rPr>
          <w:i/>
          <w:iCs/>
        </w:rPr>
        <w:t xml:space="preserve">System Name </w:t>
      </w:r>
      <w:r w:rsidRPr="00F07595">
        <w:t xml:space="preserve">indicates the name of the vulnerability tracking or numbering system that this </w:t>
      </w:r>
      <w:r w:rsidRPr="00F07595">
        <w:rPr>
          <w:b/>
          <w:bCs/>
        </w:rPr>
        <w:t xml:space="preserve">ID </w:t>
      </w:r>
      <w:r w:rsidRPr="00F07595">
        <w:t xml:space="preserve">comes from. Every </w:t>
      </w:r>
      <w:r w:rsidRPr="00F07595">
        <w:rPr>
          <w:b/>
          <w:bCs/>
        </w:rPr>
        <w:t xml:space="preserve">ID </w:t>
      </w:r>
      <w:r w:rsidRPr="00F07595">
        <w:t xml:space="preserve">value should have exactly one </w:t>
      </w:r>
      <w:r w:rsidRPr="00F07595">
        <w:rPr>
          <w:i/>
          <w:iCs/>
        </w:rPr>
        <w:t>System Name</w:t>
      </w:r>
      <w:r w:rsidRPr="00F07595">
        <w:t>. It is helpful if document producers use uniq</w:t>
      </w:r>
      <w:r w:rsidR="00A14E78">
        <w:t>ue and consistent system names</w:t>
      </w:r>
      <w:r w:rsidR="00AD48AF" w:rsidRPr="00A72F0F">
        <w:t xml:space="preserve">. </w:t>
      </w:r>
    </w:p>
    <w:p w14:paraId="2D409485" w14:textId="77777777" w:rsidR="00AD48AF" w:rsidRPr="00F32D93" w:rsidRDefault="00AD48AF" w:rsidP="00AD48AF">
      <w:r w:rsidRPr="00862043">
        <w:rPr>
          <w:rFonts w:ascii="MS Mincho" w:eastAsia="MS Mincho" w:hAnsi="MS Mincho" w:cs="MS Mincho"/>
        </w:rPr>
        <w:t> </w:t>
      </w:r>
    </w:p>
    <w:p w14:paraId="218E869D" w14:textId="77777777" w:rsidR="00AD48AF" w:rsidRDefault="00AD48AF" w:rsidP="00AD48AF">
      <w:pPr>
        <w:pStyle w:val="MemberHeading"/>
      </w:pPr>
      <w:r>
        <w:t>Example</w:t>
      </w:r>
    </w:p>
    <w:p w14:paraId="36F0307A"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02" w:author="Stefan Hagen" w:date="2017-03-12T22:48:00Z">
        <w:r w:rsidR="00A07A1F">
          <w:rPr>
            <w:noProof/>
          </w:rPr>
          <w:t>46</w:t>
        </w:r>
      </w:ins>
      <w:del w:id="2303" w:author="Stefan Hagen" w:date="2017-03-11T23:24:00Z">
        <w:r w:rsidR="00147C8E" w:rsidDel="004377E7">
          <w:rPr>
            <w:noProof/>
          </w:rPr>
          <w:delText>36</w:delText>
        </w:r>
      </w:del>
      <w:r w:rsidR="00A07A1F">
        <w:rPr>
          <w:noProof/>
        </w:rPr>
        <w:fldChar w:fldCharType="end"/>
      </w:r>
      <w:r w:rsidRPr="003F1FAD">
        <w:t>:</w:t>
      </w:r>
    </w:p>
    <w:p w14:paraId="0A89B6CC" w14:textId="160E2CA7" w:rsidR="00E321EE" w:rsidRDefault="00633F47" w:rsidP="00E321EE">
      <w:pPr>
        <w:pStyle w:val="Examplesmall"/>
      </w:pPr>
      <w:r>
        <w:t>&lt;</w:t>
      </w:r>
      <w:proofErr w:type="gramStart"/>
      <w:r>
        <w:t>vuln:Vulnerability</w:t>
      </w:r>
      <w:proofErr w:type="gramEnd"/>
      <w:r w:rsidR="00E321EE">
        <w:t>&gt;</w:t>
      </w:r>
    </w:p>
    <w:p w14:paraId="60366D19" w14:textId="6B4DFF17" w:rsidR="00E321EE" w:rsidRDefault="00E321EE" w:rsidP="00E321EE">
      <w:pPr>
        <w:pStyle w:val="Examplesmall"/>
      </w:pPr>
      <w:r>
        <w:t xml:space="preserve">  &lt;</w:t>
      </w:r>
      <w:r w:rsidR="00633F47">
        <w:t>vuln:</w:t>
      </w:r>
      <w:r w:rsidR="003400D7">
        <w:t xml:space="preserve">ID </w:t>
      </w:r>
      <w:r>
        <w:t>SystemName="Cisco Bug ID"&gt;CSCso66472&lt;/</w:t>
      </w:r>
      <w:r w:rsidR="00633F47">
        <w:t>vuln:</w:t>
      </w:r>
      <w:r w:rsidR="003400D7">
        <w:t>ID</w:t>
      </w:r>
      <w:r>
        <w:t>&gt;</w:t>
      </w:r>
    </w:p>
    <w:p w14:paraId="1F1AC33C" w14:textId="38D3D012" w:rsidR="00FD6885" w:rsidRDefault="00633F47" w:rsidP="00E321EE">
      <w:pPr>
        <w:pStyle w:val="Examplesmall"/>
      </w:pPr>
      <w:r>
        <w:t>&lt;/</w:t>
      </w:r>
      <w:proofErr w:type="gramStart"/>
      <w:r>
        <w:t>vuln:Vulnerability</w:t>
      </w:r>
      <w:proofErr w:type="gramEnd"/>
      <w:r w:rsidR="00E321EE">
        <w:t>&gt;</w:t>
      </w:r>
    </w:p>
    <w:p w14:paraId="710D1703" w14:textId="77777777" w:rsidR="00E321EE" w:rsidRPr="0012387E" w:rsidRDefault="00E321EE" w:rsidP="00FD6885"/>
    <w:p w14:paraId="0C8B68D1" w14:textId="7C4D5D79" w:rsidR="00226430" w:rsidRDefault="00226430" w:rsidP="00226430">
      <w:pPr>
        <w:pStyle w:val="Heading2"/>
      </w:pPr>
      <w:bookmarkStart w:id="2304" w:name="_Toc477122299"/>
      <w:r>
        <w:t>Vulnerability – Notes</w:t>
      </w:r>
      <w:bookmarkEnd w:id="2304"/>
    </w:p>
    <w:p w14:paraId="5B40C622" w14:textId="2EE2B723" w:rsidR="00226430" w:rsidRDefault="00226430" w:rsidP="00226430">
      <w:pPr>
        <w:pStyle w:val="MemberHeading"/>
        <w:rPr>
          <w:rStyle w:val="Element"/>
        </w:rPr>
      </w:pPr>
      <w:proofErr w:type="gramStart"/>
      <w:r>
        <w:rPr>
          <w:rStyle w:val="Element"/>
        </w:rPr>
        <w:t>vuln:Vulnerabilty</w:t>
      </w:r>
      <w:proofErr w:type="gramEnd"/>
      <w:r>
        <w:rPr>
          <w:rStyle w:val="Element"/>
        </w:rPr>
        <w:t xml:space="preserve"> / vuln:Notes</w:t>
      </w:r>
    </w:p>
    <w:p w14:paraId="5EFDE6A2" w14:textId="633E7786" w:rsidR="00226430" w:rsidRPr="005D4C8E" w:rsidRDefault="00226430" w:rsidP="00226430">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t>Note</w:t>
      </w:r>
    </w:p>
    <w:p w14:paraId="4D85BE5A" w14:textId="77777777" w:rsidR="00226430" w:rsidRDefault="00226430" w:rsidP="00226430">
      <w:pPr>
        <w:spacing w:before="0" w:after="0"/>
      </w:pPr>
    </w:p>
    <w:p w14:paraId="1EE452F2" w14:textId="58525221" w:rsidR="00226430" w:rsidRPr="00E872E2" w:rsidRDefault="00226430" w:rsidP="00226430">
      <w:r w:rsidRPr="00F32D93">
        <w:t>Th</w:t>
      </w:r>
      <w:r>
        <w:t>e optional e</w:t>
      </w:r>
      <w:r w:rsidRPr="00F32D93">
        <w:t>lement</w:t>
      </w:r>
      <w:r>
        <w:rPr>
          <w:b/>
          <w:bCs/>
        </w:rPr>
        <w:t xml:space="preserve"> </w:t>
      </w:r>
      <w:proofErr w:type="gramStart"/>
      <w:r>
        <w:rPr>
          <w:rStyle w:val="Element"/>
        </w:rPr>
        <w:t>vuln:Notes</w:t>
      </w:r>
      <w:proofErr w:type="gramEnd"/>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384ED5FF" w14:textId="77777777" w:rsidR="00226430" w:rsidRPr="00F32D93" w:rsidRDefault="00226430" w:rsidP="00226430"/>
    <w:p w14:paraId="4374676F" w14:textId="77777777" w:rsidR="00226430" w:rsidRDefault="00226430" w:rsidP="00226430">
      <w:pPr>
        <w:pStyle w:val="MemberHeading"/>
      </w:pPr>
      <w:r>
        <w:t>Example</w:t>
      </w:r>
    </w:p>
    <w:p w14:paraId="63B0F852" w14:textId="77777777" w:rsidR="00226430" w:rsidRDefault="00226430" w:rsidP="00226430">
      <w:pPr>
        <w:spacing w:before="0" w:after="0"/>
      </w:pPr>
    </w:p>
    <w:p w14:paraId="17334A51" w14:textId="77777777" w:rsidR="00226430" w:rsidRDefault="00226430" w:rsidP="00226430">
      <w:pPr>
        <w:spacing w:before="0" w:after="0"/>
        <w:ind w:firstLine="431"/>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_Ref476736672 \r \h </w:instrText>
      </w:r>
      <w:r>
        <w:rPr>
          <w:rFonts w:ascii="Courier New" w:hAnsi="Courier New"/>
          <w:sz w:val="16"/>
        </w:rPr>
      </w:r>
      <w:r>
        <w:rPr>
          <w:rFonts w:ascii="Courier New" w:hAnsi="Courier New"/>
          <w:sz w:val="16"/>
        </w:rPr>
        <w:fldChar w:fldCharType="separate"/>
      </w:r>
      <w:r w:rsidR="00A07A1F">
        <w:rPr>
          <w:rFonts w:ascii="Courier New" w:hAnsi="Courier New"/>
          <w:sz w:val="16"/>
        </w:rPr>
        <w:t>4.5.1</w:t>
      </w:r>
      <w:r>
        <w:rPr>
          <w:rFonts w:ascii="Courier New" w:hAnsi="Courier New"/>
          <w:sz w:val="16"/>
        </w:rPr>
        <w:fldChar w:fldCharType="end"/>
      </w:r>
    </w:p>
    <w:p w14:paraId="25B6C7D0" w14:textId="77777777" w:rsidR="00226430" w:rsidRDefault="00226430" w:rsidP="00226430"/>
    <w:p w14:paraId="701C4DDA" w14:textId="0E0DD74F" w:rsidR="00226430" w:rsidRDefault="00226430" w:rsidP="00226430">
      <w:pPr>
        <w:pStyle w:val="Heading3"/>
      </w:pPr>
      <w:bookmarkStart w:id="2305" w:name="_Toc477122300"/>
      <w:r>
        <w:t>Vulnerability – Notes – Note</w:t>
      </w:r>
      <w:bookmarkEnd w:id="2305"/>
    </w:p>
    <w:p w14:paraId="08E3957E" w14:textId="5149F25C" w:rsidR="00226430" w:rsidRDefault="00226430" w:rsidP="00226430">
      <w:pPr>
        <w:pStyle w:val="MemberHeading"/>
        <w:rPr>
          <w:rStyle w:val="Element"/>
        </w:rPr>
      </w:pPr>
      <w:proofErr w:type="gramStart"/>
      <w:r>
        <w:rPr>
          <w:rStyle w:val="Element"/>
        </w:rPr>
        <w:t>vuln:Vulnerabilty</w:t>
      </w:r>
      <w:proofErr w:type="gramEnd"/>
      <w:r>
        <w:rPr>
          <w:rStyle w:val="Element"/>
        </w:rPr>
        <w:t xml:space="preserve"> / vuln:Notes / cvrf:Note</w:t>
      </w:r>
    </w:p>
    <w:p w14:paraId="1DEAA877" w14:textId="51947571" w:rsidR="00226430" w:rsidRPr="005D4C8E" w:rsidRDefault="00226430" w:rsidP="00226430">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1</w:t>
      </w:r>
      <w:r>
        <w:br/>
      </w:r>
      <w:r w:rsidRPr="005D4C8E">
        <w:rPr>
          <w:b/>
        </w:rPr>
        <w:t>Maximum Occurrences:</w:t>
      </w:r>
      <w:r>
        <w:tab/>
        <w:t>unbounded</w:t>
      </w:r>
      <w:r>
        <w:br/>
      </w:r>
      <w:r w:rsidRPr="005D4C8E">
        <w:rPr>
          <w:b/>
        </w:rPr>
        <w:t>Parent:</w:t>
      </w:r>
      <w:r>
        <w:tab/>
      </w:r>
      <w:r>
        <w:tab/>
      </w:r>
      <w:r>
        <w:tab/>
        <w:t>Vulnerability</w:t>
      </w:r>
      <w:r>
        <w:br/>
      </w:r>
      <w:r>
        <w:rPr>
          <w:b/>
        </w:rPr>
        <w:t>Attribute</w:t>
      </w:r>
      <w:r w:rsidRPr="005D4C8E">
        <w:rPr>
          <w:b/>
        </w:rPr>
        <w:t>:</w:t>
      </w:r>
      <w:r>
        <w:tab/>
      </w:r>
      <w:r>
        <w:tab/>
      </w:r>
      <w:r>
        <w:tab/>
      </w:r>
      <w:r w:rsidRPr="00226430">
        <w:t>Type, Ordinal, Title, Audience</w:t>
      </w:r>
      <w:r>
        <w:br/>
      </w:r>
      <w:r>
        <w:rPr>
          <w:b/>
        </w:rPr>
        <w:t>Attribute Data Type</w:t>
      </w:r>
      <w:r w:rsidRPr="005D4C8E">
        <w:rPr>
          <w:b/>
        </w:rPr>
        <w:t>:</w:t>
      </w:r>
      <w:r>
        <w:tab/>
      </w:r>
      <w:r w:rsidRPr="00226430">
        <w:t>enumerated list, positiveInteger, string, string</w:t>
      </w:r>
      <w:r>
        <w:t xml:space="preserve"> </w:t>
      </w:r>
      <w:r>
        <w:br/>
      </w:r>
      <w:r>
        <w:rPr>
          <w:b/>
        </w:rPr>
        <w:t>Attribute Required</w:t>
      </w:r>
      <w:r w:rsidRPr="005D4C8E">
        <w:rPr>
          <w:b/>
        </w:rPr>
        <w:t>:</w:t>
      </w:r>
      <w:r>
        <w:tab/>
        <w:t>yes, yes, no, no</w:t>
      </w:r>
    </w:p>
    <w:p w14:paraId="4E4D9EB8" w14:textId="77777777" w:rsidR="00226430" w:rsidRDefault="00226430" w:rsidP="00226430">
      <w:pPr>
        <w:spacing w:before="0" w:after="0"/>
      </w:pPr>
    </w:p>
    <w:p w14:paraId="234970CD" w14:textId="77777777" w:rsidR="00226430" w:rsidRPr="00226430" w:rsidRDefault="00226430" w:rsidP="00226430">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Pr>
          <w:rStyle w:val="Element"/>
        </w:rPr>
        <w:t>Note</w:t>
      </w:r>
      <w:proofErr w:type="gramEnd"/>
      <w:r w:rsidRPr="00F32D93">
        <w:rPr>
          <w:b/>
          <w:bCs/>
        </w:rPr>
        <w:t xml:space="preserve"> </w:t>
      </w:r>
      <w:r w:rsidRPr="00C85475">
        <w:t xml:space="preserve">is a place </w:t>
      </w:r>
      <w:r w:rsidRPr="00226430">
        <w:t xml:space="preserve">to put all manner of text blobs related to the vulnerability. 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53793952" w14:textId="77777777" w:rsidR="00226430" w:rsidRPr="00226430" w:rsidRDefault="00226430" w:rsidP="00226430">
      <w:r w:rsidRPr="00226430">
        <w:t xml:space="preserve">Akin to the </w:t>
      </w:r>
      <w:r w:rsidRPr="00226430">
        <w:rPr>
          <w:b/>
          <w:bCs/>
        </w:rPr>
        <w:t xml:space="preserve">Document Notes </w:t>
      </w:r>
      <w:r w:rsidRPr="00226430">
        <w:t xml:space="preserve">element, the note should contain a compartmentalized textual discussion constrained by its </w:t>
      </w:r>
      <w:r w:rsidRPr="00226430">
        <w:rPr>
          <w:i/>
          <w:iCs/>
        </w:rPr>
        <w:t xml:space="preserve">Type </w:t>
      </w:r>
      <w:r w:rsidRPr="00226430">
        <w:t xml:space="preserve">attribute. </w:t>
      </w:r>
      <w:r w:rsidRPr="00226430">
        <w:rPr>
          <w:i/>
          <w:iCs/>
        </w:rPr>
        <w:t xml:space="preserve">Type </w:t>
      </w:r>
      <w:r w:rsidRPr="00226430">
        <w:t xml:space="preserve">can be one of the following: </w:t>
      </w:r>
    </w:p>
    <w:p w14:paraId="6C98D840" w14:textId="77777777" w:rsidR="00226430" w:rsidRPr="00226430" w:rsidRDefault="00226430" w:rsidP="00226430">
      <w:pPr>
        <w:pStyle w:val="ListParagraph"/>
        <w:numPr>
          <w:ilvl w:val="0"/>
          <w:numId w:val="20"/>
        </w:numPr>
      </w:pPr>
      <w:r w:rsidRPr="00226430">
        <w:rPr>
          <w:b/>
          <w:bCs/>
        </w:rPr>
        <w:t xml:space="preserve">General: </w:t>
      </w:r>
      <w:r w:rsidRPr="00226430">
        <w:t>A general, high-level note (</w:t>
      </w:r>
      <w:r w:rsidRPr="00226430">
        <w:rPr>
          <w:i/>
          <w:iCs/>
        </w:rPr>
        <w:t xml:space="preserve">Title </w:t>
      </w:r>
      <w:r w:rsidRPr="00226430">
        <w:t xml:space="preserve">may have more information). </w:t>
      </w:r>
      <w:r w:rsidRPr="00226430">
        <w:rPr>
          <w:rFonts w:ascii="MS Mincho" w:eastAsia="MS Mincho" w:hAnsi="MS Mincho" w:cs="MS Mincho"/>
        </w:rPr>
        <w:t> </w:t>
      </w:r>
    </w:p>
    <w:p w14:paraId="3EAD0ACF" w14:textId="77777777" w:rsidR="00226430" w:rsidRPr="00226430" w:rsidRDefault="00226430" w:rsidP="00226430">
      <w:pPr>
        <w:pStyle w:val="ListParagraph"/>
        <w:numPr>
          <w:ilvl w:val="0"/>
          <w:numId w:val="20"/>
        </w:numPr>
      </w:pPr>
      <w:r w:rsidRPr="00226430">
        <w:rPr>
          <w:b/>
          <w:bCs/>
        </w:rPr>
        <w:t xml:space="preserve">Details: </w:t>
      </w:r>
      <w:r w:rsidRPr="00226430">
        <w:t>A low-level detailed discussion (</w:t>
      </w:r>
      <w:r w:rsidRPr="00226430">
        <w:rPr>
          <w:i/>
          <w:iCs/>
        </w:rPr>
        <w:t xml:space="preserve">Title </w:t>
      </w:r>
      <w:r w:rsidRPr="00226430">
        <w:t xml:space="preserve">may have more information). </w:t>
      </w:r>
      <w:r w:rsidRPr="00226430">
        <w:rPr>
          <w:rFonts w:ascii="MS Mincho" w:eastAsia="MS Mincho" w:hAnsi="MS Mincho" w:cs="MS Mincho"/>
        </w:rPr>
        <w:t> </w:t>
      </w:r>
    </w:p>
    <w:p w14:paraId="0F846EE9" w14:textId="77777777" w:rsidR="00226430" w:rsidRPr="00226430" w:rsidRDefault="00226430" w:rsidP="00226430">
      <w:pPr>
        <w:pStyle w:val="ListParagraph"/>
        <w:numPr>
          <w:ilvl w:val="0"/>
          <w:numId w:val="20"/>
        </w:numPr>
      </w:pPr>
      <w:r w:rsidRPr="00226430">
        <w:rPr>
          <w:b/>
          <w:bCs/>
        </w:rPr>
        <w:t xml:space="preserve">Description: </w:t>
      </w:r>
      <w:r w:rsidRPr="00226430">
        <w:t>A description of something (</w:t>
      </w:r>
      <w:r w:rsidRPr="00226430">
        <w:rPr>
          <w:i/>
          <w:iCs/>
        </w:rPr>
        <w:t xml:space="preserve">Title </w:t>
      </w:r>
      <w:r w:rsidRPr="00226430">
        <w:t xml:space="preserve">may have more information). </w:t>
      </w:r>
      <w:r w:rsidRPr="00226430">
        <w:rPr>
          <w:rFonts w:ascii="MS Mincho" w:eastAsia="MS Mincho" w:hAnsi="MS Mincho" w:cs="MS Mincho"/>
        </w:rPr>
        <w:t> </w:t>
      </w:r>
    </w:p>
    <w:p w14:paraId="669F8D99" w14:textId="77777777" w:rsidR="00226430" w:rsidRPr="00226430" w:rsidRDefault="00226430" w:rsidP="00226430">
      <w:pPr>
        <w:pStyle w:val="ListParagraph"/>
        <w:numPr>
          <w:ilvl w:val="0"/>
          <w:numId w:val="20"/>
        </w:numPr>
      </w:pPr>
      <w:r w:rsidRPr="00226430">
        <w:rPr>
          <w:b/>
          <w:bCs/>
        </w:rPr>
        <w:t>Summary</w:t>
      </w:r>
      <w:r w:rsidRPr="00226430">
        <w:t>: A summary of something (</w:t>
      </w:r>
      <w:r w:rsidRPr="00226430">
        <w:rPr>
          <w:i/>
          <w:iCs/>
        </w:rPr>
        <w:t xml:space="preserve">Title </w:t>
      </w:r>
      <w:r w:rsidRPr="00226430">
        <w:t xml:space="preserve">may have more information). </w:t>
      </w:r>
      <w:r w:rsidRPr="00226430">
        <w:rPr>
          <w:rFonts w:ascii="MS Mincho" w:eastAsia="MS Mincho" w:hAnsi="MS Mincho" w:cs="MS Mincho"/>
        </w:rPr>
        <w:t> </w:t>
      </w:r>
    </w:p>
    <w:p w14:paraId="12082630" w14:textId="77777777" w:rsidR="00226430" w:rsidRPr="00226430" w:rsidRDefault="00226430" w:rsidP="00226430">
      <w:pPr>
        <w:pStyle w:val="ListParagraph"/>
        <w:numPr>
          <w:ilvl w:val="0"/>
          <w:numId w:val="20"/>
        </w:numPr>
      </w:pPr>
      <w:r w:rsidRPr="00226430">
        <w:rPr>
          <w:b/>
          <w:bCs/>
        </w:rPr>
        <w:t>FAQ</w:t>
      </w:r>
      <w:r w:rsidRPr="00226430">
        <w:t xml:space="preserve">: A list of frequently asked questions. </w:t>
      </w:r>
      <w:r w:rsidRPr="00226430">
        <w:rPr>
          <w:rFonts w:ascii="MS Mincho" w:eastAsia="MS Mincho" w:hAnsi="MS Mincho" w:cs="MS Mincho"/>
        </w:rPr>
        <w:t> </w:t>
      </w:r>
    </w:p>
    <w:p w14:paraId="5DADBFB9" w14:textId="77777777" w:rsidR="00226430" w:rsidRPr="00226430" w:rsidRDefault="00226430" w:rsidP="00226430">
      <w:pPr>
        <w:pStyle w:val="ListParagraph"/>
        <w:numPr>
          <w:ilvl w:val="0"/>
          <w:numId w:val="20"/>
        </w:numPr>
      </w:pPr>
      <w:r w:rsidRPr="00226430">
        <w:rPr>
          <w:b/>
          <w:bCs/>
        </w:rPr>
        <w:t>Legal Disclaimer</w:t>
      </w:r>
      <w:r w:rsidRPr="00226430">
        <w:t xml:space="preserve">: Any possible legal discussion, including constraints, surrounding the vulnerability. </w:t>
      </w:r>
      <w:r w:rsidRPr="00226430">
        <w:rPr>
          <w:rFonts w:ascii="MS Mincho" w:eastAsia="MS Mincho" w:hAnsi="MS Mincho" w:cs="MS Mincho"/>
        </w:rPr>
        <w:t> </w:t>
      </w:r>
    </w:p>
    <w:p w14:paraId="6F90679D" w14:textId="77777777" w:rsidR="00226430" w:rsidRPr="00226430" w:rsidRDefault="00226430" w:rsidP="00226430">
      <w:pPr>
        <w:pStyle w:val="ListParagraph"/>
        <w:numPr>
          <w:ilvl w:val="0"/>
          <w:numId w:val="20"/>
        </w:numPr>
      </w:pPr>
      <w:r w:rsidRPr="00226430">
        <w:rPr>
          <w:b/>
          <w:bCs/>
        </w:rPr>
        <w:t>Other</w:t>
      </w:r>
      <w:r w:rsidRPr="00226430">
        <w:t>: Something that doesn’t fit (</w:t>
      </w:r>
      <w:r w:rsidRPr="00226430">
        <w:rPr>
          <w:i/>
          <w:iCs/>
        </w:rPr>
        <w:t xml:space="preserve">Title </w:t>
      </w:r>
      <w:r w:rsidRPr="00226430">
        <w:t xml:space="preserve">should have more information). </w:t>
      </w:r>
      <w:r w:rsidRPr="00226430">
        <w:rPr>
          <w:rFonts w:ascii="MS Mincho" w:eastAsia="MS Mincho" w:hAnsi="MS Mincho" w:cs="MS Mincho"/>
        </w:rPr>
        <w:t> </w:t>
      </w:r>
    </w:p>
    <w:p w14:paraId="3E06A917" w14:textId="77777777" w:rsidR="00226430" w:rsidRDefault="00226430" w:rsidP="00226430">
      <w:r w:rsidRPr="00226430">
        <w:rPr>
          <w:i/>
          <w:iCs/>
        </w:rPr>
        <w:t xml:space="preserve">Title </w:t>
      </w:r>
      <w:r w:rsidRPr="00226430">
        <w:t xml:space="preserve">and </w:t>
      </w:r>
      <w:r w:rsidRPr="00226430">
        <w:rPr>
          <w:i/>
          <w:iCs/>
        </w:rPr>
        <w:t xml:space="preserve">Audience </w:t>
      </w:r>
      <w:r w:rsidRPr="00226430">
        <w:t xml:space="preserve">are optional attributes to give human readers context around what they are about to read; </w:t>
      </w:r>
      <w:r w:rsidRPr="00226430">
        <w:rPr>
          <w:i/>
          <w:iCs/>
        </w:rPr>
        <w:t xml:space="preserve">Title </w:t>
      </w:r>
      <w:r w:rsidRPr="00226430">
        <w:t xml:space="preserve">should be a concise description of what is contained in the text, whereas </w:t>
      </w:r>
      <w:r w:rsidRPr="00226430">
        <w:rPr>
          <w:i/>
          <w:iCs/>
        </w:rPr>
        <w:t xml:space="preserve">Audience </w:t>
      </w:r>
      <w:r w:rsidRPr="00226430">
        <w:t>will indic</w:t>
      </w:r>
      <w:r>
        <w:t>ate who is intended to read it.</w:t>
      </w:r>
    </w:p>
    <w:p w14:paraId="2677CDAB" w14:textId="6012BA61" w:rsidR="00226430" w:rsidRDefault="00226430" w:rsidP="00226430">
      <w:pPr>
        <w:rPr>
          <w:rFonts w:ascii="MS Mincho" w:eastAsia="MS Mincho" w:hAnsi="MS Mincho" w:cs="MS Mincho"/>
        </w:rPr>
      </w:pPr>
      <w:r w:rsidRPr="00226430">
        <w:rPr>
          <w:i/>
          <w:iCs/>
        </w:rPr>
        <w:t xml:space="preserve">Ordinal </w:t>
      </w:r>
      <w:r w:rsidRPr="00226430">
        <w:t xml:space="preserve">is a mandatory, locally significant value used to track notes inside a CVRF document at the vulnerability level. It is provided to uniquely identify a </w:t>
      </w:r>
      <w:r w:rsidRPr="00226430">
        <w:rPr>
          <w:b/>
          <w:bCs/>
        </w:rPr>
        <w:t>Note</w:t>
      </w:r>
      <w:r w:rsidRPr="00226430">
        <w:t xml:space="preserve">. There should be one of these values for every </w:t>
      </w:r>
      <w:r w:rsidRPr="00226430">
        <w:rPr>
          <w:b/>
          <w:bCs/>
        </w:rPr>
        <w:t xml:space="preserve">Note </w:t>
      </w:r>
      <w:r w:rsidRPr="00226430">
        <w:t xml:space="preserve">inside </w:t>
      </w:r>
      <w:r w:rsidRPr="00226430">
        <w:rPr>
          <w:b/>
          <w:bCs/>
        </w:rPr>
        <w:t xml:space="preserve">Vulnerability/Notes </w:t>
      </w:r>
      <w:r w:rsidRPr="00226430">
        <w:t xml:space="preserve">and it is recommended that </w:t>
      </w:r>
      <w:r w:rsidRPr="00226430">
        <w:rPr>
          <w:i/>
          <w:iCs/>
        </w:rPr>
        <w:t xml:space="preserve">Ordinal </w:t>
      </w:r>
      <w:r w:rsidRPr="00226430">
        <w:t xml:space="preserve">should be instantiated as a </w:t>
      </w:r>
      <w:r w:rsidRPr="00226430">
        <w:lastRenderedPageBreak/>
        <w:t xml:space="preserve">monotonically increasing counter, indexed from 1. Each </w:t>
      </w:r>
      <w:r w:rsidRPr="00226430">
        <w:rPr>
          <w:i/>
          <w:iCs/>
        </w:rPr>
        <w:t xml:space="preserve">Ordinal </w:t>
      </w:r>
      <w:r w:rsidRPr="00226430">
        <w:t xml:space="preserve">that tracks a </w:t>
      </w:r>
      <w:r w:rsidRPr="00226430">
        <w:rPr>
          <w:b/>
          <w:bCs/>
        </w:rPr>
        <w:t xml:space="preserve">Note </w:t>
      </w:r>
      <w:r w:rsidRPr="00226430">
        <w:t xml:space="preserve">inside </w:t>
      </w:r>
      <w:r w:rsidRPr="00226430">
        <w:rPr>
          <w:b/>
          <w:bCs/>
        </w:rPr>
        <w:t xml:space="preserve">Vulnerability/Notes </w:t>
      </w:r>
      <w:r w:rsidRPr="00226430">
        <w:t xml:space="preserve">is completely independent from an </w:t>
      </w:r>
      <w:r w:rsidRPr="00226430">
        <w:rPr>
          <w:i/>
          <w:iCs/>
        </w:rPr>
        <w:t xml:space="preserve">Ordinal </w:t>
      </w:r>
      <w:r w:rsidRPr="00226430">
        <w:t xml:space="preserve">tracking a </w:t>
      </w:r>
      <w:r w:rsidRPr="00226430">
        <w:rPr>
          <w:b/>
          <w:bCs/>
        </w:rPr>
        <w:t xml:space="preserve">Note </w:t>
      </w:r>
      <w:r w:rsidRPr="00226430">
        <w:t xml:space="preserve">inside </w:t>
      </w:r>
      <w:r w:rsidRPr="00226430">
        <w:rPr>
          <w:b/>
          <w:bCs/>
        </w:rPr>
        <w:t>Document Notes</w:t>
      </w:r>
      <w:r w:rsidRPr="00226430">
        <w:t xml:space="preserve">. </w:t>
      </w:r>
    </w:p>
    <w:p w14:paraId="49850EED" w14:textId="77777777" w:rsidR="007F35E7" w:rsidRPr="00F32D93" w:rsidRDefault="007F35E7" w:rsidP="00226430"/>
    <w:p w14:paraId="5D19F19C" w14:textId="77777777" w:rsidR="00226430" w:rsidRDefault="00226430" w:rsidP="00226430">
      <w:pPr>
        <w:pStyle w:val="MemberHeading"/>
      </w:pPr>
      <w:r>
        <w:t>Example</w:t>
      </w:r>
    </w:p>
    <w:p w14:paraId="47CAADA7"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06" w:author="Stefan Hagen" w:date="2017-03-12T22:48:00Z">
        <w:r w:rsidR="00A07A1F">
          <w:rPr>
            <w:noProof/>
          </w:rPr>
          <w:t>47</w:t>
        </w:r>
      </w:ins>
      <w:del w:id="2307" w:author="Stefan Hagen" w:date="2017-03-11T23:24:00Z">
        <w:r w:rsidR="00147C8E" w:rsidDel="004377E7">
          <w:rPr>
            <w:noProof/>
          </w:rPr>
          <w:delText>37</w:delText>
        </w:r>
      </w:del>
      <w:r w:rsidR="00A07A1F">
        <w:rPr>
          <w:noProof/>
        </w:rPr>
        <w:fldChar w:fldCharType="end"/>
      </w:r>
      <w:r w:rsidRPr="003F1FAD">
        <w:t>:</w:t>
      </w:r>
    </w:p>
    <w:p w14:paraId="6A2A7BFD" w14:textId="0FFD0BDE" w:rsidR="00226430" w:rsidRDefault="007F35E7" w:rsidP="00226430">
      <w:pPr>
        <w:pStyle w:val="Examplesmall"/>
      </w:pPr>
      <w:r>
        <w:t>&lt;</w:t>
      </w:r>
      <w:proofErr w:type="gramStart"/>
      <w:r w:rsidR="00F402AB">
        <w:t>vuln:</w:t>
      </w:r>
      <w:r w:rsidR="00226430">
        <w:t>Notes</w:t>
      </w:r>
      <w:proofErr w:type="gramEnd"/>
      <w:r w:rsidR="00226430">
        <w:t>&gt;</w:t>
      </w:r>
    </w:p>
    <w:p w14:paraId="7AE386C0" w14:textId="79BCF33A" w:rsidR="00226430" w:rsidRDefault="00226430" w:rsidP="00226430">
      <w:pPr>
        <w:pStyle w:val="Examplesmall"/>
      </w:pPr>
      <w:r>
        <w:t xml:space="preserve">  &lt;</w:t>
      </w:r>
      <w:proofErr w:type="gramStart"/>
      <w:r w:rsidR="00F402AB">
        <w:t>vuln:</w:t>
      </w:r>
      <w:r>
        <w:t>Note</w:t>
      </w:r>
      <w:proofErr w:type="gramEnd"/>
      <w:r>
        <w:t xml:space="preserve"> Type="General" Ordinal="1" Title="Details" Audience="All"&gt;</w:t>
      </w:r>
      <w:r>
        <w:br/>
        <w:t xml:space="preserve">    These are some details about a </w:t>
      </w:r>
      <w:r w:rsidR="007F35E7">
        <w:t>vulnerability</w:t>
      </w:r>
      <w:r>
        <w:t xml:space="preserve"> intended for all stakeholders.</w:t>
      </w:r>
    </w:p>
    <w:p w14:paraId="05B57EE5" w14:textId="0BAA2B0F" w:rsidR="00226430" w:rsidRPr="00C85475" w:rsidRDefault="007F35E7" w:rsidP="00226430">
      <w:pPr>
        <w:pStyle w:val="Examplesmall"/>
      </w:pPr>
      <w:r>
        <w:t xml:space="preserve">  &lt;/</w:t>
      </w:r>
      <w:proofErr w:type="gramStart"/>
      <w:r w:rsidR="00F402AB">
        <w:t>vuln:</w:t>
      </w:r>
      <w:r>
        <w:t>Note</w:t>
      </w:r>
      <w:proofErr w:type="gramEnd"/>
      <w:r>
        <w:t>&gt;</w:t>
      </w:r>
      <w:r>
        <w:br/>
        <w:t>&lt;/</w:t>
      </w:r>
      <w:r w:rsidR="00F402AB">
        <w:t>vuln:</w:t>
      </w:r>
      <w:r w:rsidR="00226430">
        <w:t>Notes&gt;</w:t>
      </w:r>
      <w:r w:rsidR="00226430" w:rsidRPr="00610C93">
        <w:rPr>
          <w:rFonts w:ascii="MS Mincho" w:eastAsia="MS Mincho" w:hAnsi="MS Mincho" w:cs="MS Mincho"/>
        </w:rPr>
        <w:t> </w:t>
      </w:r>
    </w:p>
    <w:p w14:paraId="1ED1D682" w14:textId="77777777" w:rsidR="00226430" w:rsidRDefault="00226430" w:rsidP="00226430">
      <w:pPr>
        <w:spacing w:before="0" w:after="0"/>
      </w:pPr>
    </w:p>
    <w:p w14:paraId="5E075DFE" w14:textId="4472D26F" w:rsidR="008D5112" w:rsidRDefault="008D5112" w:rsidP="008D5112">
      <w:pPr>
        <w:pStyle w:val="Heading2"/>
      </w:pPr>
      <w:bookmarkStart w:id="2308" w:name="_Toc477122301"/>
      <w:r>
        <w:t>Vulnerability – Discovery Date</w:t>
      </w:r>
      <w:bookmarkEnd w:id="2308"/>
    </w:p>
    <w:p w14:paraId="5BADCAB7" w14:textId="5E45D88A" w:rsidR="008D5112" w:rsidRDefault="008D5112" w:rsidP="008D5112">
      <w:pPr>
        <w:pStyle w:val="MemberHeading"/>
        <w:rPr>
          <w:rStyle w:val="Element"/>
        </w:rPr>
      </w:pPr>
      <w:proofErr w:type="gramStart"/>
      <w:r>
        <w:rPr>
          <w:rStyle w:val="Element"/>
        </w:rPr>
        <w:t>vuln:Vulnerability</w:t>
      </w:r>
      <w:proofErr w:type="gramEnd"/>
      <w:r>
        <w:rPr>
          <w:rStyle w:val="Element"/>
        </w:rPr>
        <w:t xml:space="preserve"> / vuln:DiscoveryDate</w:t>
      </w:r>
    </w:p>
    <w:p w14:paraId="3546A878" w14:textId="7983B4EA" w:rsidR="008D5112" w:rsidRPr="005D4C8E" w:rsidRDefault="008D5112" w:rsidP="008D5112">
      <w:pPr>
        <w:pStyle w:val="Member"/>
      </w:pPr>
      <w:r w:rsidRPr="005D4C8E">
        <w:rPr>
          <w:b/>
        </w:rPr>
        <w:t>Data Type:</w:t>
      </w:r>
      <w:r>
        <w:tab/>
      </w:r>
      <w:r>
        <w:tab/>
        <w:t>dateTime</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p>
    <w:p w14:paraId="72B9E333" w14:textId="77777777" w:rsidR="008D5112" w:rsidRDefault="008D5112" w:rsidP="008D5112">
      <w:pPr>
        <w:spacing w:before="0" w:after="0"/>
      </w:pPr>
    </w:p>
    <w:p w14:paraId="604E1309" w14:textId="37367734" w:rsidR="008D5112" w:rsidRPr="00F51836" w:rsidRDefault="008D5112" w:rsidP="008D5112">
      <w:r w:rsidRPr="00F32D93">
        <w:t xml:space="preserve">The </w:t>
      </w:r>
      <w:r>
        <w:t xml:space="preserve">optional </w:t>
      </w:r>
      <w:r w:rsidRPr="00F32D93">
        <w:t>element</w:t>
      </w:r>
      <w:r>
        <w:rPr>
          <w:rStyle w:val="Element"/>
        </w:rPr>
        <w:t xml:space="preserve"> </w:t>
      </w:r>
      <w:proofErr w:type="gramStart"/>
      <w:r>
        <w:rPr>
          <w:rStyle w:val="Element"/>
        </w:rPr>
        <w:t>vuln:DiscoveryDate</w:t>
      </w:r>
      <w:proofErr w:type="gramEnd"/>
      <w:r w:rsidRPr="00610C93">
        <w:rPr>
          <w:b/>
          <w:bCs/>
        </w:rPr>
        <w:t xml:space="preserve"> </w:t>
      </w:r>
      <w:r>
        <w:t>holds</w:t>
      </w:r>
      <w:r w:rsidRPr="008D5112">
        <w:t xml:space="preserve"> the date the vulnerability was originally discovered. </w:t>
      </w:r>
      <w:ins w:id="2309" w:author="Stefan Hagen" w:date="2017-03-12T17:39:00Z">
        <w:r w:rsidR="00FB4988" w:rsidRPr="00554B41">
          <w:t xml:space="preserve">All dateTime values in </w:t>
        </w:r>
        <w:r w:rsidR="00FB4988">
          <w:t>CSAF C</w:t>
        </w:r>
        <w:r w:rsidR="00FB4988" w:rsidRPr="00554B41">
          <w:t xml:space="preserve">VRF require a </w:t>
        </w:r>
        <w:r w:rsidR="00FB4988">
          <w:t xml:space="preserve">date and a </w:t>
        </w:r>
        <w:r w:rsidR="00FB4988" w:rsidRPr="00554B41">
          <w:t>time</w:t>
        </w:r>
        <w:r w:rsidR="00FB4988">
          <w:t xml:space="preserve"> (cf. section </w:t>
        </w:r>
        <w:r w:rsidR="00FB4988">
          <w:fldChar w:fldCharType="begin"/>
        </w:r>
        <w:r w:rsidR="00FB4988">
          <w:instrText xml:space="preserve"> REF _Ref477103266 \w \h </w:instrText>
        </w:r>
      </w:ins>
      <w:ins w:id="2310" w:author="Stefan Hagen" w:date="2017-03-12T17:39:00Z">
        <w:r w:rsidR="00FB4988">
          <w:fldChar w:fldCharType="separate"/>
        </w:r>
      </w:ins>
      <w:r w:rsidR="00A07A1F">
        <w:t>2.2</w:t>
      </w:r>
      <w:ins w:id="2311" w:author="Stefan Hagen" w:date="2017-03-12T17:39:00Z">
        <w:r w:rsidR="00FB4988">
          <w:fldChar w:fldCharType="end"/>
        </w:r>
        <w:r w:rsidR="00FB4988">
          <w:t xml:space="preserve"> </w:t>
        </w:r>
        <w:r w:rsidR="00FB4988">
          <w:fldChar w:fldCharType="begin"/>
        </w:r>
        <w:r w:rsidR="00FB4988">
          <w:instrText xml:space="preserve"> REF _Ref477103266 \h </w:instrText>
        </w:r>
      </w:ins>
      <w:ins w:id="2312" w:author="Stefan Hagen" w:date="2017-03-12T17:39:00Z">
        <w:r w:rsidR="00FB4988">
          <w:fldChar w:fldCharType="separate"/>
        </w:r>
      </w:ins>
      <w:ins w:id="2313" w:author="Stefan Hagen" w:date="2017-03-12T22:48:00Z">
        <w:r w:rsidR="00A07A1F">
          <w:t>Date and Time</w:t>
        </w:r>
      </w:ins>
      <w:ins w:id="2314" w:author="Stefan Hagen" w:date="2017-03-12T17:39:00Z">
        <w:r w:rsidR="00FB4988">
          <w:fldChar w:fldCharType="end"/>
        </w:r>
        <w:r w:rsidR="00FB4988">
          <w:t>)</w:t>
        </w:r>
        <w:r w:rsidR="00FB4988" w:rsidRPr="00554B41">
          <w:t>.</w:t>
        </w:r>
      </w:ins>
      <w:del w:id="2315" w:author="Stefan Hagen" w:date="2017-03-11T22:11:00Z">
        <w:r w:rsidRPr="008D5112" w:rsidDel="00BC29AB">
          <w:delText>All dateTime values in CVRF require a time, and we recommend the inclusion of a time zone as well (</w:delText>
        </w:r>
        <w:r w:rsidDel="00BC29AB">
          <w:delText>OASIS</w:delText>
        </w:r>
        <w:r w:rsidRPr="001A2D84" w:rsidDel="00BC29AB">
          <w:delText xml:space="preserve"> endorses the use of </w:delText>
        </w:r>
        <w:r w:rsidDel="00BC29AB">
          <w:delText xml:space="preserve">Universal Time Coordinated (UTC), also known as </w:delText>
        </w:r>
        <w:r w:rsidRPr="001A2D84" w:rsidDel="00BC29AB">
          <w:delText>GMT or “Zulu time”</w:delText>
        </w:r>
        <w:r w:rsidRPr="008D5112" w:rsidDel="00BC29AB">
          <w:delText>). If a time zone is ex</w:delText>
        </w:r>
        <w:r w:rsidR="005456F9" w:rsidDel="00BC29AB">
          <w:delText>cluded, Zulu should be assumed</w:delText>
        </w:r>
      </w:del>
      <w:del w:id="2316" w:author="Stefan Hagen" w:date="2017-03-12T17:39:00Z">
        <w:r w:rsidRPr="00F51836" w:rsidDel="00FB4988">
          <w:delText>.</w:delText>
        </w:r>
      </w:del>
      <w:r w:rsidRPr="00F51836">
        <w:t xml:space="preserve"> </w:t>
      </w:r>
    </w:p>
    <w:p w14:paraId="640A9D71" w14:textId="77777777" w:rsidR="00014CF1" w:rsidRDefault="00014CF1" w:rsidP="00014CF1">
      <w:pPr>
        <w:pStyle w:val="MemberHeading"/>
        <w:rPr>
          <w:ins w:id="2317" w:author="Stefan Hagen" w:date="2017-03-12T09:17:00Z"/>
        </w:rPr>
      </w:pPr>
      <w:ins w:id="2318" w:author="Stefan Hagen" w:date="2017-03-12T09:17:00Z">
        <w:r>
          <w:t>Example</w:t>
        </w:r>
      </w:ins>
    </w:p>
    <w:p w14:paraId="6760EB6F" w14:textId="77777777" w:rsidR="00014CF1" w:rsidRDefault="00014CF1" w:rsidP="00014CF1">
      <w:pPr>
        <w:pStyle w:val="Caption"/>
        <w:rPr>
          <w:ins w:id="2319" w:author="Stefan Hagen" w:date="2017-03-12T09:17:00Z"/>
        </w:rPr>
      </w:pPr>
      <w:ins w:id="2320" w:author="Stefan Hagen" w:date="2017-03-12T09:17:00Z">
        <w:r w:rsidRPr="004D7D18">
          <w:t>Example</w:t>
        </w:r>
        <w:r w:rsidRPr="003F1FAD">
          <w:t xml:space="preserve"> </w:t>
        </w:r>
        <w:r>
          <w:fldChar w:fldCharType="begin"/>
        </w:r>
        <w:r>
          <w:instrText xml:space="preserve"> SEQ Example \* ARABIC </w:instrText>
        </w:r>
        <w:r>
          <w:fldChar w:fldCharType="separate"/>
        </w:r>
      </w:ins>
      <w:ins w:id="2321" w:author="Stefan Hagen" w:date="2017-03-12T22:48:00Z">
        <w:r w:rsidR="00A07A1F">
          <w:rPr>
            <w:noProof/>
          </w:rPr>
          <w:t>48</w:t>
        </w:r>
      </w:ins>
      <w:del w:id="2322" w:author="Stefan Hagen" w:date="2017-03-12T17:33:00Z">
        <w:r w:rsidR="00DC18B5" w:rsidDel="00FB4988">
          <w:rPr>
            <w:noProof/>
          </w:rPr>
          <w:delText>44</w:delText>
        </w:r>
      </w:del>
      <w:ins w:id="2323" w:author="Stefan Hagen" w:date="2017-03-12T09:17:00Z">
        <w:r>
          <w:rPr>
            <w:noProof/>
          </w:rPr>
          <w:fldChar w:fldCharType="end"/>
        </w:r>
        <w:r w:rsidRPr="003F1FAD">
          <w:t>:</w:t>
        </w:r>
      </w:ins>
    </w:p>
    <w:p w14:paraId="7317C5F9" w14:textId="77777777" w:rsidR="00014CF1" w:rsidRDefault="00014CF1" w:rsidP="00014CF1">
      <w:pPr>
        <w:pStyle w:val="Examplesmall"/>
        <w:rPr>
          <w:ins w:id="2324" w:author="Stefan Hagen" w:date="2017-03-12T09:16:00Z"/>
        </w:rPr>
      </w:pPr>
      <w:ins w:id="2325" w:author="Stefan Hagen" w:date="2017-03-12T09:16:00Z">
        <w:r>
          <w:t>&lt;DiscoveryDate&gt;2010-11-03T00:00:00Z&lt;/DiscoveryDate&gt;</w:t>
        </w:r>
      </w:ins>
    </w:p>
    <w:p w14:paraId="2E3D35AF" w14:textId="096795FE" w:rsidR="008D5112" w:rsidDel="00014CF1" w:rsidRDefault="008D5112">
      <w:pPr>
        <w:pStyle w:val="Examplesmall"/>
        <w:rPr>
          <w:del w:id="2326" w:author="Stefan Hagen" w:date="2017-03-12T09:19:00Z"/>
        </w:rPr>
        <w:pPrChange w:id="2327" w:author="Stefan Hagen" w:date="2017-03-12T09:16:00Z">
          <w:pPr/>
        </w:pPrChange>
      </w:pPr>
      <w:bookmarkStart w:id="2328" w:name="_Toc477080924"/>
      <w:bookmarkStart w:id="2329" w:name="_Toc477103407"/>
      <w:bookmarkStart w:id="2330" w:name="_Toc477106610"/>
      <w:bookmarkStart w:id="2331" w:name="_Toc477112158"/>
      <w:bookmarkStart w:id="2332" w:name="_Toc477120950"/>
      <w:bookmarkStart w:id="2333" w:name="_Toc477121296"/>
      <w:bookmarkStart w:id="2334" w:name="_Toc477122302"/>
      <w:bookmarkEnd w:id="2328"/>
      <w:bookmarkEnd w:id="2329"/>
      <w:bookmarkEnd w:id="2330"/>
      <w:bookmarkEnd w:id="2331"/>
      <w:bookmarkEnd w:id="2332"/>
      <w:bookmarkEnd w:id="2333"/>
      <w:bookmarkEnd w:id="2334"/>
    </w:p>
    <w:p w14:paraId="7D414640" w14:textId="039EEABF" w:rsidR="008D5112" w:rsidRDefault="008D5112" w:rsidP="008D5112">
      <w:pPr>
        <w:pStyle w:val="Heading2"/>
      </w:pPr>
      <w:bookmarkStart w:id="2335" w:name="_Toc477122303"/>
      <w:r>
        <w:t>Vulnerability – Release Date</w:t>
      </w:r>
      <w:bookmarkEnd w:id="2335"/>
    </w:p>
    <w:p w14:paraId="4C30F09F" w14:textId="2EF50DE8" w:rsidR="008D5112" w:rsidRDefault="008D5112" w:rsidP="008D5112">
      <w:pPr>
        <w:pStyle w:val="MemberHeading"/>
        <w:rPr>
          <w:rStyle w:val="Element"/>
        </w:rPr>
      </w:pPr>
      <w:proofErr w:type="gramStart"/>
      <w:r>
        <w:rPr>
          <w:rStyle w:val="Element"/>
        </w:rPr>
        <w:t>vuln:Vulnerability</w:t>
      </w:r>
      <w:proofErr w:type="gramEnd"/>
      <w:r>
        <w:rPr>
          <w:rStyle w:val="Element"/>
        </w:rPr>
        <w:t xml:space="preserve"> / vuln:ReleaseDate</w:t>
      </w:r>
    </w:p>
    <w:p w14:paraId="0C8BE8D8" w14:textId="4CC06D6B" w:rsidR="008D5112" w:rsidRPr="005D4C8E" w:rsidRDefault="008D5112" w:rsidP="008D5112">
      <w:pPr>
        <w:pStyle w:val="Member"/>
      </w:pPr>
      <w:r w:rsidRPr="005D4C8E">
        <w:rPr>
          <w:b/>
        </w:rPr>
        <w:t>Data Type:</w:t>
      </w:r>
      <w:r>
        <w:tab/>
      </w:r>
      <w:r>
        <w:tab/>
        <w:t>dateTime</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p>
    <w:p w14:paraId="6E705B37" w14:textId="77777777" w:rsidR="008D5112" w:rsidRDefault="008D5112" w:rsidP="008D5112">
      <w:pPr>
        <w:spacing w:before="0" w:after="0"/>
      </w:pPr>
    </w:p>
    <w:p w14:paraId="67684863" w14:textId="51ABFC16" w:rsidR="008D5112" w:rsidRPr="00F51836" w:rsidRDefault="008D5112" w:rsidP="008D5112">
      <w:r w:rsidRPr="00F32D93">
        <w:t xml:space="preserve">The </w:t>
      </w:r>
      <w:r>
        <w:t xml:space="preserve">optional </w:t>
      </w:r>
      <w:r w:rsidRPr="00F32D93">
        <w:t>element</w:t>
      </w:r>
      <w:r>
        <w:rPr>
          <w:rStyle w:val="Element"/>
        </w:rPr>
        <w:t xml:space="preserve"> </w:t>
      </w:r>
      <w:proofErr w:type="gramStart"/>
      <w:r>
        <w:rPr>
          <w:rStyle w:val="Element"/>
        </w:rPr>
        <w:t>vuln:ReleaseDate</w:t>
      </w:r>
      <w:proofErr w:type="gramEnd"/>
      <w:r w:rsidRPr="00610C93">
        <w:rPr>
          <w:b/>
          <w:bCs/>
        </w:rPr>
        <w:t xml:space="preserve"> </w:t>
      </w:r>
      <w:r>
        <w:t xml:space="preserve">holds </w:t>
      </w:r>
      <w:r w:rsidRPr="008D5112">
        <w:t xml:space="preserve">the date the vulnerability was originally released into the wild. </w:t>
      </w:r>
      <w:ins w:id="2336" w:author="Stefan Hagen" w:date="2017-03-12T17:40:00Z">
        <w:r w:rsidR="00FB4988" w:rsidRPr="00554B41">
          <w:t xml:space="preserve">All dateTime values in </w:t>
        </w:r>
        <w:r w:rsidR="00FB4988">
          <w:t>CSAF C</w:t>
        </w:r>
        <w:r w:rsidR="00FB4988" w:rsidRPr="00554B41">
          <w:t xml:space="preserve">VRF require a </w:t>
        </w:r>
        <w:r w:rsidR="00FB4988">
          <w:t xml:space="preserve">date and a </w:t>
        </w:r>
        <w:r w:rsidR="00FB4988" w:rsidRPr="00554B41">
          <w:t>time</w:t>
        </w:r>
        <w:r w:rsidR="00FB4988">
          <w:t xml:space="preserve"> (cf. section </w:t>
        </w:r>
        <w:r w:rsidR="00FB4988">
          <w:fldChar w:fldCharType="begin"/>
        </w:r>
        <w:r w:rsidR="00FB4988">
          <w:instrText xml:space="preserve"> REF _Ref477103266 \w \h </w:instrText>
        </w:r>
      </w:ins>
      <w:ins w:id="2337" w:author="Stefan Hagen" w:date="2017-03-12T17:40:00Z">
        <w:r w:rsidR="00FB4988">
          <w:fldChar w:fldCharType="separate"/>
        </w:r>
      </w:ins>
      <w:r w:rsidR="00A07A1F">
        <w:t>2.2</w:t>
      </w:r>
      <w:ins w:id="2338" w:author="Stefan Hagen" w:date="2017-03-12T17:40:00Z">
        <w:r w:rsidR="00FB4988">
          <w:fldChar w:fldCharType="end"/>
        </w:r>
        <w:r w:rsidR="00FB4988">
          <w:t xml:space="preserve"> </w:t>
        </w:r>
        <w:r w:rsidR="00FB4988">
          <w:fldChar w:fldCharType="begin"/>
        </w:r>
        <w:r w:rsidR="00FB4988">
          <w:instrText xml:space="preserve"> REF _Ref477103266 \h </w:instrText>
        </w:r>
      </w:ins>
      <w:ins w:id="2339" w:author="Stefan Hagen" w:date="2017-03-12T17:40:00Z">
        <w:r w:rsidR="00FB4988">
          <w:fldChar w:fldCharType="separate"/>
        </w:r>
      </w:ins>
      <w:ins w:id="2340" w:author="Stefan Hagen" w:date="2017-03-12T22:48:00Z">
        <w:r w:rsidR="00A07A1F">
          <w:t>Date and Time</w:t>
        </w:r>
      </w:ins>
      <w:ins w:id="2341" w:author="Stefan Hagen" w:date="2017-03-12T17:40:00Z">
        <w:r w:rsidR="00FB4988">
          <w:fldChar w:fldCharType="end"/>
        </w:r>
        <w:r w:rsidR="00FB4988">
          <w:t>)</w:t>
        </w:r>
        <w:r w:rsidR="00FB4988" w:rsidRPr="00554B41">
          <w:t>.</w:t>
        </w:r>
      </w:ins>
      <w:del w:id="2342" w:author="Stefan Hagen" w:date="2017-03-11T22:11:00Z">
        <w:r w:rsidRPr="008D5112" w:rsidDel="00BC29AB">
          <w:delText>All dateTime values in CVRF require a time, and we recommend the inclusion of a time zone as well (</w:delText>
        </w:r>
        <w:r w:rsidDel="00BC29AB">
          <w:delText>OASIS</w:delText>
        </w:r>
        <w:r w:rsidRPr="001A2D84" w:rsidDel="00BC29AB">
          <w:delText xml:space="preserve"> endorses the use of </w:delText>
        </w:r>
        <w:r w:rsidDel="00BC29AB">
          <w:delText xml:space="preserve">Universal Time Coordinated (UTC), also known as </w:delText>
        </w:r>
        <w:r w:rsidRPr="001A2D84" w:rsidDel="00BC29AB">
          <w:delText>GMT or “Zulu time”</w:delText>
        </w:r>
        <w:r w:rsidRPr="008D5112" w:rsidDel="00BC29AB">
          <w:delText>). If a time zone is excluded, Zulu should be assumed</w:delText>
        </w:r>
      </w:del>
      <w:del w:id="2343" w:author="Stefan Hagen" w:date="2017-03-12T17:40:00Z">
        <w:r w:rsidRPr="00F51836" w:rsidDel="00FB4988">
          <w:delText>.</w:delText>
        </w:r>
      </w:del>
      <w:r w:rsidRPr="00F51836">
        <w:t xml:space="preserve"> </w:t>
      </w:r>
    </w:p>
    <w:p w14:paraId="27BEE37A" w14:textId="77777777" w:rsidR="00014CF1" w:rsidRDefault="00014CF1" w:rsidP="00014CF1">
      <w:pPr>
        <w:pStyle w:val="MemberHeading"/>
        <w:rPr>
          <w:ins w:id="2344" w:author="Stefan Hagen" w:date="2017-03-12T09:18:00Z"/>
        </w:rPr>
      </w:pPr>
      <w:ins w:id="2345" w:author="Stefan Hagen" w:date="2017-03-12T09:18:00Z">
        <w:r>
          <w:t>Example</w:t>
        </w:r>
      </w:ins>
    </w:p>
    <w:p w14:paraId="612974AB" w14:textId="77777777" w:rsidR="00014CF1" w:rsidRDefault="00014CF1" w:rsidP="00014CF1">
      <w:pPr>
        <w:pStyle w:val="Caption"/>
        <w:rPr>
          <w:ins w:id="2346" w:author="Stefan Hagen" w:date="2017-03-12T09:18:00Z"/>
        </w:rPr>
      </w:pPr>
      <w:ins w:id="2347" w:author="Stefan Hagen" w:date="2017-03-12T09:18:00Z">
        <w:r w:rsidRPr="004D7D18">
          <w:t>Example</w:t>
        </w:r>
        <w:r w:rsidRPr="003F1FAD">
          <w:t xml:space="preserve"> </w:t>
        </w:r>
        <w:r>
          <w:fldChar w:fldCharType="begin"/>
        </w:r>
        <w:r>
          <w:instrText xml:space="preserve"> SEQ Example \* ARABIC </w:instrText>
        </w:r>
        <w:r>
          <w:fldChar w:fldCharType="separate"/>
        </w:r>
      </w:ins>
      <w:ins w:id="2348" w:author="Stefan Hagen" w:date="2017-03-12T22:48:00Z">
        <w:r w:rsidR="00A07A1F">
          <w:rPr>
            <w:noProof/>
          </w:rPr>
          <w:t>49</w:t>
        </w:r>
      </w:ins>
      <w:del w:id="2349" w:author="Stefan Hagen" w:date="2017-03-12T17:33:00Z">
        <w:r w:rsidR="00DC18B5" w:rsidDel="00FB4988">
          <w:rPr>
            <w:noProof/>
          </w:rPr>
          <w:delText>45</w:delText>
        </w:r>
      </w:del>
      <w:ins w:id="2350" w:author="Stefan Hagen" w:date="2017-03-12T09:18:00Z">
        <w:r>
          <w:rPr>
            <w:noProof/>
          </w:rPr>
          <w:fldChar w:fldCharType="end"/>
        </w:r>
        <w:r w:rsidRPr="003F1FAD">
          <w:t>:</w:t>
        </w:r>
      </w:ins>
    </w:p>
    <w:p w14:paraId="2034A251" w14:textId="77777777" w:rsidR="00014CF1" w:rsidRDefault="00014CF1" w:rsidP="00014CF1">
      <w:pPr>
        <w:pStyle w:val="Examplesmall"/>
        <w:rPr>
          <w:ins w:id="2351" w:author="Stefan Hagen" w:date="2017-03-12T09:18:00Z"/>
        </w:rPr>
      </w:pPr>
      <w:ins w:id="2352" w:author="Stefan Hagen" w:date="2017-03-12T09:18:00Z">
        <w:r>
          <w:t>&lt;ReleaseDate&gt;2010-11-16T00:00:00Z&lt;/ReleaseDate&gt;</w:t>
        </w:r>
      </w:ins>
    </w:p>
    <w:p w14:paraId="26ADDE1A" w14:textId="54F718B4" w:rsidR="008D5112" w:rsidDel="00014CF1" w:rsidRDefault="008D5112" w:rsidP="008D5112">
      <w:pPr>
        <w:rPr>
          <w:del w:id="2353" w:author="Stefan Hagen" w:date="2017-03-12T09:19:00Z"/>
        </w:rPr>
      </w:pPr>
    </w:p>
    <w:p w14:paraId="74C6DFC8" w14:textId="77777777" w:rsidR="00BC1349" w:rsidRPr="0012387E" w:rsidRDefault="00BC1349" w:rsidP="00BC1349"/>
    <w:p w14:paraId="0C83DEB7" w14:textId="76573988" w:rsidR="00BC1349" w:rsidRDefault="00BC1349" w:rsidP="00BC1349">
      <w:pPr>
        <w:pStyle w:val="Heading2"/>
      </w:pPr>
      <w:bookmarkStart w:id="2354" w:name="_Toc477122304"/>
      <w:r>
        <w:lastRenderedPageBreak/>
        <w:t>Vulnerability – Involvements</w:t>
      </w:r>
      <w:bookmarkEnd w:id="2354"/>
    </w:p>
    <w:p w14:paraId="3A03CB0D" w14:textId="05CF507F" w:rsidR="00BC1349" w:rsidRDefault="00BC1349" w:rsidP="00BC1349">
      <w:pPr>
        <w:pStyle w:val="MemberHeading"/>
        <w:rPr>
          <w:rStyle w:val="Element"/>
        </w:rPr>
      </w:pPr>
      <w:proofErr w:type="gramStart"/>
      <w:r>
        <w:rPr>
          <w:rStyle w:val="Element"/>
        </w:rPr>
        <w:t>vuln:Vulnerabilty</w:t>
      </w:r>
      <w:proofErr w:type="gramEnd"/>
      <w:r>
        <w:rPr>
          <w:rStyle w:val="Element"/>
        </w:rPr>
        <w:t xml:space="preserve"> / vuln:Involvements</w:t>
      </w:r>
    </w:p>
    <w:p w14:paraId="3E9190E2" w14:textId="2BC43E61" w:rsidR="00BC1349" w:rsidRPr="005D4C8E" w:rsidRDefault="00BC1349" w:rsidP="00BC1349">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t>Involvement</w:t>
      </w:r>
    </w:p>
    <w:p w14:paraId="716FFBCD" w14:textId="77777777" w:rsidR="00BC1349" w:rsidRDefault="00BC1349" w:rsidP="00BC1349">
      <w:pPr>
        <w:spacing w:before="0" w:after="0"/>
      </w:pPr>
    </w:p>
    <w:p w14:paraId="1456618F" w14:textId="09513951" w:rsidR="001A4401" w:rsidRPr="00F32D93" w:rsidRDefault="00BC1349" w:rsidP="001A4401">
      <w:r w:rsidRPr="00F32D93">
        <w:t>Th</w:t>
      </w:r>
      <w:r>
        <w:t>e optional e</w:t>
      </w:r>
      <w:r w:rsidRPr="00F32D93">
        <w:t>lement</w:t>
      </w:r>
      <w:r>
        <w:rPr>
          <w:b/>
          <w:bCs/>
        </w:rPr>
        <w:t xml:space="preserve"> </w:t>
      </w:r>
      <w:proofErr w:type="gramStart"/>
      <w:r>
        <w:rPr>
          <w:rStyle w:val="Element"/>
        </w:rPr>
        <w:t>vuln:Involvements</w:t>
      </w:r>
      <w:proofErr w:type="gramEnd"/>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party) to comment on their level of involvement in the vulnerability identification, scoping, and remediation process. Because there can be multiple Involvements containers, multiple parties can comment</w:t>
      </w:r>
      <w:r w:rsidR="00F41E0E">
        <w:t xml:space="preserve"> on their levels of involvement</w:t>
      </w:r>
      <w:r w:rsidRPr="00226430">
        <w:t xml:space="preserve">. </w:t>
      </w:r>
    </w:p>
    <w:p w14:paraId="50E96372" w14:textId="77777777" w:rsidR="001A4401" w:rsidRDefault="001A4401" w:rsidP="001A4401">
      <w:pPr>
        <w:pStyle w:val="MemberHeading"/>
      </w:pPr>
      <w:r>
        <w:t>Example</w:t>
      </w:r>
    </w:p>
    <w:p w14:paraId="2498E49B" w14:textId="77777777" w:rsidR="001A4401" w:rsidRDefault="001A4401" w:rsidP="001A4401">
      <w:pPr>
        <w:spacing w:before="0" w:after="0"/>
      </w:pPr>
    </w:p>
    <w:p w14:paraId="5734816F" w14:textId="08EBD21A" w:rsidR="001A4401" w:rsidRDefault="001A4401" w:rsidP="001A4401">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_Ref476765757 \r \h </w:instrText>
      </w:r>
      <w:r>
        <w:rPr>
          <w:rFonts w:ascii="Courier New" w:hAnsi="Courier New"/>
          <w:sz w:val="16"/>
        </w:rPr>
      </w:r>
      <w:r>
        <w:rPr>
          <w:rFonts w:ascii="Courier New" w:hAnsi="Courier New"/>
          <w:sz w:val="16"/>
        </w:rPr>
        <w:fldChar w:fldCharType="separate"/>
      </w:r>
      <w:r w:rsidR="00A07A1F">
        <w:rPr>
          <w:rFonts w:ascii="Courier New" w:hAnsi="Courier New"/>
          <w:sz w:val="16"/>
        </w:rPr>
        <w:t>6.7.1.1</w:t>
      </w:r>
      <w:r>
        <w:rPr>
          <w:rFonts w:ascii="Courier New" w:hAnsi="Courier New"/>
          <w:sz w:val="16"/>
        </w:rPr>
        <w:fldChar w:fldCharType="end"/>
      </w:r>
    </w:p>
    <w:p w14:paraId="5615ED34" w14:textId="60D34822" w:rsidR="00BC1349" w:rsidRDefault="00BC1349" w:rsidP="00BC1349">
      <w:pPr>
        <w:pStyle w:val="Heading3"/>
      </w:pPr>
      <w:bookmarkStart w:id="2355" w:name="_Toc477122305"/>
      <w:r>
        <w:t xml:space="preserve">Vulnerability – Involvements – </w:t>
      </w:r>
      <w:r w:rsidR="003C7DDA">
        <w:t>Involvement</w:t>
      </w:r>
      <w:bookmarkEnd w:id="2355"/>
    </w:p>
    <w:p w14:paraId="2239CA05" w14:textId="12565B3D" w:rsidR="00BC1349" w:rsidRDefault="00BC1349" w:rsidP="00BC1349">
      <w:pPr>
        <w:pStyle w:val="MemberHeading"/>
        <w:rPr>
          <w:rStyle w:val="Element"/>
        </w:rPr>
      </w:pPr>
      <w:proofErr w:type="gramStart"/>
      <w:r>
        <w:rPr>
          <w:rStyle w:val="Element"/>
        </w:rPr>
        <w:t>vuln:Vulnerabilty</w:t>
      </w:r>
      <w:proofErr w:type="gramEnd"/>
      <w:r>
        <w:rPr>
          <w:rStyle w:val="Element"/>
        </w:rPr>
        <w:t xml:space="preserve"> / vuln:Involvements </w:t>
      </w:r>
      <w:r w:rsidR="004C7E29">
        <w:rPr>
          <w:rStyle w:val="Element"/>
        </w:rPr>
        <w:t>/ vuln</w:t>
      </w:r>
      <w:r>
        <w:rPr>
          <w:rStyle w:val="Element"/>
        </w:rPr>
        <w:t>:Involvement</w:t>
      </w:r>
    </w:p>
    <w:p w14:paraId="1E07F6DD" w14:textId="258B478D" w:rsidR="00BC1349" w:rsidRPr="005D4C8E" w:rsidRDefault="00BC1349" w:rsidP="00BC1349">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r>
      <w:r w:rsidR="00FE3E24">
        <w:t>Involvements</w:t>
      </w:r>
      <w:r w:rsidR="00FE3E24">
        <w:br/>
      </w:r>
      <w:r w:rsidR="00FE3E24">
        <w:rPr>
          <w:b/>
        </w:rPr>
        <w:t>Children</w:t>
      </w:r>
      <w:r w:rsidR="00FE3E24" w:rsidRPr="005D4C8E">
        <w:rPr>
          <w:b/>
        </w:rPr>
        <w:t>:</w:t>
      </w:r>
      <w:r w:rsidR="00FE3E24">
        <w:tab/>
      </w:r>
      <w:r w:rsidR="00FE3E24">
        <w:tab/>
      </w:r>
      <w:r w:rsidR="00FE3E24">
        <w:tab/>
        <w:t>Description</w:t>
      </w:r>
      <w:r>
        <w:br/>
      </w:r>
      <w:r>
        <w:rPr>
          <w:b/>
        </w:rPr>
        <w:t>Attribute</w:t>
      </w:r>
      <w:r w:rsidRPr="005D4C8E">
        <w:rPr>
          <w:b/>
        </w:rPr>
        <w:t>:</w:t>
      </w:r>
      <w:r>
        <w:tab/>
      </w:r>
      <w:r>
        <w:tab/>
      </w:r>
      <w:r>
        <w:tab/>
      </w:r>
      <w:r w:rsidR="00FE3E24">
        <w:t>Party, Status</w:t>
      </w:r>
      <w:r>
        <w:br/>
      </w:r>
      <w:r>
        <w:rPr>
          <w:b/>
        </w:rPr>
        <w:t>Attribute Data Type</w:t>
      </w:r>
      <w:r w:rsidRPr="005D4C8E">
        <w:rPr>
          <w:b/>
        </w:rPr>
        <w:t>:</w:t>
      </w:r>
      <w:r>
        <w:tab/>
      </w:r>
      <w:r w:rsidRPr="00226430">
        <w:t xml:space="preserve">enumerated list, </w:t>
      </w:r>
      <w:r w:rsidR="00FE3E24" w:rsidRPr="00226430">
        <w:t>enumerated list</w:t>
      </w:r>
      <w:r>
        <w:t xml:space="preserve"> </w:t>
      </w:r>
      <w:r>
        <w:br/>
      </w:r>
      <w:r>
        <w:rPr>
          <w:b/>
        </w:rPr>
        <w:t xml:space="preserve">Attribute </w:t>
      </w:r>
      <w:r w:rsidR="00FE3E24">
        <w:rPr>
          <w:b/>
        </w:rPr>
        <w:t>Range</w:t>
      </w:r>
      <w:r w:rsidRPr="005D4C8E">
        <w:rPr>
          <w:b/>
        </w:rPr>
        <w:t>:</w:t>
      </w:r>
      <w:r>
        <w:tab/>
      </w:r>
      <w:r w:rsidR="00FE3E24">
        <w:tab/>
      </w:r>
      <w:r w:rsidR="00FE3E24" w:rsidRPr="00FE3E24">
        <w:t xml:space="preserve">{Vendor, Discoverer, Coordinator, User, Other}, </w:t>
      </w:r>
      <w:r w:rsidR="001D6A23">
        <w:br/>
        <w:t xml:space="preserve"> </w:t>
      </w:r>
      <w:r w:rsidR="001D6A23">
        <w:tab/>
      </w:r>
      <w:r w:rsidR="001D6A23">
        <w:tab/>
      </w:r>
      <w:r w:rsidR="001D6A23">
        <w:tab/>
      </w:r>
      <w:r w:rsidR="001D6A23">
        <w:tab/>
      </w:r>
      <w:r w:rsidR="00FE3E24" w:rsidRPr="00FE3E24">
        <w:t xml:space="preserve">{Open, Disputed, In Progress, Completed, Contact Attempted, </w:t>
      </w:r>
      <w:r w:rsidR="001D6A23">
        <w:br/>
        <w:t xml:space="preserve"> </w:t>
      </w:r>
      <w:r w:rsidR="001D6A23">
        <w:tab/>
      </w:r>
      <w:r w:rsidR="001D6A23">
        <w:tab/>
      </w:r>
      <w:r w:rsidR="001D6A23">
        <w:tab/>
      </w:r>
      <w:r w:rsidR="001D6A23">
        <w:tab/>
        <w:t xml:space="preserve"> </w:t>
      </w:r>
      <w:r w:rsidR="00FE3E24" w:rsidRPr="00FE3E24">
        <w:t>Not Contacted}</w:t>
      </w:r>
      <w:r w:rsidR="00FE3E24">
        <w:br/>
      </w:r>
      <w:r w:rsidR="00FE3E24">
        <w:rPr>
          <w:b/>
        </w:rPr>
        <w:t>Attribute Required</w:t>
      </w:r>
      <w:r w:rsidR="00FE3E24" w:rsidRPr="005D4C8E">
        <w:rPr>
          <w:b/>
        </w:rPr>
        <w:t>:</w:t>
      </w:r>
      <w:r w:rsidR="00FE3E24">
        <w:tab/>
        <w:t>yes, yes</w:t>
      </w:r>
    </w:p>
    <w:p w14:paraId="329635FB" w14:textId="77777777" w:rsidR="00BC1349" w:rsidRDefault="00BC1349" w:rsidP="00BC1349">
      <w:pPr>
        <w:spacing w:before="0" w:after="0"/>
      </w:pPr>
    </w:p>
    <w:p w14:paraId="47A1B2C7" w14:textId="32C59B22" w:rsidR="00BC1349" w:rsidRPr="00226430" w:rsidRDefault="00BC1349" w:rsidP="00BC1349">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sidR="00D0085E">
        <w:rPr>
          <w:rStyle w:val="Element"/>
        </w:rPr>
        <w:t>Involvement</w:t>
      </w:r>
      <w:proofErr w:type="gramEnd"/>
      <w:r w:rsidRPr="00F7409A">
        <w:rPr>
          <w:bCs/>
        </w:rPr>
        <w:t xml:space="preserve"> </w:t>
      </w:r>
      <w:r w:rsidR="00F7409A" w:rsidRPr="00F7409A">
        <w:rPr>
          <w:bCs/>
        </w:rPr>
        <w:t>is a container, that</w:t>
      </w:r>
      <w:r w:rsidR="00F7409A">
        <w:rPr>
          <w:b/>
          <w:bCs/>
        </w:rPr>
        <w:t xml:space="preserve"> </w:t>
      </w:r>
      <w:r w:rsidR="00F7409A" w:rsidRPr="00F7409A">
        <w:t>allows the document producers to comment on their level of Involvement (or engagement) in the vulnerability identification, s</w:t>
      </w:r>
      <w:r w:rsidR="005217DB">
        <w:t>coping, and remediation process</w:t>
      </w:r>
      <w:r w:rsidRPr="00226430">
        <w:t xml:space="preserve">. </w:t>
      </w:r>
    </w:p>
    <w:p w14:paraId="4CA9F2D3" w14:textId="77777777" w:rsidR="0060251C" w:rsidRPr="0060251C" w:rsidRDefault="0060251C" w:rsidP="0060251C">
      <w:r w:rsidRPr="0060251C">
        <w:t xml:space="preserve">The attribute </w:t>
      </w:r>
      <w:r w:rsidRPr="0060251C">
        <w:rPr>
          <w:i/>
          <w:iCs/>
        </w:rPr>
        <w:t xml:space="preserve">Party </w:t>
      </w:r>
      <w:r w:rsidRPr="0060251C">
        <w:t xml:space="preserve">indicates the type of the producer issuing the status. It is identical to the </w:t>
      </w:r>
      <w:r w:rsidRPr="0060251C">
        <w:rPr>
          <w:b/>
          <w:bCs/>
        </w:rPr>
        <w:t xml:space="preserve">Document Publisher </w:t>
      </w:r>
      <w:r w:rsidRPr="0060251C">
        <w:t xml:space="preserve">attribute </w:t>
      </w:r>
      <w:r w:rsidRPr="0060251C">
        <w:rPr>
          <w:i/>
          <w:iCs/>
        </w:rPr>
        <w:t>Type</w:t>
      </w:r>
      <w:r w:rsidRPr="0060251C">
        <w:t xml:space="preserve">. Most of the time, both attributes will be the same because document producers will issue an </w:t>
      </w:r>
      <w:r w:rsidRPr="0060251C">
        <w:rPr>
          <w:b/>
          <w:bCs/>
        </w:rPr>
        <w:t xml:space="preserve">Involvement </w:t>
      </w:r>
      <w:r w:rsidRPr="0060251C">
        <w:t xml:space="preserve">status on their own behalf. However, if the document producer wants to issue a status on behalf of a third party and use a different type from that used in </w:t>
      </w:r>
      <w:r w:rsidRPr="0060251C">
        <w:rPr>
          <w:b/>
          <w:bCs/>
        </w:rPr>
        <w:t>Document Publisher</w:t>
      </w:r>
      <w:r w:rsidRPr="0060251C">
        <w:t xml:space="preserve">, that use is allowed by the schema. If this is the case, </w:t>
      </w:r>
      <w:r w:rsidRPr="0060251C">
        <w:rPr>
          <w:b/>
          <w:bCs/>
        </w:rPr>
        <w:t xml:space="preserve">Description </w:t>
      </w:r>
      <w:r w:rsidRPr="0060251C">
        <w:t xml:space="preserve">should contain additional context regarding what is going on. </w:t>
      </w:r>
    </w:p>
    <w:p w14:paraId="2ED56E7B" w14:textId="77777777" w:rsidR="0060251C" w:rsidRPr="0060251C" w:rsidRDefault="0060251C" w:rsidP="0060251C">
      <w:r w:rsidRPr="0060251C">
        <w:t xml:space="preserve">The attribute </w:t>
      </w:r>
      <w:r w:rsidRPr="0060251C">
        <w:rPr>
          <w:i/>
          <w:iCs/>
        </w:rPr>
        <w:t xml:space="preserve">Status </w:t>
      </w:r>
      <w:r w:rsidRPr="0060251C">
        <w:t xml:space="preserve">indicates the level of involvement of </w:t>
      </w:r>
      <w:r w:rsidRPr="0060251C">
        <w:rPr>
          <w:i/>
          <w:iCs/>
        </w:rPr>
        <w:t>Party</w:t>
      </w:r>
      <w:r w:rsidRPr="0060251C">
        <w:t>.</w:t>
      </w:r>
      <w:r w:rsidRPr="0060251C">
        <w:rPr>
          <w:rFonts w:ascii="MS Mincho" w:eastAsia="MS Mincho" w:hAnsi="MS Mincho" w:cs="MS Mincho"/>
        </w:rPr>
        <w:t> </w:t>
      </w:r>
      <w:r w:rsidRPr="0060251C">
        <w:t xml:space="preserve">The child </w:t>
      </w:r>
      <w:r w:rsidRPr="0060251C">
        <w:rPr>
          <w:b/>
          <w:bCs/>
        </w:rPr>
        <w:t xml:space="preserve">Description </w:t>
      </w:r>
      <w:r w:rsidRPr="0060251C">
        <w:t xml:space="preserve">(below) is an optional element used to give context about the </w:t>
      </w:r>
    </w:p>
    <w:p w14:paraId="4CFC38C1" w14:textId="77777777" w:rsidR="0060251C" w:rsidRPr="0060251C" w:rsidRDefault="0060251C" w:rsidP="0060251C">
      <w:r w:rsidRPr="0060251C">
        <w:t xml:space="preserve">involvement or engagement of the </w:t>
      </w:r>
      <w:r w:rsidRPr="0060251C">
        <w:rPr>
          <w:i/>
          <w:iCs/>
        </w:rPr>
        <w:t>Party</w:t>
      </w:r>
      <w:r w:rsidRPr="0060251C">
        <w:t>.</w:t>
      </w:r>
      <w:r w:rsidRPr="0060251C">
        <w:rPr>
          <w:rFonts w:ascii="MS Mincho" w:eastAsia="MS Mincho" w:hAnsi="MS Mincho" w:cs="MS Mincho"/>
        </w:rPr>
        <w:t> </w:t>
      </w:r>
      <w:r w:rsidRPr="0060251C">
        <w:t xml:space="preserve">The final two status states, “Contact Attempted” and “Not Contacted,” are intended for use by </w:t>
      </w:r>
    </w:p>
    <w:p w14:paraId="031A1650" w14:textId="77777777" w:rsidR="0060251C" w:rsidRPr="0060251C" w:rsidRDefault="0060251C" w:rsidP="0060251C">
      <w:r w:rsidRPr="0060251C">
        <w:t xml:space="preserve">document producers other than vendors (such as research or coordinating entities). </w:t>
      </w:r>
    </w:p>
    <w:p w14:paraId="1AD6B882" w14:textId="77777777" w:rsidR="0060251C" w:rsidRPr="0060251C" w:rsidRDefault="0060251C" w:rsidP="0060251C">
      <w:r w:rsidRPr="0060251C">
        <w:t xml:space="preserve">Status types include: </w:t>
      </w:r>
    </w:p>
    <w:p w14:paraId="3A71049B" w14:textId="77777777" w:rsidR="0060251C" w:rsidRPr="0060251C" w:rsidRDefault="0060251C" w:rsidP="0060251C">
      <w:pPr>
        <w:pStyle w:val="ListParagraph"/>
        <w:numPr>
          <w:ilvl w:val="0"/>
          <w:numId w:val="21"/>
        </w:numPr>
      </w:pPr>
      <w:r w:rsidRPr="0060251C">
        <w:rPr>
          <w:b/>
          <w:bCs/>
        </w:rPr>
        <w:t xml:space="preserve">Open: </w:t>
      </w:r>
      <w:r w:rsidRPr="0060251C">
        <w:t xml:space="preserve">This is the default status. It doesn’t indicate anything about the vulnerability remediation effort other than the fact that the vendor has acknowledged awareness of the vulnerability report. </w:t>
      </w:r>
      <w:r w:rsidRPr="0060251C">
        <w:lastRenderedPageBreak/>
        <w:t xml:space="preserve">The use of this status by a vendor indicates that future updates from the vendor about the vulnerability are to be expected. </w:t>
      </w:r>
      <w:r w:rsidRPr="0060251C">
        <w:rPr>
          <w:rFonts w:ascii="MS Mincho" w:eastAsia="MS Mincho" w:hAnsi="MS Mincho" w:cs="MS Mincho"/>
        </w:rPr>
        <w:t> </w:t>
      </w:r>
    </w:p>
    <w:p w14:paraId="1CCA93B0" w14:textId="77777777" w:rsidR="0060251C" w:rsidRPr="0060251C" w:rsidRDefault="0060251C" w:rsidP="0060251C">
      <w:pPr>
        <w:pStyle w:val="ListParagraph"/>
        <w:numPr>
          <w:ilvl w:val="0"/>
          <w:numId w:val="21"/>
        </w:numPr>
      </w:pPr>
      <w:r w:rsidRPr="0060251C">
        <w:rPr>
          <w:b/>
          <w:bCs/>
        </w:rPr>
        <w:t xml:space="preserve">Disputed: </w:t>
      </w:r>
      <w:r w:rsidRPr="0060251C">
        <w:t xml:space="preserve">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 </w:t>
      </w:r>
      <w:r w:rsidRPr="0060251C">
        <w:rPr>
          <w:rFonts w:ascii="MS Mincho" w:eastAsia="MS Mincho" w:hAnsi="MS Mincho" w:cs="MS Mincho"/>
        </w:rPr>
        <w:t> </w:t>
      </w:r>
    </w:p>
    <w:p w14:paraId="22909790" w14:textId="77777777" w:rsidR="0060251C" w:rsidRPr="0060251C" w:rsidRDefault="0060251C" w:rsidP="0060251C">
      <w:pPr>
        <w:pStyle w:val="ListParagraph"/>
        <w:numPr>
          <w:ilvl w:val="0"/>
          <w:numId w:val="21"/>
        </w:numPr>
      </w:pPr>
      <w:r w:rsidRPr="0060251C">
        <w:rPr>
          <w:b/>
          <w:bCs/>
        </w:rPr>
        <w:t xml:space="preserve">In Progress: </w:t>
      </w:r>
      <w:r w:rsidRPr="0060251C">
        <w:t xml:space="preserve">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 </w:t>
      </w:r>
      <w:r w:rsidRPr="0060251C">
        <w:rPr>
          <w:rFonts w:ascii="MS Mincho" w:eastAsia="MS Mincho" w:hAnsi="MS Mincho" w:cs="MS Mincho"/>
        </w:rPr>
        <w:t> </w:t>
      </w:r>
    </w:p>
    <w:p w14:paraId="201333E0" w14:textId="77777777" w:rsidR="0060251C" w:rsidRPr="0060251C" w:rsidRDefault="0060251C" w:rsidP="0060251C">
      <w:pPr>
        <w:pStyle w:val="ListParagraph"/>
        <w:numPr>
          <w:ilvl w:val="0"/>
          <w:numId w:val="21"/>
        </w:numPr>
      </w:pPr>
      <w:r w:rsidRPr="0060251C">
        <w:rPr>
          <w:b/>
          <w:bCs/>
        </w:rPr>
        <w:t xml:space="preserve">Completed: </w:t>
      </w:r>
      <w:r w:rsidRPr="0060251C">
        <w:t xml:space="preserve">The vendor asserts that investigation of the vulnerability is complete. No additional information, fixes, or documentation from the vendor about the vulnerability should be expected to be released. </w:t>
      </w:r>
      <w:r w:rsidRPr="0060251C">
        <w:rPr>
          <w:rFonts w:ascii="MS Mincho" w:eastAsia="MS Mincho" w:hAnsi="MS Mincho" w:cs="MS Mincho"/>
        </w:rPr>
        <w:t> </w:t>
      </w:r>
    </w:p>
    <w:p w14:paraId="1BB9D392" w14:textId="77777777" w:rsidR="0060251C" w:rsidRPr="0060251C" w:rsidRDefault="0060251C" w:rsidP="0060251C">
      <w:pPr>
        <w:pStyle w:val="ListParagraph"/>
        <w:numPr>
          <w:ilvl w:val="0"/>
          <w:numId w:val="21"/>
        </w:numPr>
      </w:pPr>
      <w:r w:rsidRPr="0060251C">
        <w:rPr>
          <w:b/>
          <w:bCs/>
        </w:rPr>
        <w:t xml:space="preserve">Contact Attempted: </w:t>
      </w:r>
      <w:r w:rsidRPr="0060251C">
        <w:t xml:space="preserve">The document producer attempted to contact the affected vendor. </w:t>
      </w:r>
      <w:r w:rsidRPr="0060251C">
        <w:rPr>
          <w:rFonts w:ascii="MS Mincho" w:eastAsia="MS Mincho" w:hAnsi="MS Mincho" w:cs="MS Mincho"/>
        </w:rPr>
        <w:t> </w:t>
      </w:r>
    </w:p>
    <w:p w14:paraId="092EB241" w14:textId="77777777" w:rsidR="0060251C" w:rsidRPr="0060251C" w:rsidRDefault="0060251C" w:rsidP="0060251C">
      <w:pPr>
        <w:pStyle w:val="ListParagraph"/>
        <w:numPr>
          <w:ilvl w:val="0"/>
          <w:numId w:val="21"/>
        </w:numPr>
      </w:pPr>
      <w:r w:rsidRPr="0060251C">
        <w:rPr>
          <w:b/>
          <w:bCs/>
        </w:rPr>
        <w:t xml:space="preserve">Not Contacted: </w:t>
      </w:r>
      <w:r w:rsidRPr="0060251C">
        <w:t xml:space="preserve">The document producer has not attempted to make contact with the </w:t>
      </w:r>
      <w:r w:rsidRPr="0060251C">
        <w:rPr>
          <w:rFonts w:ascii="MS Mincho" w:eastAsia="MS Mincho" w:hAnsi="MS Mincho" w:cs="MS Mincho"/>
        </w:rPr>
        <w:t> </w:t>
      </w:r>
      <w:r w:rsidRPr="0060251C">
        <w:t xml:space="preserve">affected vendor. </w:t>
      </w:r>
      <w:r w:rsidRPr="0060251C">
        <w:rPr>
          <w:rFonts w:ascii="MS Mincho" w:eastAsia="MS Mincho" w:hAnsi="MS Mincho" w:cs="MS Mincho"/>
        </w:rPr>
        <w:t> </w:t>
      </w:r>
    </w:p>
    <w:p w14:paraId="152B20DF" w14:textId="517DDC77" w:rsidR="00BC1349" w:rsidRPr="00F3051F" w:rsidRDefault="0060251C" w:rsidP="00BC1349">
      <w:r w:rsidRPr="0060251C">
        <w:t xml:space="preserve">Each status is mutually exclusive—only one status is valid for a particular vulnerability at a particular time. As the vulnerability ages, a party’s involvement could move from state to state. However, in many cases, a document producer may choose not to issue CVRF documents at each state, or simply omit this element altogether. It is recommended, however, that vendors that issue CVRF documents indicating an open or in-progress </w:t>
      </w:r>
      <w:r w:rsidRPr="0060251C">
        <w:rPr>
          <w:b/>
          <w:bCs/>
        </w:rPr>
        <w:t xml:space="preserve">Involvement </w:t>
      </w:r>
      <w:r w:rsidRPr="0060251C">
        <w:t xml:space="preserve">should eventually expect to issue a document as Disputed or Completed. </w:t>
      </w:r>
      <w:r w:rsidRPr="0060251C">
        <w:rPr>
          <w:rFonts w:ascii="MS Mincho" w:eastAsia="MS Mincho" w:hAnsi="MS Mincho" w:cs="MS Mincho"/>
        </w:rPr>
        <w:t> </w:t>
      </w:r>
    </w:p>
    <w:p w14:paraId="6748E3D5" w14:textId="77777777" w:rsidR="001A4401" w:rsidRDefault="001A4401" w:rsidP="001A4401">
      <w:pPr>
        <w:pStyle w:val="MemberHeading"/>
      </w:pPr>
      <w:r>
        <w:t>Example</w:t>
      </w:r>
    </w:p>
    <w:p w14:paraId="72594189" w14:textId="77777777" w:rsidR="001A4401" w:rsidRDefault="001A4401" w:rsidP="001A4401">
      <w:pPr>
        <w:spacing w:before="0" w:after="0"/>
      </w:pPr>
    </w:p>
    <w:p w14:paraId="634379B6" w14:textId="1AA98B28" w:rsidR="00BC1349" w:rsidRDefault="001A4401" w:rsidP="001A4401">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_Ref476765757 \r \h </w:instrText>
      </w:r>
      <w:r>
        <w:rPr>
          <w:rFonts w:ascii="Courier New" w:hAnsi="Courier New"/>
          <w:sz w:val="16"/>
        </w:rPr>
      </w:r>
      <w:r>
        <w:rPr>
          <w:rFonts w:ascii="Courier New" w:hAnsi="Courier New"/>
          <w:sz w:val="16"/>
        </w:rPr>
        <w:fldChar w:fldCharType="separate"/>
      </w:r>
      <w:r w:rsidR="00A07A1F">
        <w:rPr>
          <w:rFonts w:ascii="Courier New" w:hAnsi="Courier New"/>
          <w:sz w:val="16"/>
        </w:rPr>
        <w:t>6.7.1.1</w:t>
      </w:r>
      <w:r>
        <w:rPr>
          <w:rFonts w:ascii="Courier New" w:hAnsi="Courier New"/>
          <w:sz w:val="16"/>
        </w:rPr>
        <w:fldChar w:fldCharType="end"/>
      </w:r>
    </w:p>
    <w:p w14:paraId="449BEC2F" w14:textId="30562D68" w:rsidR="003C7DDA" w:rsidRDefault="003C7DDA" w:rsidP="003C7DDA">
      <w:pPr>
        <w:pStyle w:val="Heading4"/>
      </w:pPr>
      <w:bookmarkStart w:id="2356" w:name="_Ref476765757"/>
      <w:bookmarkStart w:id="2357" w:name="_Toc477122306"/>
      <w:r>
        <w:t>Vulnerability – Involvements – Involvement – Description</w:t>
      </w:r>
      <w:bookmarkEnd w:id="2356"/>
      <w:bookmarkEnd w:id="2357"/>
    </w:p>
    <w:p w14:paraId="2CC0AC87" w14:textId="2F6A0663" w:rsidR="003C7DDA" w:rsidRDefault="003C7DDA" w:rsidP="003C7DDA">
      <w:pPr>
        <w:pStyle w:val="MemberHeading"/>
        <w:rPr>
          <w:rStyle w:val="Element"/>
        </w:rPr>
      </w:pPr>
      <w:proofErr w:type="gramStart"/>
      <w:r>
        <w:rPr>
          <w:rStyle w:val="Element"/>
        </w:rPr>
        <w:t>vuln:Vulnerabilty</w:t>
      </w:r>
      <w:proofErr w:type="gramEnd"/>
      <w:r>
        <w:rPr>
          <w:rStyle w:val="Element"/>
        </w:rPr>
        <w:t xml:space="preserve"> / vuln:... / vuln:Involvement / vuln:Description</w:t>
      </w:r>
    </w:p>
    <w:p w14:paraId="76A78EA2" w14:textId="58C0CA7A" w:rsidR="003C7DDA" w:rsidRPr="005D4C8E" w:rsidRDefault="003C7DDA" w:rsidP="003C7DDA">
      <w:pPr>
        <w:pStyle w:val="Member"/>
      </w:pPr>
      <w:r w:rsidRPr="005D4C8E">
        <w:rPr>
          <w:b/>
        </w:rPr>
        <w:t>Data Type:</w:t>
      </w:r>
      <w:r>
        <w:tab/>
      </w:r>
      <w:r>
        <w:tab/>
        <w:t>string</w:t>
      </w:r>
      <w:r>
        <w:br/>
      </w:r>
      <w:r>
        <w:rPr>
          <w:b/>
        </w:rPr>
        <w:t>Range</w:t>
      </w:r>
      <w:r w:rsidRPr="005D4C8E">
        <w:rPr>
          <w:b/>
        </w:rPr>
        <w:t>:</w:t>
      </w:r>
      <w:r>
        <w:tab/>
      </w:r>
      <w:r>
        <w:tab/>
      </w:r>
      <w:r>
        <w:tab/>
        <w:t>unrestricted</w:t>
      </w:r>
      <w:r>
        <w:br/>
      </w:r>
      <w:r w:rsidRPr="005D4C8E">
        <w:rPr>
          <w:b/>
        </w:rPr>
        <w:t>Minimum Occurrences:</w:t>
      </w:r>
      <w:r>
        <w:tab/>
        <w:t>0</w:t>
      </w:r>
      <w:r>
        <w:br/>
      </w:r>
      <w:r w:rsidRPr="005D4C8E">
        <w:rPr>
          <w:b/>
        </w:rPr>
        <w:t>Maximum Occurrences:</w:t>
      </w:r>
      <w:r>
        <w:tab/>
        <w:t>1</w:t>
      </w:r>
      <w:r>
        <w:br/>
      </w:r>
      <w:r w:rsidRPr="005D4C8E">
        <w:rPr>
          <w:b/>
        </w:rPr>
        <w:t>Parent:</w:t>
      </w:r>
      <w:r>
        <w:tab/>
      </w:r>
      <w:r>
        <w:tab/>
      </w:r>
      <w:r>
        <w:tab/>
        <w:t>Involvement</w:t>
      </w:r>
    </w:p>
    <w:p w14:paraId="1517C3A8" w14:textId="77777777" w:rsidR="003C7DDA" w:rsidRDefault="003C7DDA" w:rsidP="003C7DDA">
      <w:pPr>
        <w:spacing w:before="0" w:after="0"/>
      </w:pPr>
    </w:p>
    <w:p w14:paraId="4BB9BF99" w14:textId="635967E7" w:rsidR="003C7DDA" w:rsidRDefault="003C7DDA" w:rsidP="003C7DDA">
      <w:r w:rsidRPr="00F32D93">
        <w:t>Th</w:t>
      </w:r>
      <w:r>
        <w:t>e optional e</w:t>
      </w:r>
      <w:r w:rsidRPr="00F32D93">
        <w:t>lement</w:t>
      </w:r>
      <w:r>
        <w:rPr>
          <w:b/>
          <w:bCs/>
        </w:rPr>
        <w:t xml:space="preserve"> </w:t>
      </w:r>
      <w:proofErr w:type="gramStart"/>
      <w:r>
        <w:rPr>
          <w:rStyle w:val="Element"/>
        </w:rPr>
        <w:t>vuln:Description</w:t>
      </w:r>
      <w:proofErr w:type="gramEnd"/>
      <w:r w:rsidRPr="00F32D93">
        <w:rPr>
          <w:b/>
          <w:bCs/>
        </w:rPr>
        <w:t xml:space="preserve"> </w:t>
      </w:r>
      <w:r w:rsidRPr="003C7DDA">
        <w:t xml:space="preserve">will contain a thorough human-readable discussion of the </w:t>
      </w:r>
      <w:r w:rsidRPr="003C7DDA">
        <w:rPr>
          <w:b/>
          <w:bCs/>
        </w:rPr>
        <w:t>Involvement</w:t>
      </w:r>
      <w:r w:rsidRPr="00226430">
        <w:t xml:space="preserve">. </w:t>
      </w:r>
    </w:p>
    <w:p w14:paraId="28625AEB" w14:textId="77777777" w:rsidR="006A6A6D" w:rsidRPr="00F32D93" w:rsidRDefault="006A6A6D" w:rsidP="006A6A6D"/>
    <w:p w14:paraId="6046B798" w14:textId="7ED5A093" w:rsidR="006A6A6D" w:rsidRDefault="006A6A6D" w:rsidP="006A6A6D">
      <w:pPr>
        <w:pStyle w:val="MemberHeading"/>
      </w:pPr>
      <w:r>
        <w:t>Examples</w:t>
      </w:r>
    </w:p>
    <w:p w14:paraId="4574C4F9"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58" w:author="Stefan Hagen" w:date="2017-03-12T22:48:00Z">
        <w:r w:rsidR="00A07A1F">
          <w:rPr>
            <w:noProof/>
          </w:rPr>
          <w:t>50</w:t>
        </w:r>
      </w:ins>
      <w:del w:id="2359" w:author="Stefan Hagen" w:date="2017-03-11T23:24:00Z">
        <w:r w:rsidR="00147C8E" w:rsidDel="004377E7">
          <w:rPr>
            <w:noProof/>
          </w:rPr>
          <w:delText>38</w:delText>
        </w:r>
      </w:del>
      <w:r w:rsidR="00A07A1F">
        <w:rPr>
          <w:noProof/>
        </w:rPr>
        <w:fldChar w:fldCharType="end"/>
      </w:r>
      <w:r w:rsidRPr="003F1FAD">
        <w:t>:</w:t>
      </w:r>
    </w:p>
    <w:p w14:paraId="23FA5544" w14:textId="73B67859" w:rsidR="006A6A6D" w:rsidRDefault="006A6A6D" w:rsidP="006A6A6D">
      <w:pPr>
        <w:pStyle w:val="Examplesmall"/>
      </w:pPr>
      <w:r>
        <w:t>&lt;Involvements&gt;</w:t>
      </w:r>
      <w:r>
        <w:br/>
        <w:t xml:space="preserve">  &lt;Involvement Party="Vendor" Status="In Progress"&gt;</w:t>
      </w:r>
    </w:p>
    <w:p w14:paraId="55A5CF5E" w14:textId="2D22ED73" w:rsidR="006A6A6D" w:rsidRDefault="006A6A6D" w:rsidP="006A6A6D">
      <w:pPr>
        <w:pStyle w:val="Examplesmall"/>
      </w:pPr>
      <w:r>
        <w:t xml:space="preserve">    &lt;Description&gt;</w:t>
      </w:r>
    </w:p>
    <w:p w14:paraId="10499520" w14:textId="762B9B06" w:rsidR="006A6A6D" w:rsidRDefault="006A6A6D" w:rsidP="006A6A6D">
      <w:pPr>
        <w:pStyle w:val="Examplesmall"/>
      </w:pPr>
      <w:r>
        <w:t xml:space="preserve">      Cisco acknowledges that the IronPort Email Security Appliances (ESA) and Cisco</w:t>
      </w:r>
      <w:r>
        <w:br/>
        <w:t xml:space="preserve">      IronPort Security Management Appliances (SMA) contain a vulnerability that may </w:t>
      </w:r>
      <w:r>
        <w:br/>
        <w:t xml:space="preserve">      allow a remote, unauthenticated attacker to execute arbitrary code with elevated </w:t>
      </w:r>
      <w:r>
        <w:br/>
        <w:t xml:space="preserve">      privileges. A Mitigation is available.</w:t>
      </w:r>
      <w:r>
        <w:br/>
        <w:t xml:space="preserve">    &lt;/Description&gt;</w:t>
      </w:r>
    </w:p>
    <w:p w14:paraId="41020197" w14:textId="10BB7AD5" w:rsidR="006A6A6D" w:rsidRPr="00C85475" w:rsidRDefault="006A6A6D" w:rsidP="006A6A6D">
      <w:pPr>
        <w:pStyle w:val="Examplesmall"/>
      </w:pPr>
      <w:r>
        <w:t xml:space="preserve">  &lt;/Involvement&gt;</w:t>
      </w:r>
      <w:r>
        <w:br/>
        <w:t>&lt;/Involvements&gt;</w:t>
      </w:r>
      <w:r w:rsidRPr="00610C93">
        <w:rPr>
          <w:rFonts w:ascii="MS Mincho" w:eastAsia="MS Mincho" w:hAnsi="MS Mincho" w:cs="MS Mincho"/>
        </w:rPr>
        <w:t> </w:t>
      </w:r>
    </w:p>
    <w:p w14:paraId="0503D381" w14:textId="77777777" w:rsidR="006A6A6D" w:rsidRDefault="006A6A6D" w:rsidP="006A6A6D">
      <w:pPr>
        <w:spacing w:before="0" w:after="0"/>
      </w:pPr>
    </w:p>
    <w:p w14:paraId="65827737"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60" w:author="Stefan Hagen" w:date="2017-03-12T22:48:00Z">
        <w:r w:rsidR="00A07A1F">
          <w:rPr>
            <w:noProof/>
          </w:rPr>
          <w:t>51</w:t>
        </w:r>
      </w:ins>
      <w:del w:id="2361" w:author="Stefan Hagen" w:date="2017-03-11T23:24:00Z">
        <w:r w:rsidR="00147C8E" w:rsidDel="004377E7">
          <w:rPr>
            <w:noProof/>
          </w:rPr>
          <w:delText>39</w:delText>
        </w:r>
      </w:del>
      <w:r w:rsidR="00A07A1F">
        <w:rPr>
          <w:noProof/>
        </w:rPr>
        <w:fldChar w:fldCharType="end"/>
      </w:r>
      <w:r w:rsidRPr="003F1FAD">
        <w:t>:</w:t>
      </w:r>
    </w:p>
    <w:p w14:paraId="78745E6D" w14:textId="77777777" w:rsidR="006A6A6D" w:rsidRDefault="006A6A6D" w:rsidP="006A6A6D">
      <w:pPr>
        <w:pStyle w:val="Examplesmall"/>
      </w:pPr>
      <w:r>
        <w:lastRenderedPageBreak/>
        <w:t>&lt;Involvements&gt;</w:t>
      </w:r>
    </w:p>
    <w:p w14:paraId="6A52A5F7" w14:textId="2C05195F" w:rsidR="006A6A6D" w:rsidRDefault="006A6A6D" w:rsidP="006A6A6D">
      <w:pPr>
        <w:pStyle w:val="Examplesmall"/>
      </w:pPr>
      <w:r>
        <w:t xml:space="preserve">  &lt;Involvement Party="Researcher" Status="Contact Attempted"&gt;</w:t>
      </w:r>
      <w:r>
        <w:br/>
        <w:t xml:space="preserve">    &lt;Description&gt;</w:t>
      </w:r>
    </w:p>
    <w:p w14:paraId="7FB5DB87" w14:textId="1A6C03D9" w:rsidR="006A6A6D" w:rsidRDefault="006A6A6D" w:rsidP="006A6A6D">
      <w:pPr>
        <w:pStyle w:val="Examplesmall"/>
      </w:pPr>
      <w:r>
        <w:t xml:space="preserve">      We emailed the vendor on February 14, 2012 when the vulnerability was first </w:t>
      </w:r>
      <w:r>
        <w:br/>
        <w:t xml:space="preserve">      discovered by our team.</w:t>
      </w:r>
    </w:p>
    <w:p w14:paraId="7EB3D256" w14:textId="3CDC57B3" w:rsidR="006A6A6D" w:rsidRDefault="006A6A6D" w:rsidP="006A6A6D">
      <w:pPr>
        <w:pStyle w:val="Examplesmall"/>
      </w:pPr>
      <w:r>
        <w:t xml:space="preserve">    &lt;/Description&gt;</w:t>
      </w:r>
    </w:p>
    <w:p w14:paraId="5132356F" w14:textId="22325877" w:rsidR="006A6A6D" w:rsidRDefault="006A6A6D" w:rsidP="006A6A6D">
      <w:pPr>
        <w:pStyle w:val="Examplesmall"/>
      </w:pPr>
      <w:r>
        <w:t xml:space="preserve">  &lt;/Involvement&gt;</w:t>
      </w:r>
      <w:r>
        <w:br/>
        <w:t>&lt;/Involvements&gt;</w:t>
      </w:r>
    </w:p>
    <w:p w14:paraId="0F27C208" w14:textId="77777777" w:rsidR="00014CF1" w:rsidRDefault="00014CF1" w:rsidP="00014CF1">
      <w:pPr>
        <w:pStyle w:val="Caption"/>
        <w:rPr>
          <w:ins w:id="2362" w:author="Stefan Hagen" w:date="2017-03-12T09:18:00Z"/>
        </w:rPr>
      </w:pPr>
      <w:ins w:id="2363" w:author="Stefan Hagen" w:date="2017-03-12T09:18:00Z">
        <w:r w:rsidRPr="004D7D18">
          <w:t>Example</w:t>
        </w:r>
        <w:r w:rsidRPr="003F1FAD">
          <w:t xml:space="preserve"> </w:t>
        </w:r>
        <w:r>
          <w:fldChar w:fldCharType="begin"/>
        </w:r>
        <w:r>
          <w:instrText xml:space="preserve"> SEQ Example \* ARABIC </w:instrText>
        </w:r>
        <w:r>
          <w:fldChar w:fldCharType="separate"/>
        </w:r>
      </w:ins>
      <w:ins w:id="2364" w:author="Stefan Hagen" w:date="2017-03-12T22:48:00Z">
        <w:r w:rsidR="00A07A1F">
          <w:rPr>
            <w:noProof/>
          </w:rPr>
          <w:t>52</w:t>
        </w:r>
      </w:ins>
      <w:del w:id="2365" w:author="Stefan Hagen" w:date="2017-03-12T17:33:00Z">
        <w:r w:rsidR="00DC18B5" w:rsidDel="00FB4988">
          <w:rPr>
            <w:noProof/>
          </w:rPr>
          <w:delText>48</w:delText>
        </w:r>
      </w:del>
      <w:ins w:id="2366" w:author="Stefan Hagen" w:date="2017-03-12T09:18:00Z">
        <w:r>
          <w:rPr>
            <w:noProof/>
          </w:rPr>
          <w:fldChar w:fldCharType="end"/>
        </w:r>
        <w:r w:rsidRPr="003F1FAD">
          <w:t>:</w:t>
        </w:r>
      </w:ins>
    </w:p>
    <w:p w14:paraId="2FBF7A2D" w14:textId="77777777" w:rsidR="00014CF1" w:rsidRDefault="00014CF1" w:rsidP="00014CF1">
      <w:pPr>
        <w:pStyle w:val="Examplesmall"/>
        <w:rPr>
          <w:ins w:id="2367" w:author="Stefan Hagen" w:date="2017-03-12T09:18:00Z"/>
        </w:rPr>
      </w:pPr>
      <w:ins w:id="2368" w:author="Stefan Hagen" w:date="2017-03-12T09:18:00Z">
        <w:r>
          <w:t>&lt;Involvements&gt;</w:t>
        </w:r>
        <w:r>
          <w:br/>
          <w:t xml:space="preserve">  &lt;Involvement Party="Vendor" Status="Completed"&gt;&lt;/Involvement&gt;</w:t>
        </w:r>
        <w:r>
          <w:br/>
          <w:t>&lt;/Involvements&gt;</w:t>
        </w:r>
      </w:ins>
    </w:p>
    <w:p w14:paraId="56EBA963" w14:textId="45DF5880" w:rsidR="00FD6885" w:rsidDel="00014CF1" w:rsidRDefault="00FD6885" w:rsidP="00C86BA8">
      <w:pPr>
        <w:rPr>
          <w:del w:id="2369" w:author="Stefan Hagen" w:date="2017-03-12T09:18:00Z"/>
        </w:rPr>
      </w:pPr>
      <w:bookmarkStart w:id="2370" w:name="_Toc477080929"/>
      <w:bookmarkStart w:id="2371" w:name="_Toc477103412"/>
      <w:bookmarkStart w:id="2372" w:name="_Toc477106615"/>
      <w:bookmarkStart w:id="2373" w:name="_Toc477112163"/>
      <w:bookmarkStart w:id="2374" w:name="_Toc477120955"/>
      <w:bookmarkStart w:id="2375" w:name="_Toc477121301"/>
      <w:bookmarkStart w:id="2376" w:name="_Toc477122307"/>
      <w:bookmarkEnd w:id="2370"/>
      <w:bookmarkEnd w:id="2371"/>
      <w:bookmarkEnd w:id="2372"/>
      <w:bookmarkEnd w:id="2373"/>
      <w:bookmarkEnd w:id="2374"/>
      <w:bookmarkEnd w:id="2375"/>
      <w:bookmarkEnd w:id="2376"/>
    </w:p>
    <w:p w14:paraId="1B0380C6" w14:textId="24530A4E" w:rsidR="005456F9" w:rsidDel="00014CF1" w:rsidRDefault="005456F9" w:rsidP="005456F9">
      <w:pPr>
        <w:rPr>
          <w:del w:id="2377" w:author="Stefan Hagen" w:date="2017-03-12T09:18:00Z"/>
        </w:rPr>
      </w:pPr>
      <w:bookmarkStart w:id="2378" w:name="_Toc477080930"/>
      <w:bookmarkStart w:id="2379" w:name="_Toc477103413"/>
      <w:bookmarkStart w:id="2380" w:name="_Toc477106616"/>
      <w:bookmarkStart w:id="2381" w:name="_Toc477112164"/>
      <w:bookmarkStart w:id="2382" w:name="_Toc477120956"/>
      <w:bookmarkStart w:id="2383" w:name="_Toc477121302"/>
      <w:bookmarkStart w:id="2384" w:name="_Toc477122308"/>
      <w:bookmarkEnd w:id="2378"/>
      <w:bookmarkEnd w:id="2379"/>
      <w:bookmarkEnd w:id="2380"/>
      <w:bookmarkEnd w:id="2381"/>
      <w:bookmarkEnd w:id="2382"/>
      <w:bookmarkEnd w:id="2383"/>
      <w:bookmarkEnd w:id="2384"/>
    </w:p>
    <w:p w14:paraId="706FDB48" w14:textId="50F1EFB0" w:rsidR="005456F9" w:rsidRDefault="005456F9" w:rsidP="005456F9">
      <w:pPr>
        <w:pStyle w:val="Heading2"/>
      </w:pPr>
      <w:bookmarkStart w:id="2385" w:name="_Toc477122309"/>
      <w:r>
        <w:t xml:space="preserve">Vulnerability – </w:t>
      </w:r>
      <w:r w:rsidR="004B2692">
        <w:t>CVE</w:t>
      </w:r>
      <w:bookmarkEnd w:id="2385"/>
    </w:p>
    <w:p w14:paraId="0E3C5192" w14:textId="4B24D37A" w:rsidR="005456F9" w:rsidRDefault="005456F9" w:rsidP="005456F9">
      <w:pPr>
        <w:pStyle w:val="MemberHeading"/>
        <w:rPr>
          <w:rStyle w:val="Element"/>
        </w:rPr>
      </w:pPr>
      <w:proofErr w:type="gramStart"/>
      <w:r>
        <w:rPr>
          <w:rStyle w:val="Element"/>
        </w:rPr>
        <w:t>vuln:Vulnerability</w:t>
      </w:r>
      <w:proofErr w:type="gramEnd"/>
      <w:r>
        <w:rPr>
          <w:rStyle w:val="Element"/>
        </w:rPr>
        <w:t xml:space="preserve"> / vuln:</w:t>
      </w:r>
      <w:r w:rsidR="004B2692">
        <w:rPr>
          <w:rStyle w:val="Element"/>
        </w:rPr>
        <w:t>CVE</w:t>
      </w:r>
    </w:p>
    <w:p w14:paraId="3B11FD9F" w14:textId="7DD4C65F" w:rsidR="005456F9" w:rsidRPr="005D4C8E" w:rsidRDefault="005456F9" w:rsidP="005456F9">
      <w:pPr>
        <w:pStyle w:val="Member"/>
      </w:pPr>
      <w:r w:rsidRPr="005D4C8E">
        <w:rPr>
          <w:b/>
        </w:rPr>
        <w:t>Data Type:</w:t>
      </w:r>
      <w:r>
        <w:tab/>
      </w:r>
      <w:r>
        <w:tab/>
      </w:r>
      <w:r w:rsidR="004B2692">
        <w:t>token</w:t>
      </w:r>
      <w:r w:rsidR="004B2692">
        <w:br/>
      </w:r>
      <w:r w:rsidR="004B2692">
        <w:rPr>
          <w:b/>
        </w:rPr>
        <w:t>Range</w:t>
      </w:r>
      <w:r w:rsidR="004B2692" w:rsidRPr="005D4C8E">
        <w:rPr>
          <w:b/>
        </w:rPr>
        <w:t>:</w:t>
      </w:r>
      <w:r w:rsidR="004B2692">
        <w:tab/>
      </w:r>
      <w:r w:rsidR="004B2692">
        <w:tab/>
      </w:r>
      <w:r w:rsidR="004B2692">
        <w:tab/>
        <w:t>unrestricted</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p>
    <w:p w14:paraId="3C3B7D5A" w14:textId="77777777" w:rsidR="005456F9" w:rsidRDefault="005456F9" w:rsidP="005456F9">
      <w:pPr>
        <w:spacing w:before="0" w:after="0"/>
      </w:pPr>
    </w:p>
    <w:p w14:paraId="5144AF33" w14:textId="6BBFC959" w:rsidR="005456F9" w:rsidRPr="00F51836" w:rsidRDefault="005456F9" w:rsidP="005456F9">
      <w:r w:rsidRPr="00F32D93">
        <w:t xml:space="preserve">The </w:t>
      </w:r>
      <w:r>
        <w:t xml:space="preserve">optional </w:t>
      </w:r>
      <w:r w:rsidRPr="00F32D93">
        <w:t>element</w:t>
      </w:r>
      <w:r>
        <w:rPr>
          <w:rStyle w:val="Element"/>
        </w:rPr>
        <w:t xml:space="preserve"> </w:t>
      </w:r>
      <w:proofErr w:type="gramStart"/>
      <w:r>
        <w:rPr>
          <w:rStyle w:val="Element"/>
        </w:rPr>
        <w:t>vuln:</w:t>
      </w:r>
      <w:r w:rsidR="00DF5575">
        <w:rPr>
          <w:rStyle w:val="Element"/>
        </w:rPr>
        <w:t>CVE</w:t>
      </w:r>
      <w:proofErr w:type="gramEnd"/>
      <w:r w:rsidRPr="00610C93">
        <w:rPr>
          <w:b/>
          <w:bCs/>
        </w:rPr>
        <w:t xml:space="preserve"> </w:t>
      </w:r>
      <w:r>
        <w:t xml:space="preserve">holds </w:t>
      </w:r>
      <w:r w:rsidR="00DF5575" w:rsidRPr="00DF5575">
        <w:t>the MITRE standard Common Vulnerabilities and Exposures (CVE) tracking number for the vulnerability. CVE is a standard for vulnerability naming that provides improved tracking of vulnerabilities over time across different reporting sources. More information about CVE is available at http://cve.mitre.org/</w:t>
      </w:r>
      <w:r w:rsidRPr="00F51836">
        <w:t xml:space="preserve">. </w:t>
      </w:r>
    </w:p>
    <w:p w14:paraId="558FE847" w14:textId="77777777" w:rsidR="00DF5575" w:rsidRPr="00F32D93" w:rsidRDefault="00DF5575" w:rsidP="00DF5575"/>
    <w:p w14:paraId="0CCEDF90" w14:textId="72B6D053" w:rsidR="00DF5575" w:rsidRDefault="00DF5575" w:rsidP="00DF5575">
      <w:pPr>
        <w:pStyle w:val="MemberHeading"/>
      </w:pPr>
      <w:r>
        <w:t>Example</w:t>
      </w:r>
    </w:p>
    <w:p w14:paraId="59245A29"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86" w:author="Stefan Hagen" w:date="2017-03-12T22:48:00Z">
        <w:r w:rsidR="00A07A1F">
          <w:rPr>
            <w:noProof/>
          </w:rPr>
          <w:t>53</w:t>
        </w:r>
      </w:ins>
      <w:del w:id="2387" w:author="Stefan Hagen" w:date="2017-03-11T23:24:00Z">
        <w:r w:rsidR="00147C8E" w:rsidDel="004377E7">
          <w:rPr>
            <w:noProof/>
          </w:rPr>
          <w:delText>40</w:delText>
        </w:r>
      </w:del>
      <w:r w:rsidR="00A07A1F">
        <w:rPr>
          <w:noProof/>
        </w:rPr>
        <w:fldChar w:fldCharType="end"/>
      </w:r>
      <w:r w:rsidRPr="003F1FAD">
        <w:t>:</w:t>
      </w:r>
    </w:p>
    <w:p w14:paraId="5084BB80" w14:textId="6710E3A3" w:rsidR="00DF5575" w:rsidRPr="00C85475" w:rsidRDefault="00DF5575" w:rsidP="00DF5575">
      <w:pPr>
        <w:pStyle w:val="Examplesmall"/>
      </w:pPr>
      <w:r w:rsidRPr="00DF5575">
        <w:t>&lt;CVE&gt;CVE-20</w:t>
      </w:r>
      <w:ins w:id="2388" w:author="Stefan Hagen" w:date="2017-03-12T09:18:00Z">
        <w:r w:rsidR="00014CF1">
          <w:t>10</w:t>
        </w:r>
      </w:ins>
      <w:del w:id="2389" w:author="Stefan Hagen" w:date="2017-03-12T09:18:00Z">
        <w:r w:rsidRPr="00DF5575" w:rsidDel="00014CF1">
          <w:delText>06</w:delText>
        </w:r>
      </w:del>
      <w:r w:rsidRPr="00DF5575">
        <w:t>-</w:t>
      </w:r>
      <w:ins w:id="2390" w:author="Stefan Hagen" w:date="2017-03-12T09:18:00Z">
        <w:r w:rsidR="00014CF1">
          <w:t>3864</w:t>
        </w:r>
      </w:ins>
      <w:del w:id="2391" w:author="Stefan Hagen" w:date="2017-03-12T09:18:00Z">
        <w:r w:rsidRPr="00DF5575" w:rsidDel="00014CF1">
          <w:delText>0010</w:delText>
        </w:r>
      </w:del>
      <w:r w:rsidRPr="00DF5575">
        <w:t>&lt;/CVE&gt;</w:t>
      </w:r>
      <w:r w:rsidRPr="00610C93">
        <w:rPr>
          <w:rFonts w:ascii="MS Mincho" w:eastAsia="MS Mincho" w:hAnsi="MS Mincho" w:cs="MS Mincho"/>
        </w:rPr>
        <w:t> </w:t>
      </w:r>
    </w:p>
    <w:p w14:paraId="533DEF33" w14:textId="77777777" w:rsidR="00DF5575" w:rsidRDefault="00DF5575" w:rsidP="00DF5575"/>
    <w:p w14:paraId="0A0E4E86" w14:textId="15B8FCBF" w:rsidR="00DF5575" w:rsidRDefault="00DF5575" w:rsidP="00DF5575">
      <w:pPr>
        <w:pStyle w:val="Heading2"/>
      </w:pPr>
      <w:bookmarkStart w:id="2392" w:name="_Toc477122310"/>
      <w:r>
        <w:t>Vulnerability – CWE</w:t>
      </w:r>
      <w:bookmarkEnd w:id="2392"/>
    </w:p>
    <w:p w14:paraId="61E72532" w14:textId="412204E3" w:rsidR="00DF5575" w:rsidRDefault="00DF5575" w:rsidP="00DF5575">
      <w:pPr>
        <w:pStyle w:val="MemberHeading"/>
        <w:rPr>
          <w:rStyle w:val="Element"/>
        </w:rPr>
      </w:pPr>
      <w:proofErr w:type="gramStart"/>
      <w:r>
        <w:rPr>
          <w:rStyle w:val="Element"/>
        </w:rPr>
        <w:t>vuln:Vulnerability</w:t>
      </w:r>
      <w:proofErr w:type="gramEnd"/>
      <w:r>
        <w:rPr>
          <w:rStyle w:val="Element"/>
        </w:rPr>
        <w:t xml:space="preserve"> / vuln:CWE</w:t>
      </w:r>
    </w:p>
    <w:p w14:paraId="7B8AEA0B" w14:textId="77777777" w:rsidR="00DF5575" w:rsidRPr="005D4C8E" w:rsidRDefault="00DF5575" w:rsidP="00DF5575">
      <w:pPr>
        <w:pStyle w:val="Member"/>
      </w:pPr>
      <w:r w:rsidRPr="005D4C8E">
        <w:rPr>
          <w:b/>
        </w:rPr>
        <w:t>Data Type:</w:t>
      </w:r>
      <w:r>
        <w:tab/>
      </w:r>
      <w:r>
        <w:tab/>
        <w:t>token</w:t>
      </w:r>
      <w:r>
        <w:br/>
      </w:r>
      <w:r>
        <w:rPr>
          <w:b/>
        </w:rPr>
        <w:t>Range</w:t>
      </w:r>
      <w:r w:rsidRPr="005D4C8E">
        <w:rPr>
          <w:b/>
        </w:rPr>
        <w:t>:</w:t>
      </w:r>
      <w:r>
        <w:tab/>
      </w:r>
      <w:r>
        <w:tab/>
      </w:r>
      <w:r>
        <w:tab/>
        <w:t>unrestricted</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p>
    <w:p w14:paraId="1B41A401" w14:textId="77777777" w:rsidR="00DF5575" w:rsidRDefault="00DF5575" w:rsidP="00DF5575">
      <w:pPr>
        <w:spacing w:before="0" w:after="0"/>
      </w:pPr>
    </w:p>
    <w:p w14:paraId="60B8F16B" w14:textId="77777777" w:rsidR="00DF5575" w:rsidRPr="00DF5575" w:rsidRDefault="00DF5575" w:rsidP="00DF5575">
      <w:r w:rsidRPr="00F32D93">
        <w:t xml:space="preserve">The </w:t>
      </w:r>
      <w:r>
        <w:t xml:space="preserve">optional </w:t>
      </w:r>
      <w:r w:rsidRPr="00F32D93">
        <w:t>element</w:t>
      </w:r>
      <w:r>
        <w:rPr>
          <w:rStyle w:val="Element"/>
        </w:rPr>
        <w:t xml:space="preserve"> </w:t>
      </w:r>
      <w:proofErr w:type="gramStart"/>
      <w:r>
        <w:rPr>
          <w:rStyle w:val="Element"/>
        </w:rPr>
        <w:t>vuln:CWE</w:t>
      </w:r>
      <w:proofErr w:type="gramEnd"/>
      <w:r w:rsidRPr="00610C93">
        <w:rPr>
          <w:b/>
          <w:bCs/>
        </w:rPr>
        <w:t xml:space="preserve"> </w:t>
      </w:r>
      <w:r w:rsidRPr="00DF5575">
        <w:t xml:space="preserve">contains the MITRE standard Common Weakness Enumeration (CWE). MITRE describes CWE in this way: “[CWE] is a formal list of software weakness types created to: </w:t>
      </w:r>
    </w:p>
    <w:p w14:paraId="321273C2" w14:textId="77777777" w:rsidR="00DF5575" w:rsidRPr="00DF5575" w:rsidRDefault="00DF5575" w:rsidP="00DF5575">
      <w:pPr>
        <w:pStyle w:val="ListParagraph"/>
        <w:numPr>
          <w:ilvl w:val="0"/>
          <w:numId w:val="23"/>
        </w:numPr>
      </w:pPr>
      <w:r w:rsidRPr="00DF5575">
        <w:t xml:space="preserve">Serve as a common language for describing software security weaknesses in architecture, design, or code. </w:t>
      </w:r>
      <w:r w:rsidRPr="00DF5575">
        <w:rPr>
          <w:rFonts w:ascii="MS Mincho" w:eastAsia="MS Mincho" w:hAnsi="MS Mincho" w:cs="MS Mincho"/>
        </w:rPr>
        <w:t> </w:t>
      </w:r>
    </w:p>
    <w:p w14:paraId="08EFA3CF" w14:textId="77777777" w:rsidR="00DF5575" w:rsidRPr="00DF5575" w:rsidRDefault="00DF5575" w:rsidP="00DF5575">
      <w:pPr>
        <w:pStyle w:val="ListParagraph"/>
        <w:numPr>
          <w:ilvl w:val="0"/>
          <w:numId w:val="23"/>
        </w:numPr>
      </w:pPr>
      <w:r w:rsidRPr="00DF5575">
        <w:t xml:space="preserve">Serve as a standard measuring stick for software security tools targeting these weaknesses. </w:t>
      </w:r>
      <w:r w:rsidRPr="00DF5575">
        <w:rPr>
          <w:rFonts w:ascii="MS Mincho" w:eastAsia="MS Mincho" w:hAnsi="MS Mincho" w:cs="MS Mincho"/>
        </w:rPr>
        <w:t> </w:t>
      </w:r>
    </w:p>
    <w:p w14:paraId="02D39B98" w14:textId="77777777" w:rsidR="00DF5575" w:rsidRPr="00DF5575" w:rsidRDefault="00DF5575" w:rsidP="00DF5575">
      <w:pPr>
        <w:pStyle w:val="ListParagraph"/>
        <w:numPr>
          <w:ilvl w:val="0"/>
          <w:numId w:val="23"/>
        </w:numPr>
      </w:pPr>
      <w:r w:rsidRPr="00DF5575">
        <w:t xml:space="preserve">Provide a common baseline standard for weakness identification, mitigation, and </w:t>
      </w:r>
      <w:r w:rsidRPr="00DF5575">
        <w:rPr>
          <w:rFonts w:ascii="MS Mincho" w:eastAsia="MS Mincho" w:hAnsi="MS Mincho" w:cs="MS Mincho"/>
        </w:rPr>
        <w:t> </w:t>
      </w:r>
      <w:r w:rsidRPr="00DF5575">
        <w:t>prevention efforts.”</w:t>
      </w:r>
      <w:r w:rsidRPr="00DF5575">
        <w:rPr>
          <w:rFonts w:ascii="MS Mincho" w:eastAsia="MS Mincho" w:hAnsi="MS Mincho" w:cs="MS Mincho"/>
        </w:rPr>
        <w:t> </w:t>
      </w:r>
    </w:p>
    <w:p w14:paraId="403D8584" w14:textId="57C41739" w:rsidR="00DF5575" w:rsidRPr="00F51836" w:rsidRDefault="00DF5575" w:rsidP="00DF5575">
      <w:r w:rsidRPr="00DF5575">
        <w:t>More information about CWE is available at http://cwe.mit</w:t>
      </w:r>
      <w:r>
        <w:t>re.org/</w:t>
      </w:r>
      <w:r w:rsidRPr="00F51836">
        <w:t xml:space="preserve">. </w:t>
      </w:r>
    </w:p>
    <w:p w14:paraId="1337F9EA" w14:textId="77777777" w:rsidR="00DF5575" w:rsidRPr="00F32D93" w:rsidRDefault="00DF5575" w:rsidP="00DF5575"/>
    <w:p w14:paraId="657B3B21" w14:textId="300C1978" w:rsidR="00DF5575" w:rsidRDefault="00DF5575" w:rsidP="00DF5575">
      <w:pPr>
        <w:pStyle w:val="MemberHeading"/>
      </w:pPr>
      <w:r>
        <w:lastRenderedPageBreak/>
        <w:t>Examples</w:t>
      </w:r>
    </w:p>
    <w:p w14:paraId="62A3C749"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93" w:author="Stefan Hagen" w:date="2017-03-12T22:48:00Z">
        <w:r w:rsidR="00A07A1F">
          <w:rPr>
            <w:noProof/>
          </w:rPr>
          <w:t>54</w:t>
        </w:r>
      </w:ins>
      <w:del w:id="2394" w:author="Stefan Hagen" w:date="2017-03-11T23:24:00Z">
        <w:r w:rsidR="00147C8E" w:rsidDel="004377E7">
          <w:rPr>
            <w:noProof/>
          </w:rPr>
          <w:delText>41</w:delText>
        </w:r>
      </w:del>
      <w:r w:rsidR="00A07A1F">
        <w:rPr>
          <w:noProof/>
        </w:rPr>
        <w:fldChar w:fldCharType="end"/>
      </w:r>
      <w:r w:rsidRPr="003F1FAD">
        <w:t>:</w:t>
      </w:r>
    </w:p>
    <w:p w14:paraId="469654D4" w14:textId="303EC263" w:rsidR="00DF5575" w:rsidRPr="00C85475" w:rsidRDefault="00DF5575" w:rsidP="00DF5575">
      <w:pPr>
        <w:pStyle w:val="Examplesmall"/>
      </w:pPr>
      <w:r>
        <w:t>&lt;CWE ID="CWE-601"&gt;URL Redirection to Untrusted Site ('Open Redirect</w:t>
      </w:r>
      <w:proofErr w:type="gramStart"/>
      <w:r>
        <w:t>')&lt;</w:t>
      </w:r>
      <w:proofErr w:type="gramEnd"/>
      <w:r>
        <w:t>/CWE&gt;</w:t>
      </w:r>
      <w:r w:rsidRPr="00610C93">
        <w:rPr>
          <w:rFonts w:ascii="MS Mincho" w:eastAsia="MS Mincho" w:hAnsi="MS Mincho" w:cs="MS Mincho"/>
        </w:rPr>
        <w:t> </w:t>
      </w:r>
    </w:p>
    <w:p w14:paraId="4021270B"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395" w:author="Stefan Hagen" w:date="2017-03-12T22:48:00Z">
        <w:r w:rsidR="00A07A1F">
          <w:rPr>
            <w:noProof/>
          </w:rPr>
          <w:t>55</w:t>
        </w:r>
      </w:ins>
      <w:del w:id="2396" w:author="Stefan Hagen" w:date="2017-03-11T23:24:00Z">
        <w:r w:rsidR="00147C8E" w:rsidDel="004377E7">
          <w:rPr>
            <w:noProof/>
          </w:rPr>
          <w:delText>42</w:delText>
        </w:r>
      </w:del>
      <w:r w:rsidR="00A07A1F">
        <w:rPr>
          <w:noProof/>
        </w:rPr>
        <w:fldChar w:fldCharType="end"/>
      </w:r>
      <w:r w:rsidRPr="003F1FAD">
        <w:t>:</w:t>
      </w:r>
    </w:p>
    <w:p w14:paraId="3B148C74" w14:textId="2BC1B84F" w:rsidR="00DF5575" w:rsidRPr="00C85475" w:rsidRDefault="00DF5575" w:rsidP="00DF5575">
      <w:pPr>
        <w:pStyle w:val="Examplesmall"/>
      </w:pPr>
      <w:r>
        <w:t>&lt;CWE ID="CWE-602"&gt;Client-Side Enforcement of Server-Side Security&lt;/CWE&gt;</w:t>
      </w:r>
      <w:r w:rsidRPr="00610C93">
        <w:rPr>
          <w:rFonts w:ascii="MS Mincho" w:eastAsia="MS Mincho" w:hAnsi="MS Mincho" w:cs="MS Mincho"/>
        </w:rPr>
        <w:t> </w:t>
      </w:r>
    </w:p>
    <w:p w14:paraId="0F19FACA" w14:textId="77777777" w:rsidR="00DF5575" w:rsidRDefault="00DF5575" w:rsidP="00DF5575">
      <w:pPr>
        <w:spacing w:before="0" w:after="0"/>
      </w:pPr>
    </w:p>
    <w:p w14:paraId="4768A0C7" w14:textId="77777777" w:rsidR="004C7E29" w:rsidRDefault="004C7E29" w:rsidP="004C7E29"/>
    <w:p w14:paraId="13ECD3B4" w14:textId="77777777" w:rsidR="004C7E29" w:rsidRPr="0012387E" w:rsidRDefault="004C7E29" w:rsidP="004C7E29"/>
    <w:p w14:paraId="7F8258F5" w14:textId="70687E7F" w:rsidR="004C7E29" w:rsidRDefault="004C7E29" w:rsidP="004C7E29">
      <w:pPr>
        <w:pStyle w:val="Heading2"/>
      </w:pPr>
      <w:bookmarkStart w:id="2397" w:name="_Toc477122311"/>
      <w:r>
        <w:t>Vulnerability – Product Statuses</w:t>
      </w:r>
      <w:bookmarkEnd w:id="2397"/>
    </w:p>
    <w:p w14:paraId="469BB487" w14:textId="1F2EBAAB" w:rsidR="004C7E29" w:rsidRDefault="004C7E29" w:rsidP="004C7E29">
      <w:pPr>
        <w:pStyle w:val="MemberHeading"/>
        <w:rPr>
          <w:rStyle w:val="Element"/>
        </w:rPr>
      </w:pPr>
      <w:proofErr w:type="gramStart"/>
      <w:r>
        <w:rPr>
          <w:rStyle w:val="Element"/>
        </w:rPr>
        <w:t>vuln:Vulnerabilty</w:t>
      </w:r>
      <w:proofErr w:type="gramEnd"/>
      <w:r>
        <w:rPr>
          <w:rStyle w:val="Element"/>
        </w:rPr>
        <w:t xml:space="preserve"> / vuln:ProductStatuses</w:t>
      </w:r>
    </w:p>
    <w:p w14:paraId="5E696CE4" w14:textId="68D9F676" w:rsidR="004C7E29" w:rsidRPr="005D4C8E" w:rsidRDefault="004C7E29" w:rsidP="004C7E29">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t>Status</w:t>
      </w:r>
    </w:p>
    <w:p w14:paraId="0D835C78" w14:textId="77777777" w:rsidR="004C7E29" w:rsidRDefault="004C7E29" w:rsidP="004C7E29">
      <w:pPr>
        <w:spacing w:before="0" w:after="0"/>
      </w:pPr>
    </w:p>
    <w:p w14:paraId="684CF190" w14:textId="2C464BFD" w:rsidR="004C7E29" w:rsidRPr="004C7E29" w:rsidRDefault="004C7E29" w:rsidP="004C7E29">
      <w:r w:rsidRPr="00F32D93">
        <w:t>Th</w:t>
      </w:r>
      <w:r>
        <w:t>e optional e</w:t>
      </w:r>
      <w:r w:rsidRPr="00F32D93">
        <w:t>lement</w:t>
      </w:r>
      <w:r>
        <w:rPr>
          <w:b/>
          <w:bCs/>
        </w:rPr>
        <w:t xml:space="preserve"> </w:t>
      </w:r>
      <w:proofErr w:type="gramStart"/>
      <w:r>
        <w:rPr>
          <w:rStyle w:val="Element"/>
        </w:rPr>
        <w:t>vuln:ProductStatuses</w:t>
      </w:r>
      <w:proofErr w:type="gramEnd"/>
      <w:r w:rsidRPr="00F32D93">
        <w:rPr>
          <w:b/>
          <w:bCs/>
        </w:rPr>
        <w:t xml:space="preserve"> </w:t>
      </w:r>
      <w:r w:rsidRPr="00C06268">
        <w:t xml:space="preserve">is a container that </w:t>
      </w:r>
      <w:r w:rsidRPr="004C7E29">
        <w:t xml:space="preserve">holds one or more </w:t>
      </w:r>
      <w:r w:rsidRPr="004C7E29">
        <w:rPr>
          <w:b/>
          <w:bCs/>
        </w:rPr>
        <w:t xml:space="preserve">Status </w:t>
      </w:r>
      <w:r w:rsidRPr="004C7E29">
        <w:t xml:space="preserve">containers, which will contain a subset of products chosen from </w:t>
      </w:r>
      <w:r w:rsidRPr="004C7E29">
        <w:rPr>
          <w:b/>
          <w:bCs/>
        </w:rPr>
        <w:t xml:space="preserve">Product Tree </w:t>
      </w:r>
      <w:r w:rsidRPr="004C7E29">
        <w:t xml:space="preserve">(see below). Each of the affected (and unaffected) products relating to the vulnerability will be referenced here, inside one or more </w:t>
      </w:r>
      <w:r w:rsidRPr="004C7E29">
        <w:rPr>
          <w:b/>
          <w:bCs/>
        </w:rPr>
        <w:t xml:space="preserve">Status </w:t>
      </w:r>
      <w:r w:rsidRPr="004C7E29">
        <w:t xml:space="preserve">containers. </w:t>
      </w:r>
    </w:p>
    <w:p w14:paraId="037F21D1" w14:textId="159D3B60" w:rsidR="004C7E29" w:rsidRDefault="004C7E29" w:rsidP="004C7E29">
      <w:r w:rsidRPr="004C7E29">
        <w:t xml:space="preserve">Note there is a constraint in place to prevent a single product from being assigned two different (conflicting) </w:t>
      </w:r>
      <w:r w:rsidRPr="004C7E29">
        <w:rPr>
          <w:b/>
          <w:bCs/>
        </w:rPr>
        <w:t xml:space="preserve">Status </w:t>
      </w:r>
      <w:r w:rsidRPr="004C7E29">
        <w:t xml:space="preserve">elements within the scope of </w:t>
      </w:r>
      <w:r w:rsidRPr="004C7E29">
        <w:rPr>
          <w:b/>
          <w:bCs/>
        </w:rPr>
        <w:t>Vulnerability</w:t>
      </w:r>
      <w:r w:rsidRPr="004C7E29">
        <w:t xml:space="preserve">. Likewise, a </w:t>
      </w:r>
      <w:r w:rsidRPr="004C7E29">
        <w:rPr>
          <w:b/>
          <w:bCs/>
        </w:rPr>
        <w:t xml:space="preserve">Status </w:t>
      </w:r>
      <w:r w:rsidRPr="004C7E29">
        <w:t xml:space="preserve">child container cannot be tied to a </w:t>
      </w:r>
      <w:r w:rsidRPr="004C7E29">
        <w:rPr>
          <w:b/>
          <w:bCs/>
        </w:rPr>
        <w:t xml:space="preserve">Product Group </w:t>
      </w:r>
      <w:r w:rsidRPr="004C7E29">
        <w:t>due to the fact that a single product can be a member of more than one product group. Without this constraint, it would be possible to assign conflicting status informati</w:t>
      </w:r>
      <w:r>
        <w:t>on to one and the same product</w:t>
      </w:r>
      <w:r w:rsidRPr="00226430">
        <w:t xml:space="preserve">. </w:t>
      </w:r>
    </w:p>
    <w:p w14:paraId="1A9B6F64" w14:textId="77777777" w:rsidR="004B0A4B" w:rsidRDefault="004B0A4B" w:rsidP="004B0A4B">
      <w:pPr>
        <w:pStyle w:val="MemberHeading"/>
      </w:pPr>
      <w:r>
        <w:t>Example</w:t>
      </w:r>
    </w:p>
    <w:p w14:paraId="580D09D9" w14:textId="77777777" w:rsidR="004B0A4B" w:rsidRDefault="004B0A4B" w:rsidP="004B0A4B">
      <w:pPr>
        <w:spacing w:before="0" w:after="0"/>
      </w:pPr>
    </w:p>
    <w:p w14:paraId="7FEAB37B" w14:textId="1B27E463" w:rsidR="004B0A4B" w:rsidRDefault="004B0A4B" w:rsidP="004C7E29">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_Ref476765803 \r \h </w:instrText>
      </w:r>
      <w:r>
        <w:rPr>
          <w:rFonts w:ascii="Courier New" w:hAnsi="Courier New"/>
          <w:sz w:val="16"/>
        </w:rPr>
      </w:r>
      <w:r>
        <w:rPr>
          <w:rFonts w:ascii="Courier New" w:hAnsi="Courier New"/>
          <w:sz w:val="16"/>
        </w:rPr>
        <w:fldChar w:fldCharType="separate"/>
      </w:r>
      <w:r w:rsidR="00A07A1F">
        <w:rPr>
          <w:rFonts w:ascii="Courier New" w:hAnsi="Courier New"/>
          <w:sz w:val="16"/>
        </w:rPr>
        <w:t>6.10.1.1</w:t>
      </w:r>
      <w:r>
        <w:rPr>
          <w:rFonts w:ascii="Courier New" w:hAnsi="Courier New"/>
          <w:sz w:val="16"/>
        </w:rPr>
        <w:fldChar w:fldCharType="end"/>
      </w:r>
    </w:p>
    <w:p w14:paraId="3F410792" w14:textId="522651CA" w:rsidR="004C7E29" w:rsidRDefault="004C7E29" w:rsidP="004C7E29">
      <w:pPr>
        <w:pStyle w:val="Heading3"/>
      </w:pPr>
      <w:bookmarkStart w:id="2398" w:name="_Toc477122312"/>
      <w:r>
        <w:t>Vulnerability – Product Statuses – Status</w:t>
      </w:r>
      <w:bookmarkEnd w:id="2398"/>
    </w:p>
    <w:p w14:paraId="3CCC522B" w14:textId="32525065" w:rsidR="004C7E29" w:rsidRDefault="004C7E29" w:rsidP="004C7E29">
      <w:pPr>
        <w:pStyle w:val="MemberHeading"/>
        <w:rPr>
          <w:rStyle w:val="Element"/>
        </w:rPr>
      </w:pPr>
      <w:proofErr w:type="gramStart"/>
      <w:r>
        <w:rPr>
          <w:rStyle w:val="Element"/>
        </w:rPr>
        <w:t>vuln:Vulnerabilty</w:t>
      </w:r>
      <w:proofErr w:type="gramEnd"/>
      <w:r>
        <w:rPr>
          <w:rStyle w:val="Element"/>
        </w:rPr>
        <w:t xml:space="preserve"> / vuln:ProductStatuses / vuln:Status</w:t>
      </w:r>
    </w:p>
    <w:p w14:paraId="05790534" w14:textId="09A091A9" w:rsidR="004C7E29" w:rsidRPr="005D4C8E" w:rsidRDefault="004C7E29" w:rsidP="004C7E29">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r>
      <w:r w:rsidR="00272C3F">
        <w:t>Product Statuses</w:t>
      </w:r>
      <w:r>
        <w:br/>
      </w:r>
      <w:r>
        <w:rPr>
          <w:b/>
        </w:rPr>
        <w:t>Children</w:t>
      </w:r>
      <w:r w:rsidRPr="005D4C8E">
        <w:rPr>
          <w:b/>
        </w:rPr>
        <w:t>:</w:t>
      </w:r>
      <w:r>
        <w:tab/>
      </w:r>
      <w:r>
        <w:tab/>
      </w:r>
      <w:r>
        <w:tab/>
      </w:r>
      <w:r w:rsidR="00272C3F">
        <w:t>Product ID</w:t>
      </w:r>
      <w:r>
        <w:br/>
      </w:r>
      <w:r>
        <w:rPr>
          <w:b/>
        </w:rPr>
        <w:t>Attribute</w:t>
      </w:r>
      <w:r w:rsidRPr="005D4C8E">
        <w:rPr>
          <w:b/>
        </w:rPr>
        <w:t>:</w:t>
      </w:r>
      <w:r>
        <w:tab/>
      </w:r>
      <w:r>
        <w:tab/>
      </w:r>
      <w:r>
        <w:tab/>
      </w:r>
      <w:r w:rsidR="00272C3F">
        <w:t>Type</w:t>
      </w:r>
      <w:r>
        <w:br/>
      </w:r>
      <w:r>
        <w:rPr>
          <w:b/>
        </w:rPr>
        <w:t>Attribute Data Type</w:t>
      </w:r>
      <w:r w:rsidRPr="005D4C8E">
        <w:rPr>
          <w:b/>
        </w:rPr>
        <w:t>:</w:t>
      </w:r>
      <w:r>
        <w:tab/>
      </w:r>
      <w:r w:rsidRPr="00226430">
        <w:t>enumerated list</w:t>
      </w:r>
      <w:r>
        <w:t xml:space="preserve"> </w:t>
      </w:r>
      <w:r w:rsidR="00272C3F">
        <w:rPr>
          <w:b/>
        </w:rPr>
        <w:br/>
      </w:r>
      <w:r>
        <w:rPr>
          <w:b/>
        </w:rPr>
        <w:t>Attribute Required</w:t>
      </w:r>
      <w:r w:rsidRPr="005D4C8E">
        <w:rPr>
          <w:b/>
        </w:rPr>
        <w:t>:</w:t>
      </w:r>
      <w:r>
        <w:tab/>
        <w:t>yes</w:t>
      </w:r>
    </w:p>
    <w:p w14:paraId="0EC95D9B" w14:textId="77777777" w:rsidR="004C7E29" w:rsidRDefault="004C7E29" w:rsidP="004C7E29">
      <w:pPr>
        <w:spacing w:before="0" w:after="0"/>
      </w:pPr>
    </w:p>
    <w:p w14:paraId="1BD3BB0A" w14:textId="77777777" w:rsidR="00272C3F" w:rsidRPr="00272C3F" w:rsidRDefault="004C7E29" w:rsidP="00272C3F">
      <w:pPr>
        <w:rPr>
          <w:bCs/>
        </w:rPr>
      </w:pPr>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sidR="00272C3F">
        <w:rPr>
          <w:rStyle w:val="Element"/>
        </w:rPr>
        <w:t>Status</w:t>
      </w:r>
      <w:proofErr w:type="gramEnd"/>
      <w:r w:rsidRPr="00F7409A">
        <w:rPr>
          <w:bCs/>
        </w:rPr>
        <w:t xml:space="preserve"> </w:t>
      </w:r>
      <w:r w:rsidR="00272C3F" w:rsidRPr="00272C3F">
        <w:rPr>
          <w:bCs/>
        </w:rPr>
        <w:t xml:space="preserve">contains one or more products as chosen from the </w:t>
      </w:r>
      <w:r w:rsidR="00272C3F" w:rsidRPr="00272C3F">
        <w:rPr>
          <w:b/>
          <w:bCs/>
        </w:rPr>
        <w:t>Product Tree</w:t>
      </w:r>
      <w:r w:rsidR="00272C3F" w:rsidRPr="00272C3F">
        <w:rPr>
          <w:bCs/>
        </w:rPr>
        <w:t xml:space="preserve">, and defines the status of this product in the mandatory </w:t>
      </w:r>
      <w:r w:rsidR="00272C3F" w:rsidRPr="00272C3F">
        <w:rPr>
          <w:bCs/>
          <w:i/>
          <w:iCs/>
        </w:rPr>
        <w:t xml:space="preserve">Status </w:t>
      </w:r>
      <w:r w:rsidR="00272C3F" w:rsidRPr="00272C3F">
        <w:rPr>
          <w:bCs/>
        </w:rPr>
        <w:t xml:space="preserve">attribute. </w:t>
      </w:r>
    </w:p>
    <w:p w14:paraId="24BB23C2" w14:textId="77777777" w:rsidR="00272C3F" w:rsidRPr="00272C3F" w:rsidRDefault="00272C3F" w:rsidP="00272C3F">
      <w:pPr>
        <w:rPr>
          <w:bCs/>
        </w:rPr>
      </w:pPr>
      <w:r w:rsidRPr="00272C3F">
        <w:rPr>
          <w:bCs/>
        </w:rPr>
        <w:t xml:space="preserve">The </w:t>
      </w:r>
      <w:r w:rsidRPr="00272C3F">
        <w:rPr>
          <w:bCs/>
          <w:i/>
          <w:iCs/>
        </w:rPr>
        <w:t xml:space="preserve">Type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Pr="00272C3F">
        <w:rPr>
          <w:bCs/>
        </w:rPr>
        <w:t xml:space="preserve">container. </w:t>
      </w:r>
      <w:r w:rsidRPr="00272C3F">
        <w:rPr>
          <w:bCs/>
          <w:i/>
          <w:iCs/>
        </w:rPr>
        <w:t xml:space="preserve">Type </w:t>
      </w:r>
      <w:r w:rsidRPr="00272C3F">
        <w:rPr>
          <w:bCs/>
        </w:rPr>
        <w:t xml:space="preserve">values include: </w:t>
      </w:r>
    </w:p>
    <w:p w14:paraId="3A579B00" w14:textId="77777777" w:rsidR="00272C3F" w:rsidRPr="00272C3F" w:rsidRDefault="00272C3F" w:rsidP="00272C3F">
      <w:pPr>
        <w:pStyle w:val="ListParagraph"/>
        <w:numPr>
          <w:ilvl w:val="0"/>
          <w:numId w:val="24"/>
        </w:numPr>
        <w:rPr>
          <w:bCs/>
        </w:rPr>
      </w:pPr>
      <w:r w:rsidRPr="00272C3F">
        <w:rPr>
          <w:b/>
          <w:bCs/>
        </w:rPr>
        <w:t xml:space="preserve">First Affected: </w:t>
      </w:r>
      <w:r w:rsidRPr="00272C3F">
        <w:rPr>
          <w:bCs/>
        </w:rPr>
        <w:t xml:space="preserve">This is first version of the affected release known to be affected by the vulnerability. </w:t>
      </w:r>
      <w:r w:rsidRPr="00272C3F">
        <w:rPr>
          <w:rFonts w:ascii="MS Mincho" w:eastAsia="MS Mincho" w:hAnsi="MS Mincho" w:cs="MS Mincho"/>
          <w:bCs/>
        </w:rPr>
        <w:t> </w:t>
      </w:r>
    </w:p>
    <w:p w14:paraId="4DE21A74" w14:textId="77777777" w:rsidR="00272C3F" w:rsidRPr="00272C3F" w:rsidRDefault="00272C3F" w:rsidP="00272C3F">
      <w:pPr>
        <w:pStyle w:val="ListParagraph"/>
        <w:numPr>
          <w:ilvl w:val="0"/>
          <w:numId w:val="24"/>
        </w:numPr>
        <w:rPr>
          <w:bCs/>
        </w:rPr>
      </w:pPr>
      <w:r w:rsidRPr="00272C3F">
        <w:rPr>
          <w:b/>
          <w:bCs/>
        </w:rPr>
        <w:lastRenderedPageBreak/>
        <w:t xml:space="preserve">Known Affected: </w:t>
      </w:r>
      <w:r w:rsidRPr="00272C3F">
        <w:rPr>
          <w:bCs/>
        </w:rPr>
        <w:t xml:space="preserve">This version is known to be affected by the vulnerability. </w:t>
      </w:r>
      <w:r w:rsidRPr="00272C3F">
        <w:rPr>
          <w:rFonts w:ascii="MS Mincho" w:eastAsia="MS Mincho" w:hAnsi="MS Mincho" w:cs="MS Mincho"/>
          <w:bCs/>
        </w:rPr>
        <w:t> </w:t>
      </w:r>
    </w:p>
    <w:p w14:paraId="761DAA9B" w14:textId="77777777" w:rsidR="00272C3F" w:rsidRPr="00272C3F" w:rsidRDefault="00272C3F" w:rsidP="00272C3F">
      <w:pPr>
        <w:pStyle w:val="ListParagraph"/>
        <w:numPr>
          <w:ilvl w:val="0"/>
          <w:numId w:val="24"/>
        </w:numPr>
        <w:rPr>
          <w:bCs/>
        </w:rPr>
      </w:pPr>
      <w:r w:rsidRPr="00272C3F">
        <w:rPr>
          <w:b/>
          <w:bCs/>
        </w:rPr>
        <w:t xml:space="preserve">Known Not Affected: </w:t>
      </w:r>
      <w:r w:rsidRPr="00272C3F">
        <w:rPr>
          <w:bCs/>
        </w:rPr>
        <w:t xml:space="preserve">This version is known not to be affected by the vulnerability. </w:t>
      </w:r>
      <w:r w:rsidRPr="00272C3F">
        <w:rPr>
          <w:rFonts w:ascii="MS Mincho" w:eastAsia="MS Mincho" w:hAnsi="MS Mincho" w:cs="MS Mincho"/>
          <w:bCs/>
        </w:rPr>
        <w:t> </w:t>
      </w:r>
    </w:p>
    <w:p w14:paraId="6B26EDAC" w14:textId="77777777" w:rsidR="00272C3F" w:rsidRPr="00272C3F" w:rsidRDefault="00272C3F" w:rsidP="00272C3F">
      <w:pPr>
        <w:pStyle w:val="ListParagraph"/>
        <w:numPr>
          <w:ilvl w:val="0"/>
          <w:numId w:val="24"/>
        </w:numPr>
        <w:rPr>
          <w:bCs/>
        </w:rPr>
      </w:pPr>
      <w:r w:rsidRPr="00272C3F">
        <w:rPr>
          <w:b/>
          <w:bCs/>
        </w:rPr>
        <w:t xml:space="preserve">First Fixed: </w:t>
      </w:r>
      <w:r w:rsidRPr="00272C3F">
        <w:rPr>
          <w:bCs/>
        </w:rPr>
        <w:t xml:space="preserve">This version contains the first fix for the vulnerability but may not be the recommended fixed version. </w:t>
      </w:r>
      <w:r w:rsidRPr="00272C3F">
        <w:rPr>
          <w:rFonts w:ascii="MS Mincho" w:eastAsia="MS Mincho" w:hAnsi="MS Mincho" w:cs="MS Mincho"/>
          <w:bCs/>
        </w:rPr>
        <w:t> </w:t>
      </w:r>
    </w:p>
    <w:p w14:paraId="4F78D8F1" w14:textId="77777777" w:rsidR="00272C3F" w:rsidRPr="00272C3F" w:rsidRDefault="00272C3F" w:rsidP="00272C3F">
      <w:pPr>
        <w:pStyle w:val="ListParagraph"/>
        <w:numPr>
          <w:ilvl w:val="0"/>
          <w:numId w:val="24"/>
        </w:numPr>
        <w:rPr>
          <w:bCs/>
        </w:rPr>
      </w:pPr>
      <w:r w:rsidRPr="00272C3F">
        <w:rPr>
          <w:b/>
          <w:bCs/>
        </w:rPr>
        <w:t xml:space="preserve">Fixed: </w:t>
      </w:r>
      <w:r w:rsidRPr="00272C3F">
        <w:rPr>
          <w:bCs/>
        </w:rPr>
        <w:t xml:space="preserve">This version contains a fix for the vulnerability but may not be the recommended fixed version. </w:t>
      </w:r>
      <w:r w:rsidRPr="00272C3F">
        <w:rPr>
          <w:rFonts w:ascii="MS Mincho" w:eastAsia="MS Mincho" w:hAnsi="MS Mincho" w:cs="MS Mincho"/>
          <w:bCs/>
        </w:rPr>
        <w:t> </w:t>
      </w:r>
    </w:p>
    <w:p w14:paraId="6A278052" w14:textId="77777777" w:rsidR="00272C3F" w:rsidRPr="00272C3F" w:rsidRDefault="00272C3F" w:rsidP="00272C3F">
      <w:pPr>
        <w:pStyle w:val="ListParagraph"/>
        <w:numPr>
          <w:ilvl w:val="0"/>
          <w:numId w:val="24"/>
        </w:numPr>
        <w:rPr>
          <w:bCs/>
        </w:rPr>
      </w:pPr>
      <w:r w:rsidRPr="00272C3F">
        <w:rPr>
          <w:b/>
          <w:bCs/>
        </w:rPr>
        <w:t xml:space="preserve">Recommended: </w:t>
      </w:r>
      <w:r w:rsidRPr="00272C3F">
        <w:rPr>
          <w:bCs/>
        </w:rPr>
        <w:t xml:space="preserve">This version has a fix for the vulnerability and is the vendor-recommended version for fixing the vulnerability. </w:t>
      </w:r>
      <w:r w:rsidRPr="00272C3F">
        <w:rPr>
          <w:rFonts w:ascii="MS Mincho" w:eastAsia="MS Mincho" w:hAnsi="MS Mincho" w:cs="MS Mincho"/>
          <w:bCs/>
        </w:rPr>
        <w:t> </w:t>
      </w:r>
    </w:p>
    <w:p w14:paraId="5895CF40" w14:textId="0939629F" w:rsidR="004C7E29" w:rsidRPr="00272C3F" w:rsidRDefault="00272C3F" w:rsidP="00272C3F">
      <w:pPr>
        <w:pStyle w:val="ListParagraph"/>
        <w:numPr>
          <w:ilvl w:val="0"/>
          <w:numId w:val="24"/>
        </w:numPr>
        <w:rPr>
          <w:bCs/>
        </w:rPr>
      </w:pPr>
      <w:r w:rsidRPr="00272C3F">
        <w:rPr>
          <w:b/>
          <w:bCs/>
        </w:rPr>
        <w:t xml:space="preserve">Last Affected: </w:t>
      </w:r>
      <w:r w:rsidRPr="00272C3F">
        <w:rPr>
          <w:bCs/>
        </w:rPr>
        <w:t>This is the last version in a release train known to be affected by the vulnerability. Subsequently released versions would contain a fix for the vulnerability</w:t>
      </w:r>
      <w:r w:rsidR="004C7E29" w:rsidRPr="0060251C">
        <w:t xml:space="preserve">. </w:t>
      </w:r>
      <w:r w:rsidR="004C7E29" w:rsidRPr="00272C3F">
        <w:rPr>
          <w:rFonts w:ascii="MS Mincho" w:eastAsia="MS Mincho" w:hAnsi="MS Mincho" w:cs="MS Mincho"/>
        </w:rPr>
        <w:t> </w:t>
      </w:r>
    </w:p>
    <w:p w14:paraId="5FBD7489" w14:textId="1E649F22" w:rsidR="004C7E29" w:rsidRDefault="004C7E29" w:rsidP="004C7E29">
      <w:pPr>
        <w:pStyle w:val="Heading4"/>
      </w:pPr>
      <w:bookmarkStart w:id="2399" w:name="_Ref476765803"/>
      <w:bookmarkStart w:id="2400" w:name="_Toc477122313"/>
      <w:r>
        <w:t xml:space="preserve">Vulnerability – </w:t>
      </w:r>
      <w:r w:rsidR="00864BEA">
        <w:t>Product Statuses – Status</w:t>
      </w:r>
      <w:r>
        <w:t xml:space="preserve"> – </w:t>
      </w:r>
      <w:r w:rsidR="00864BEA">
        <w:t>Product ID</w:t>
      </w:r>
      <w:bookmarkEnd w:id="2399"/>
      <w:bookmarkEnd w:id="2400"/>
    </w:p>
    <w:p w14:paraId="022C88FC" w14:textId="5D1DC0A3" w:rsidR="004C7E29" w:rsidRDefault="004C7E29" w:rsidP="004C7E29">
      <w:pPr>
        <w:pStyle w:val="MemberHeading"/>
        <w:rPr>
          <w:rStyle w:val="Element"/>
        </w:rPr>
      </w:pPr>
      <w:proofErr w:type="gramStart"/>
      <w:r>
        <w:rPr>
          <w:rStyle w:val="Element"/>
        </w:rPr>
        <w:t>vuln:Vulnerabilty</w:t>
      </w:r>
      <w:proofErr w:type="gramEnd"/>
      <w:r>
        <w:rPr>
          <w:rStyle w:val="Element"/>
        </w:rPr>
        <w:t xml:space="preserve"> / </w:t>
      </w:r>
      <w:r w:rsidR="00585D72">
        <w:rPr>
          <w:rStyle w:val="Element"/>
        </w:rPr>
        <w:t xml:space="preserve">vuln:ProductStatuses / vuln:Status </w:t>
      </w:r>
      <w:r>
        <w:rPr>
          <w:rStyle w:val="Element"/>
        </w:rPr>
        <w:t>/ vuln:</w:t>
      </w:r>
      <w:r w:rsidR="00585D72">
        <w:rPr>
          <w:rStyle w:val="Element"/>
        </w:rPr>
        <w:t>ProductID</w:t>
      </w:r>
    </w:p>
    <w:p w14:paraId="018FDD87" w14:textId="55A0A41E" w:rsidR="004C7E29" w:rsidRPr="005D4C8E" w:rsidRDefault="004C7E29" w:rsidP="004C7E29">
      <w:pPr>
        <w:pStyle w:val="Member"/>
      </w:pPr>
      <w:r w:rsidRPr="005D4C8E">
        <w:rPr>
          <w:b/>
        </w:rPr>
        <w:t>Data Type:</w:t>
      </w:r>
      <w:r>
        <w:tab/>
      </w:r>
      <w:r>
        <w:tab/>
      </w:r>
      <w:r w:rsidR="00864BEA">
        <w:t>token</w:t>
      </w:r>
      <w:r>
        <w:br/>
      </w:r>
      <w:r w:rsidRPr="005D4C8E">
        <w:rPr>
          <w:b/>
        </w:rPr>
        <w:t>Minimum Occurrences:</w:t>
      </w:r>
      <w:r w:rsidR="00864BEA">
        <w:tab/>
        <w:t>1</w:t>
      </w:r>
      <w:r>
        <w:br/>
      </w:r>
      <w:r w:rsidRPr="005D4C8E">
        <w:rPr>
          <w:b/>
        </w:rPr>
        <w:t>Maximum Occurrences:</w:t>
      </w:r>
      <w:r w:rsidR="00864BEA">
        <w:tab/>
        <w:t>unbounded</w:t>
      </w:r>
      <w:r>
        <w:br/>
      </w:r>
      <w:r w:rsidRPr="005D4C8E">
        <w:rPr>
          <w:b/>
        </w:rPr>
        <w:t>Parent:</w:t>
      </w:r>
      <w:r>
        <w:tab/>
      </w:r>
      <w:r>
        <w:tab/>
      </w:r>
      <w:r>
        <w:tab/>
      </w:r>
      <w:r w:rsidR="00864BEA">
        <w:t>Status</w:t>
      </w:r>
    </w:p>
    <w:p w14:paraId="07323D72" w14:textId="77777777" w:rsidR="004C7E29" w:rsidRDefault="004C7E29" w:rsidP="004C7E29">
      <w:pPr>
        <w:spacing w:before="0" w:after="0"/>
      </w:pPr>
    </w:p>
    <w:p w14:paraId="590AB9D8" w14:textId="6D171CB4" w:rsidR="00864BEA" w:rsidRPr="00864BEA" w:rsidRDefault="004C7E29" w:rsidP="00864BEA">
      <w:r w:rsidRPr="00F32D93">
        <w:t>Th</w:t>
      </w:r>
      <w:r>
        <w:t>e e</w:t>
      </w:r>
      <w:r w:rsidRPr="00F32D93">
        <w:t>lement</w:t>
      </w:r>
      <w:r>
        <w:rPr>
          <w:b/>
          <w:bCs/>
        </w:rPr>
        <w:t xml:space="preserve"> </w:t>
      </w:r>
      <w:proofErr w:type="gramStart"/>
      <w:r>
        <w:rPr>
          <w:rStyle w:val="Element"/>
        </w:rPr>
        <w:t>vuln:</w:t>
      </w:r>
      <w:r w:rsidR="00864BEA">
        <w:rPr>
          <w:rStyle w:val="Element"/>
        </w:rPr>
        <w:t>ProductID</w:t>
      </w:r>
      <w:proofErr w:type="gramEnd"/>
      <w:r w:rsidRPr="00F32D93">
        <w:rPr>
          <w:b/>
          <w:bCs/>
        </w:rPr>
        <w:t xml:space="preserve"> </w:t>
      </w:r>
      <w:r w:rsidR="00864BEA" w:rsidRPr="00864BEA">
        <w:t xml:space="preserve">defines a product as having the status defined in the parent element’s </w:t>
      </w:r>
      <w:r w:rsidR="00864BEA" w:rsidRPr="00864BEA">
        <w:rPr>
          <w:i/>
          <w:iCs/>
        </w:rPr>
        <w:t xml:space="preserve">Type </w:t>
      </w:r>
      <w:r w:rsidR="00864BEA" w:rsidRPr="00864BEA">
        <w:t xml:space="preserve">attribute. The reference is made using the unique </w:t>
      </w:r>
      <w:r w:rsidR="00864BEA" w:rsidRPr="00864BEA">
        <w:rPr>
          <w:i/>
          <w:iCs/>
        </w:rPr>
        <w:t xml:space="preserve">Product ID </w:t>
      </w:r>
      <w:r w:rsidR="00864BEA" w:rsidRPr="00864BEA">
        <w:t xml:space="preserve">attribute of a </w:t>
      </w:r>
      <w:r w:rsidR="00864BEA" w:rsidRPr="00864BEA">
        <w:rPr>
          <w:b/>
          <w:bCs/>
        </w:rPr>
        <w:t xml:space="preserve">Full Product Name </w:t>
      </w:r>
      <w:r w:rsidR="00864BEA" w:rsidRPr="00864BEA">
        <w:t xml:space="preserve">element that is defined in the </w:t>
      </w:r>
      <w:r w:rsidR="00864BEA" w:rsidRPr="00864BEA">
        <w:rPr>
          <w:b/>
          <w:bCs/>
        </w:rPr>
        <w:t>Product Tree</w:t>
      </w:r>
      <w:r w:rsidR="00864BEA" w:rsidRPr="00864BEA">
        <w:t xml:space="preserve">. </w:t>
      </w:r>
    </w:p>
    <w:p w14:paraId="6AA7CA27" w14:textId="0BFC603B" w:rsidR="0056749C" w:rsidRDefault="00864BEA" w:rsidP="0056749C">
      <w:r w:rsidRPr="00864BEA">
        <w:t xml:space="preserve">Note that a single </w:t>
      </w:r>
      <w:r w:rsidRPr="00864BEA">
        <w:rPr>
          <w:b/>
          <w:bCs/>
        </w:rPr>
        <w:t xml:space="preserve">Product ID </w:t>
      </w:r>
      <w:r w:rsidRPr="00864BEA">
        <w:t xml:space="preserve">may not be assigned more than one status type within the same </w:t>
      </w:r>
      <w:r w:rsidRPr="00864BEA">
        <w:rPr>
          <w:b/>
          <w:bCs/>
        </w:rPr>
        <w:t>Vulnerability</w:t>
      </w:r>
      <w:r w:rsidR="004C7E29" w:rsidRPr="00226430">
        <w:t xml:space="preserve">. </w:t>
      </w:r>
    </w:p>
    <w:p w14:paraId="0F5B2E6B" w14:textId="77777777" w:rsidR="004B0A4B" w:rsidRPr="00F32D93" w:rsidRDefault="004B0A4B" w:rsidP="004B0A4B"/>
    <w:p w14:paraId="38106A55" w14:textId="77777777" w:rsidR="004B0A4B" w:rsidRDefault="004B0A4B" w:rsidP="004B0A4B">
      <w:pPr>
        <w:pStyle w:val="MemberHeading"/>
      </w:pPr>
      <w:r>
        <w:t>Example</w:t>
      </w:r>
    </w:p>
    <w:p w14:paraId="52E39D92"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01" w:author="Stefan Hagen" w:date="2017-03-12T22:48:00Z">
        <w:r w:rsidR="00A07A1F">
          <w:rPr>
            <w:noProof/>
          </w:rPr>
          <w:t>56</w:t>
        </w:r>
      </w:ins>
      <w:del w:id="2402" w:author="Stefan Hagen" w:date="2017-03-11T23:24:00Z">
        <w:r w:rsidR="00147C8E" w:rsidDel="004377E7">
          <w:rPr>
            <w:noProof/>
          </w:rPr>
          <w:delText>43</w:delText>
        </w:r>
      </w:del>
      <w:r w:rsidR="00A07A1F">
        <w:rPr>
          <w:noProof/>
        </w:rPr>
        <w:fldChar w:fldCharType="end"/>
      </w:r>
      <w:r w:rsidRPr="003F1FAD">
        <w:t>:</w:t>
      </w:r>
    </w:p>
    <w:p w14:paraId="7522C773" w14:textId="77777777" w:rsidR="004B0A4B" w:rsidRDefault="004B0A4B" w:rsidP="004B0A4B">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524A79A4" w14:textId="77777777" w:rsidR="004B0A4B" w:rsidRDefault="004B0A4B" w:rsidP="004B0A4B">
      <w:pPr>
        <w:pStyle w:val="Examplesmall"/>
      </w:pPr>
      <w:r>
        <w:t>&lt;ProductTree&gt;</w:t>
      </w:r>
    </w:p>
    <w:p w14:paraId="0E2973F4" w14:textId="77777777" w:rsidR="004B0A4B" w:rsidRDefault="004B0A4B" w:rsidP="004B0A4B">
      <w:pPr>
        <w:pStyle w:val="Examplesmall"/>
      </w:pPr>
      <w:r>
        <w:t xml:space="preserve">  &lt;FullProductName ProductID="CVRFPID-0000"&gt;</w:t>
      </w:r>
      <w:r>
        <w:br/>
        <w:t xml:space="preserve">    Microsoft Windows Vista (RTM)</w:t>
      </w:r>
      <w:r>
        <w:br/>
        <w:t xml:space="preserve">  &lt;/FullProductName&gt;</w:t>
      </w:r>
    </w:p>
    <w:p w14:paraId="67521647" w14:textId="77777777" w:rsidR="004B0A4B" w:rsidRDefault="004B0A4B" w:rsidP="004B0A4B">
      <w:pPr>
        <w:pStyle w:val="Examplesmall"/>
      </w:pPr>
      <w:r>
        <w:t xml:space="preserve">  &lt;FullProductName ProductID="CVRFPID-0001"&gt;</w:t>
      </w:r>
      <w:r>
        <w:br/>
        <w:t xml:space="preserve">    Microsoft Windows Vista Service Pack 1</w:t>
      </w:r>
      <w:r>
        <w:br/>
        <w:t xml:space="preserve">  &lt;/FullProductName&gt;</w:t>
      </w:r>
    </w:p>
    <w:p w14:paraId="532D9C4D" w14:textId="77777777" w:rsidR="004B0A4B" w:rsidRPr="00C85475" w:rsidRDefault="004B0A4B" w:rsidP="004B0A4B">
      <w:pPr>
        <w:pStyle w:val="Examplesmall"/>
      </w:pPr>
      <w:r>
        <w:t xml:space="preserve">  &lt;FullProductName ProductID="CVRFPID-0002"&gt;</w:t>
      </w:r>
      <w:r>
        <w:br/>
        <w:t xml:space="preserve">    Microsoft Windows Vista Service Pack 2</w:t>
      </w:r>
      <w:r>
        <w:br/>
        <w:t xml:space="preserve">  &lt;/FullProductName&gt;</w:t>
      </w:r>
      <w:r>
        <w:br/>
        <w:t>&lt;/ProductTree&gt;</w:t>
      </w:r>
      <w:r w:rsidRPr="00610C93">
        <w:rPr>
          <w:rFonts w:ascii="MS Mincho" w:eastAsia="MS Mincho" w:hAnsi="MS Mincho" w:cs="MS Mincho"/>
        </w:rPr>
        <w:t> </w:t>
      </w:r>
    </w:p>
    <w:p w14:paraId="17D20F24" w14:textId="77777777" w:rsidR="004B0A4B" w:rsidRDefault="004B0A4B" w:rsidP="004B0A4B">
      <w:pPr>
        <w:spacing w:before="0" w:after="0"/>
      </w:pPr>
    </w:p>
    <w:p w14:paraId="709B9165" w14:textId="77777777" w:rsidR="004B0A4B" w:rsidRDefault="004B0A4B" w:rsidP="004B0A4B">
      <w:pPr>
        <w:spacing w:before="0" w:after="0"/>
      </w:pPr>
      <w:r w:rsidRPr="0010539E">
        <w:t xml:space="preserve">If Windows Vista RTM and Service Pack 1 are known to be affected, and Service Pack 2 is known not to be affected, it can be documented as follows: </w:t>
      </w:r>
    </w:p>
    <w:p w14:paraId="1B25CE2C" w14:textId="77777777" w:rsidR="004B0A4B" w:rsidRDefault="004B0A4B" w:rsidP="004B0A4B">
      <w:pPr>
        <w:pStyle w:val="Examplesmall"/>
      </w:pPr>
      <w:r>
        <w:t>&lt;Vulnerability Ordinal="1"&gt;</w:t>
      </w:r>
      <w:r>
        <w:br/>
        <w:t xml:space="preserve">  &lt;Product Statuses&gt;</w:t>
      </w:r>
    </w:p>
    <w:p w14:paraId="146338D7" w14:textId="77777777" w:rsidR="004B0A4B" w:rsidRDefault="004B0A4B" w:rsidP="004B0A4B">
      <w:pPr>
        <w:pStyle w:val="Examplesmall"/>
      </w:pPr>
      <w:r>
        <w:t xml:space="preserve">    &lt;Status Type="KnownAffected"&gt;</w:t>
      </w:r>
      <w:r>
        <w:br/>
        <w:t xml:space="preserve">      &lt;ProductID&gt;CVRFPID-0000&lt;/ProductID&gt;</w:t>
      </w:r>
      <w:r>
        <w:br/>
        <w:t xml:space="preserve">      &lt;ProductID&gt;CVRFPID-0001&lt;/ProductID&gt;</w:t>
      </w:r>
    </w:p>
    <w:p w14:paraId="3D885531" w14:textId="77777777" w:rsidR="004B0A4B" w:rsidRDefault="004B0A4B" w:rsidP="004B0A4B">
      <w:pPr>
        <w:pStyle w:val="Examplesmall"/>
      </w:pPr>
      <w:r>
        <w:t xml:space="preserve">    &lt;/Status&gt;</w:t>
      </w:r>
    </w:p>
    <w:p w14:paraId="3238FE69" w14:textId="77777777" w:rsidR="004B0A4B" w:rsidRDefault="004B0A4B" w:rsidP="004B0A4B">
      <w:pPr>
        <w:pStyle w:val="Examplesmall"/>
      </w:pPr>
      <w:r>
        <w:t xml:space="preserve">    &lt;Status Type="KnownNotAffected"&gt;</w:t>
      </w:r>
      <w:r>
        <w:br/>
        <w:t xml:space="preserve">      &lt;ProductID&gt;CVRFPID-0002&lt;/ProductID&gt;</w:t>
      </w:r>
      <w:r>
        <w:br/>
        <w:t xml:space="preserve">    &lt;/Status&gt;</w:t>
      </w:r>
    </w:p>
    <w:p w14:paraId="4F84D22B" w14:textId="77777777" w:rsidR="004B0A4B" w:rsidRDefault="004B0A4B" w:rsidP="004B0A4B">
      <w:pPr>
        <w:pStyle w:val="Examplesmall"/>
      </w:pPr>
      <w:r>
        <w:t xml:space="preserve">  &lt;/Product Statuses&gt;</w:t>
      </w:r>
      <w:r>
        <w:br/>
        <w:t>&lt;/Vulnerability&gt;</w:t>
      </w:r>
    </w:p>
    <w:p w14:paraId="36DB1832" w14:textId="77777777" w:rsidR="004B0A4B" w:rsidRPr="0012387E" w:rsidRDefault="004B0A4B" w:rsidP="0056749C"/>
    <w:p w14:paraId="42031847" w14:textId="01215CF4" w:rsidR="0056749C" w:rsidRDefault="0056749C" w:rsidP="0056749C">
      <w:pPr>
        <w:pStyle w:val="Heading2"/>
      </w:pPr>
      <w:bookmarkStart w:id="2403" w:name="_Toc477122314"/>
      <w:r>
        <w:lastRenderedPageBreak/>
        <w:t>Vulnerability – Threats</w:t>
      </w:r>
      <w:bookmarkEnd w:id="2403"/>
    </w:p>
    <w:p w14:paraId="0BC73B08" w14:textId="76376908" w:rsidR="0056749C" w:rsidRDefault="0056749C" w:rsidP="0056749C">
      <w:pPr>
        <w:pStyle w:val="MemberHeading"/>
        <w:rPr>
          <w:rStyle w:val="Element"/>
        </w:rPr>
      </w:pPr>
      <w:proofErr w:type="gramStart"/>
      <w:r>
        <w:rPr>
          <w:rStyle w:val="Element"/>
        </w:rPr>
        <w:t>vuln:Vulnerabilty</w:t>
      </w:r>
      <w:proofErr w:type="gramEnd"/>
      <w:r>
        <w:rPr>
          <w:rStyle w:val="Element"/>
        </w:rPr>
        <w:t xml:space="preserve"> / vuln:Threats</w:t>
      </w:r>
    </w:p>
    <w:p w14:paraId="75305036" w14:textId="1BB2D94B" w:rsidR="0056749C" w:rsidRPr="005D4C8E" w:rsidRDefault="0056749C" w:rsidP="0056749C">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r>
      <w:r w:rsidR="00916746">
        <w:t>Threat</w:t>
      </w:r>
    </w:p>
    <w:p w14:paraId="59820B32" w14:textId="77777777" w:rsidR="0056749C" w:rsidRDefault="0056749C" w:rsidP="0056749C">
      <w:pPr>
        <w:spacing w:before="0" w:after="0"/>
      </w:pPr>
    </w:p>
    <w:p w14:paraId="770AB864" w14:textId="2BA7A7FB" w:rsidR="0056749C" w:rsidRDefault="0056749C" w:rsidP="00916746">
      <w:r w:rsidRPr="00F32D93">
        <w:t>Th</w:t>
      </w:r>
      <w:r>
        <w:t>e optional e</w:t>
      </w:r>
      <w:r w:rsidRPr="00F32D93">
        <w:t>lement</w:t>
      </w:r>
      <w:r>
        <w:rPr>
          <w:b/>
          <w:bCs/>
        </w:rPr>
        <w:t xml:space="preserve"> </w:t>
      </w:r>
      <w:proofErr w:type="gramStart"/>
      <w:r>
        <w:rPr>
          <w:rStyle w:val="Element"/>
        </w:rPr>
        <w:t>vuln:</w:t>
      </w:r>
      <w:r w:rsidR="00916746">
        <w:rPr>
          <w:rStyle w:val="Element"/>
        </w:rPr>
        <w:t>Threat</w:t>
      </w:r>
      <w:r>
        <w:rPr>
          <w:rStyle w:val="Element"/>
        </w:rPr>
        <w:t>s</w:t>
      </w:r>
      <w:proofErr w:type="gramEnd"/>
      <w:r w:rsidRPr="00F32D93">
        <w:rPr>
          <w:b/>
          <w:bCs/>
        </w:rPr>
        <w:t xml:space="preserve"> </w:t>
      </w:r>
      <w:r w:rsidRPr="00C06268">
        <w:t xml:space="preserve">is a container that </w:t>
      </w:r>
      <w:r w:rsidRPr="004C7E29">
        <w:t xml:space="preserve">holds </w:t>
      </w:r>
      <w:r w:rsidR="00916746" w:rsidRPr="00916746">
        <w:t xml:space="preserve">one or more </w:t>
      </w:r>
      <w:r w:rsidR="00916746" w:rsidRPr="00916746">
        <w:rPr>
          <w:b/>
          <w:bCs/>
        </w:rPr>
        <w:t xml:space="preserve">Threat </w:t>
      </w:r>
      <w:r w:rsidR="00916746" w:rsidRPr="00916746">
        <w:t>containers, which contain information about a vulnerability that can change with time (so c</w:t>
      </w:r>
      <w:r w:rsidR="00916746">
        <w:t>alled “vulnerability kinetics”)</w:t>
      </w:r>
      <w:r w:rsidRPr="00226430">
        <w:t xml:space="preserve">. </w:t>
      </w:r>
    </w:p>
    <w:p w14:paraId="7DC7D021" w14:textId="55F153C8" w:rsidR="00693918" w:rsidDel="00996CE2" w:rsidRDefault="00693918" w:rsidP="00693918">
      <w:pPr>
        <w:pStyle w:val="MemberHeading"/>
      </w:pPr>
      <w:moveFromRangeStart w:id="2404" w:author="Stefan Hagen" w:date="2017-03-12T11:18:00Z" w:name="move477080830"/>
      <w:moveFrom w:id="2405" w:author="Stefan Hagen" w:date="2017-03-12T11:18:00Z">
        <w:r w:rsidDel="00996CE2">
          <w:t>Example</w:t>
        </w:r>
      </w:moveFrom>
    </w:p>
    <w:p w14:paraId="75887CB8" w14:textId="2628027D" w:rsidR="00693918" w:rsidDel="00996CE2" w:rsidRDefault="00693918" w:rsidP="00693918">
      <w:pPr>
        <w:spacing w:before="0" w:after="0"/>
      </w:pPr>
    </w:p>
    <w:p w14:paraId="5A946687" w14:textId="34B0DD3D" w:rsidR="00996CE2" w:rsidRDefault="00693918" w:rsidP="00996CE2">
      <w:pPr>
        <w:pStyle w:val="MemberHeading"/>
        <w:rPr>
          <w:ins w:id="2406" w:author="Stefan Hagen" w:date="2017-03-12T11:17:00Z"/>
        </w:rPr>
      </w:pPr>
      <w:moveFrom w:id="2407" w:author="Stefan Hagen" w:date="2017-03-12T11:18:00Z">
        <w:r w:rsidDel="00996CE2">
          <w:rPr>
            <w:rFonts w:ascii="Courier New" w:hAnsi="Courier New"/>
            <w:sz w:val="16"/>
          </w:rPr>
          <w:t xml:space="preserve">See example in section </w:t>
        </w:r>
        <w:r w:rsidDel="00996CE2">
          <w:rPr>
            <w:rFonts w:ascii="Courier New" w:hAnsi="Courier New"/>
            <w:sz w:val="16"/>
          </w:rPr>
          <w:fldChar w:fldCharType="begin"/>
        </w:r>
        <w:r w:rsidDel="00996CE2">
          <w:rPr>
            <w:rFonts w:ascii="Courier New" w:hAnsi="Courier New"/>
            <w:sz w:val="16"/>
          </w:rPr>
          <w:instrText xml:space="preserve"> REF _Ref476765952 \r \h </w:instrText>
        </w:r>
      </w:moveFrom>
      <w:del w:id="2408" w:author="Stefan Hagen" w:date="2017-03-12T11:18:00Z">
        <w:r w:rsidDel="00996CE2">
          <w:rPr>
            <w:rFonts w:ascii="Courier New" w:hAnsi="Courier New"/>
            <w:sz w:val="16"/>
          </w:rPr>
        </w:r>
      </w:del>
      <w:moveFrom w:id="2409" w:author="Stefan Hagen" w:date="2017-03-12T11:18:00Z">
        <w:r w:rsidDel="00996CE2">
          <w:rPr>
            <w:rFonts w:ascii="Courier New" w:hAnsi="Courier New"/>
            <w:sz w:val="16"/>
          </w:rPr>
          <w:fldChar w:fldCharType="separate"/>
        </w:r>
        <w:r w:rsidR="004377E7" w:rsidDel="00996CE2">
          <w:rPr>
            <w:rFonts w:ascii="Courier New" w:hAnsi="Courier New"/>
            <w:sz w:val="16"/>
          </w:rPr>
          <w:t>6.11.1.1</w:t>
        </w:r>
        <w:r w:rsidDel="00996CE2">
          <w:rPr>
            <w:rFonts w:ascii="Courier New" w:hAnsi="Courier New"/>
            <w:sz w:val="16"/>
          </w:rPr>
          <w:fldChar w:fldCharType="end"/>
        </w:r>
      </w:moveFrom>
      <w:moveFromRangeEnd w:id="2404"/>
      <w:ins w:id="2410" w:author="Stefan Hagen" w:date="2017-03-12T11:17:00Z">
        <w:r w:rsidR="00996CE2">
          <w:t xml:space="preserve">Visual Overview </w:t>
        </w:r>
      </w:ins>
    </w:p>
    <w:p w14:paraId="0A2E2E80" w14:textId="3B1A4BBE" w:rsidR="00996CE2" w:rsidRDefault="00996CE2" w:rsidP="00996CE2">
      <w:pPr>
        <w:rPr>
          <w:ins w:id="2411" w:author="Stefan Hagen" w:date="2017-03-12T11:17:00Z"/>
        </w:rPr>
      </w:pPr>
      <w:ins w:id="2412" w:author="Stefan Hagen" w:date="2017-03-12T11:17:00Z">
        <w:r>
          <w:t xml:space="preserve">Map of some valid </w:t>
        </w:r>
        <w:r>
          <w:rPr>
            <w:b/>
          </w:rPr>
          <w:t>Threats</w:t>
        </w:r>
        <w:r>
          <w:t xml:space="preserve"> configuration including the parent node (</w:t>
        </w:r>
        <w:r>
          <w:rPr>
            <w:b/>
          </w:rPr>
          <w:t>Vulnerability</w:t>
        </w:r>
        <w:r>
          <w:t xml:space="preserve">) — again with the node labeled {…} indicating further possible </w:t>
        </w:r>
        <w:r>
          <w:rPr>
            <w:b/>
          </w:rPr>
          <w:t>Threat</w:t>
        </w:r>
        <w:r>
          <w:t xml:space="preserve"> subtrees:</w:t>
        </w:r>
      </w:ins>
    </w:p>
    <w:p w14:paraId="28BA95BB" w14:textId="77777777" w:rsidR="00996CE2" w:rsidRDefault="00996CE2" w:rsidP="00996CE2">
      <w:pPr>
        <w:keepNext/>
        <w:rPr>
          <w:ins w:id="2413" w:author="Stefan Hagen" w:date="2017-03-12T11:17:00Z"/>
        </w:rPr>
      </w:pPr>
      <w:ins w:id="2414" w:author="Stefan Hagen" w:date="2017-03-12T11:17:00Z">
        <w:r>
          <w:rPr>
            <w:noProof/>
          </w:rPr>
          <w:lastRenderedPageBreak/>
          <w:drawing>
            <wp:inline distT="0" distB="0" distL="0" distR="0" wp14:anchorId="6BCF0971" wp14:editId="429F8A6C">
              <wp:extent cx="5868369" cy="55423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8369" cy="5542349"/>
                      </a:xfrm>
                      <a:prstGeom prst="rect">
                        <a:avLst/>
                      </a:prstGeom>
                    </pic:spPr>
                  </pic:pic>
                </a:graphicData>
              </a:graphic>
            </wp:inline>
          </w:drawing>
        </w:r>
      </w:ins>
    </w:p>
    <w:p w14:paraId="190EE760" w14:textId="63AC27FF" w:rsidR="00996CE2" w:rsidRDefault="00996CE2" w:rsidP="00996CE2">
      <w:pPr>
        <w:pStyle w:val="Caption"/>
        <w:rPr>
          <w:ins w:id="2415" w:author="Stefan Hagen" w:date="2017-03-12T11:18:00Z"/>
        </w:rPr>
      </w:pPr>
      <w:ins w:id="2416" w:author="Stefan Hagen" w:date="2017-03-12T11:17:00Z">
        <w:r>
          <w:t xml:space="preserve">Figure </w:t>
        </w:r>
        <w:r>
          <w:fldChar w:fldCharType="begin"/>
        </w:r>
        <w:r>
          <w:instrText xml:space="preserve"> SEQ Figure \* ARABIC </w:instrText>
        </w:r>
        <w:r>
          <w:fldChar w:fldCharType="separate"/>
        </w:r>
      </w:ins>
      <w:ins w:id="2417" w:author="Stefan Hagen" w:date="2017-03-12T22:48:00Z">
        <w:r w:rsidR="00A07A1F">
          <w:rPr>
            <w:noProof/>
          </w:rPr>
          <w:t>11</w:t>
        </w:r>
      </w:ins>
      <w:del w:id="2418" w:author="Stefan Hagen" w:date="2017-03-12T19:59:00Z">
        <w:r w:rsidR="00F61C67" w:rsidDel="00FD1B04">
          <w:rPr>
            <w:noProof/>
          </w:rPr>
          <w:delText>7</w:delText>
        </w:r>
      </w:del>
      <w:ins w:id="2419" w:author="Stefan Hagen" w:date="2017-03-12T11:17:00Z">
        <w:r>
          <w:rPr>
            <w:noProof/>
          </w:rPr>
          <w:fldChar w:fldCharType="end"/>
        </w:r>
        <w:r>
          <w:t xml:space="preserve">: Visual presentation of abstract but topologically valid </w:t>
        </w:r>
        <w:r>
          <w:rPr>
            <w:b/>
          </w:rPr>
          <w:t>Threats</w:t>
        </w:r>
        <w:r>
          <w:t xml:space="preserve"> instance</w:t>
        </w:r>
        <w:r>
          <w:rPr>
            <w:noProof/>
          </w:rPr>
          <w:t>.</w:t>
        </w:r>
        <w:r w:rsidRPr="000D14C1">
          <w:t xml:space="preserve"> </w:t>
        </w:r>
      </w:ins>
    </w:p>
    <w:p w14:paraId="56DD6AF2" w14:textId="77777777" w:rsidR="00996CE2" w:rsidRDefault="00996CE2" w:rsidP="00996CE2">
      <w:pPr>
        <w:pStyle w:val="MemberHeading"/>
      </w:pPr>
      <w:moveToRangeStart w:id="2420" w:author="Stefan Hagen" w:date="2017-03-12T11:18:00Z" w:name="move477080830"/>
      <w:moveTo w:id="2421" w:author="Stefan Hagen" w:date="2017-03-12T11:18:00Z">
        <w:r>
          <w:t>Example</w:t>
        </w:r>
      </w:moveTo>
    </w:p>
    <w:p w14:paraId="075C9E5F" w14:textId="77777777" w:rsidR="00996CE2" w:rsidRDefault="00996CE2" w:rsidP="00996CE2">
      <w:pPr>
        <w:spacing w:before="0" w:after="0"/>
      </w:pPr>
    </w:p>
    <w:p w14:paraId="07345338" w14:textId="77777777" w:rsidR="00996CE2" w:rsidDel="00996CE2" w:rsidRDefault="00996CE2" w:rsidP="00996CE2">
      <w:pPr>
        <w:rPr>
          <w:del w:id="2422" w:author="Stefan Hagen" w:date="2017-03-12T11:18:00Z"/>
          <w:rFonts w:ascii="Courier New" w:hAnsi="Courier New"/>
          <w:sz w:val="16"/>
        </w:rPr>
      </w:pPr>
      <w:moveTo w:id="2423" w:author="Stefan Hagen" w:date="2017-03-12T11:18:00Z">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_Ref476765952 \r \h </w:instrText>
        </w:r>
      </w:moveTo>
      <w:r>
        <w:rPr>
          <w:rFonts w:ascii="Courier New" w:hAnsi="Courier New"/>
          <w:sz w:val="16"/>
        </w:rPr>
      </w:r>
      <w:moveTo w:id="2424" w:author="Stefan Hagen" w:date="2017-03-12T11:18:00Z">
        <w:r>
          <w:rPr>
            <w:rFonts w:ascii="Courier New" w:hAnsi="Courier New"/>
            <w:sz w:val="16"/>
          </w:rPr>
          <w:fldChar w:fldCharType="separate"/>
        </w:r>
      </w:moveTo>
      <w:r w:rsidR="00A07A1F">
        <w:rPr>
          <w:rFonts w:ascii="Courier New" w:hAnsi="Courier New"/>
          <w:sz w:val="16"/>
        </w:rPr>
        <w:t>6.11.1.1</w:t>
      </w:r>
      <w:moveTo w:id="2425" w:author="Stefan Hagen" w:date="2017-03-12T11:18:00Z">
        <w:r>
          <w:rPr>
            <w:rFonts w:ascii="Courier New" w:hAnsi="Courier New"/>
            <w:sz w:val="16"/>
          </w:rPr>
          <w:fldChar w:fldCharType="end"/>
        </w:r>
      </w:moveTo>
    </w:p>
    <w:moveToRangeEnd w:id="2420"/>
    <w:p w14:paraId="4B1E0AE2" w14:textId="77777777" w:rsidR="00996CE2" w:rsidRDefault="00996CE2" w:rsidP="00693918"/>
    <w:p w14:paraId="7150CF22" w14:textId="631EC520" w:rsidR="0056749C" w:rsidRDefault="0056749C" w:rsidP="0056749C">
      <w:pPr>
        <w:pStyle w:val="Heading3"/>
      </w:pPr>
      <w:bookmarkStart w:id="2426" w:name="_Toc477122315"/>
      <w:r>
        <w:lastRenderedPageBreak/>
        <w:t xml:space="preserve">Vulnerability – </w:t>
      </w:r>
      <w:r w:rsidR="00916746">
        <w:t xml:space="preserve">Threats </w:t>
      </w:r>
      <w:r>
        <w:t xml:space="preserve">– </w:t>
      </w:r>
      <w:r w:rsidR="00916746">
        <w:t>Threat</w:t>
      </w:r>
      <w:bookmarkEnd w:id="2426"/>
    </w:p>
    <w:p w14:paraId="44274077" w14:textId="52F5AABC" w:rsidR="0056749C" w:rsidRDefault="0056749C" w:rsidP="0056749C">
      <w:pPr>
        <w:pStyle w:val="MemberHeading"/>
        <w:rPr>
          <w:rStyle w:val="Element"/>
        </w:rPr>
      </w:pPr>
      <w:proofErr w:type="gramStart"/>
      <w:r>
        <w:rPr>
          <w:rStyle w:val="Element"/>
        </w:rPr>
        <w:t>vuln:Vulnerabilty</w:t>
      </w:r>
      <w:proofErr w:type="gramEnd"/>
      <w:r>
        <w:rPr>
          <w:rStyle w:val="Element"/>
        </w:rPr>
        <w:t xml:space="preserve"> / vuln:</w:t>
      </w:r>
      <w:r w:rsidR="00916746">
        <w:rPr>
          <w:rStyle w:val="Element"/>
        </w:rPr>
        <w:t>Threat</w:t>
      </w:r>
      <w:r>
        <w:rPr>
          <w:rStyle w:val="Element"/>
        </w:rPr>
        <w:t>s / vuln:</w:t>
      </w:r>
      <w:r w:rsidR="00916746">
        <w:rPr>
          <w:rStyle w:val="Element"/>
        </w:rPr>
        <w:t>Threat</w:t>
      </w:r>
    </w:p>
    <w:p w14:paraId="30E0EB79" w14:textId="6E42C65D" w:rsidR="0056749C" w:rsidRPr="005D4C8E" w:rsidRDefault="0056749C" w:rsidP="0056749C">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r>
      <w:r w:rsidR="00916746">
        <w:t>Threat</w:t>
      </w:r>
      <w:r>
        <w:t>s</w:t>
      </w:r>
      <w:r>
        <w:br/>
      </w:r>
      <w:r>
        <w:rPr>
          <w:b/>
        </w:rPr>
        <w:t>Children</w:t>
      </w:r>
      <w:r w:rsidRPr="005D4C8E">
        <w:rPr>
          <w:b/>
        </w:rPr>
        <w:t>:</w:t>
      </w:r>
      <w:r>
        <w:tab/>
      </w:r>
      <w:r>
        <w:tab/>
      </w:r>
      <w:r>
        <w:tab/>
      </w:r>
      <w:r w:rsidR="00916746" w:rsidRPr="00916746">
        <w:t>Description, Product ID, Group ID</w:t>
      </w:r>
      <w:r>
        <w:br/>
      </w:r>
      <w:r>
        <w:rPr>
          <w:b/>
        </w:rPr>
        <w:t>Attribute</w:t>
      </w:r>
      <w:r w:rsidRPr="005D4C8E">
        <w:rPr>
          <w:b/>
        </w:rPr>
        <w:t>:</w:t>
      </w:r>
      <w:r>
        <w:tab/>
      </w:r>
      <w:r>
        <w:tab/>
      </w:r>
      <w:r>
        <w:tab/>
        <w:t>Type</w:t>
      </w:r>
      <w:r w:rsidR="00916746">
        <w:t>, Date</w:t>
      </w:r>
      <w:r>
        <w:br/>
      </w:r>
      <w:r>
        <w:rPr>
          <w:b/>
        </w:rPr>
        <w:t>Attribute Data Type</w:t>
      </w:r>
      <w:r w:rsidRPr="005D4C8E">
        <w:rPr>
          <w:b/>
        </w:rPr>
        <w:t>:</w:t>
      </w:r>
      <w:r>
        <w:tab/>
      </w:r>
      <w:r w:rsidRPr="00226430">
        <w:t>enumerated list</w:t>
      </w:r>
      <w:r w:rsidR="00916746">
        <w:t>, dateTime</w:t>
      </w:r>
      <w:r>
        <w:t xml:space="preserve"> </w:t>
      </w:r>
      <w:r>
        <w:rPr>
          <w:b/>
        </w:rPr>
        <w:br/>
        <w:t>Attribute Required</w:t>
      </w:r>
      <w:r w:rsidRPr="005D4C8E">
        <w:rPr>
          <w:b/>
        </w:rPr>
        <w:t>:</w:t>
      </w:r>
      <w:r>
        <w:tab/>
        <w:t>yes</w:t>
      </w:r>
      <w:r w:rsidR="00916746">
        <w:t>, no</w:t>
      </w:r>
    </w:p>
    <w:p w14:paraId="3FB65D6B" w14:textId="77777777" w:rsidR="0056749C" w:rsidRDefault="0056749C" w:rsidP="0056749C">
      <w:pPr>
        <w:spacing w:before="0" w:after="0"/>
      </w:pPr>
    </w:p>
    <w:p w14:paraId="5801BA91" w14:textId="77777777" w:rsidR="00916746" w:rsidRPr="00916746" w:rsidRDefault="0056749C" w:rsidP="00916746">
      <w:pPr>
        <w:rPr>
          <w:bCs/>
        </w:rPr>
      </w:pPr>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sidR="00916746">
        <w:rPr>
          <w:rStyle w:val="Element"/>
        </w:rPr>
        <w:t>Threat</w:t>
      </w:r>
      <w:proofErr w:type="gramEnd"/>
      <w:r w:rsidRPr="00F7409A">
        <w:rPr>
          <w:bCs/>
        </w:rPr>
        <w:t xml:space="preserve"> </w:t>
      </w:r>
      <w:r w:rsidRPr="00272C3F">
        <w:rPr>
          <w:bCs/>
        </w:rPr>
        <w:t xml:space="preserve">contains </w:t>
      </w:r>
      <w:r w:rsidR="00916746" w:rsidRPr="00916746">
        <w:rPr>
          <w:bCs/>
        </w:rPr>
        <w:t xml:space="preserve">the vulnerability kinetic information. This information can change as the vulnerability ages and new information becomes available. A given </w:t>
      </w:r>
      <w:r w:rsidR="00916746" w:rsidRPr="00916746">
        <w:rPr>
          <w:b/>
          <w:bCs/>
        </w:rPr>
        <w:t xml:space="preserve">Threats </w:t>
      </w:r>
      <w:r w:rsidR="00916746" w:rsidRPr="00916746">
        <w:rPr>
          <w:bCs/>
        </w:rPr>
        <w:t xml:space="preserve">container can contain one or more </w:t>
      </w:r>
      <w:r w:rsidR="00916746" w:rsidRPr="00916746">
        <w:rPr>
          <w:b/>
          <w:bCs/>
        </w:rPr>
        <w:t>Threat</w:t>
      </w:r>
      <w:r w:rsidR="00916746" w:rsidRPr="00916746">
        <w:rPr>
          <w:bCs/>
        </w:rPr>
        <w:t xml:space="preserve">. </w:t>
      </w:r>
    </w:p>
    <w:p w14:paraId="555F1FC5" w14:textId="77777777" w:rsidR="00916746" w:rsidRPr="00916746" w:rsidRDefault="00916746" w:rsidP="00916746">
      <w:pPr>
        <w:rPr>
          <w:bCs/>
        </w:rPr>
      </w:pPr>
      <w:r w:rsidRPr="00916746">
        <w:rPr>
          <w:bCs/>
        </w:rPr>
        <w:t xml:space="preserve">A </w:t>
      </w:r>
      <w:r w:rsidRPr="00916746">
        <w:rPr>
          <w:b/>
          <w:bCs/>
        </w:rPr>
        <w:t xml:space="preserve">Threat </w:t>
      </w:r>
      <w:r w:rsidRPr="00916746">
        <w:rPr>
          <w:bCs/>
        </w:rPr>
        <w:t xml:space="preserve">container can be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should be omitted. </w:t>
      </w:r>
    </w:p>
    <w:p w14:paraId="3D52B344" w14:textId="3B26BB4C" w:rsidR="00916746" w:rsidRPr="00916746" w:rsidRDefault="00916746" w:rsidP="00916746">
      <w:pPr>
        <w:rPr>
          <w:bCs/>
        </w:rPr>
      </w:pPr>
      <w:r w:rsidRPr="00916746">
        <w:rPr>
          <w:bCs/>
        </w:rPr>
        <w:t xml:space="preserve">The </w:t>
      </w:r>
      <w:r w:rsidRPr="00916746">
        <w:rPr>
          <w:bCs/>
          <w:i/>
          <w:iCs/>
        </w:rPr>
        <w:t xml:space="preserve">Date </w:t>
      </w:r>
      <w:r w:rsidRPr="00916746">
        <w:rPr>
          <w:bCs/>
        </w:rPr>
        <w:t xml:space="preserve">attribute is optional. </w:t>
      </w:r>
      <w:ins w:id="2427" w:author="Stefan Hagen" w:date="2017-03-11T22:11:00Z">
        <w:r w:rsidR="00BC29AB" w:rsidRPr="001A2D84">
          <w:t xml:space="preserve">All dateTime values in </w:t>
        </w:r>
        <w:r w:rsidR="00BC29AB">
          <w:t xml:space="preserve">CSAF </w:t>
        </w:r>
        <w:r w:rsidR="00BC29AB" w:rsidRPr="001A2D84">
          <w:t xml:space="preserve">CVRF require a </w:t>
        </w:r>
        <w:r w:rsidR="00BC29AB">
          <w:t xml:space="preserve">date and a </w:t>
        </w:r>
        <w:r w:rsidR="00BC29AB" w:rsidRPr="001A2D84">
          <w:t xml:space="preserve">time, and </w:t>
        </w:r>
        <w:r w:rsidR="00BC29AB">
          <w:t>SHOULD add</w:t>
        </w:r>
        <w:r w:rsidR="00BC29AB" w:rsidRPr="001A2D84">
          <w:t xml:space="preserve"> time zone </w:t>
        </w:r>
        <w:r w:rsidR="00BC29AB">
          <w:t>or offset</w:t>
        </w:r>
        <w:r w:rsidR="00BC29AB" w:rsidRPr="001A2D84">
          <w:t xml:space="preserve">. If </w:t>
        </w:r>
        <w:r w:rsidR="00BC29AB">
          <w:t xml:space="preserve">neither </w:t>
        </w:r>
        <w:r w:rsidR="00BC29AB" w:rsidRPr="001A2D84">
          <w:t xml:space="preserve">time zone </w:t>
        </w:r>
        <w:r w:rsidR="00BC29AB">
          <w:t>nor offset information is present, UTC SHOULD be assumed</w:t>
        </w:r>
      </w:ins>
      <w:del w:id="2428" w:author="Stefan Hagen" w:date="2017-03-11T22:11:00Z">
        <w:r w:rsidRPr="00916746" w:rsidDel="00BC29AB">
          <w:rPr>
            <w:bCs/>
          </w:rPr>
          <w:delText>All dateTime values in CVRF require a time, and we recommend the inclusion of a time zone as well (</w:delText>
        </w:r>
        <w:r w:rsidR="006303A1" w:rsidDel="00BC29AB">
          <w:delText>OASIS</w:delText>
        </w:r>
        <w:r w:rsidR="006303A1" w:rsidRPr="001A2D84" w:rsidDel="00BC29AB">
          <w:delText xml:space="preserve"> endorses the use of </w:delText>
        </w:r>
        <w:r w:rsidR="006303A1" w:rsidDel="00BC29AB">
          <w:delText xml:space="preserve">Universal Time Coordinated (UTC), also known as </w:delText>
        </w:r>
        <w:r w:rsidR="006303A1" w:rsidRPr="001A2D84" w:rsidDel="00BC29AB">
          <w:delText>GMT or “Zulu time”</w:delText>
        </w:r>
        <w:r w:rsidRPr="00916746" w:rsidDel="00BC29AB">
          <w:rPr>
            <w:bCs/>
          </w:rPr>
          <w:delText>). If a time zone is excluded, Zulu should be assumed</w:delText>
        </w:r>
      </w:del>
      <w:r w:rsidRPr="00916746">
        <w:rPr>
          <w:bCs/>
        </w:rPr>
        <w:t xml:space="preserve">. </w:t>
      </w:r>
    </w:p>
    <w:p w14:paraId="28B4045B" w14:textId="77777777" w:rsidR="00916746" w:rsidRPr="00916746" w:rsidRDefault="00916746" w:rsidP="00916746">
      <w:pPr>
        <w:rPr>
          <w:bCs/>
        </w:rPr>
      </w:pPr>
      <w:r w:rsidRPr="00916746">
        <w:rPr>
          <w:bCs/>
        </w:rPr>
        <w:t xml:space="preserve">The </w:t>
      </w:r>
      <w:r w:rsidRPr="00916746">
        <w:rPr>
          <w:bCs/>
          <w:i/>
          <w:iCs/>
        </w:rPr>
        <w:t xml:space="preserve">Type </w:t>
      </w:r>
      <w:r w:rsidRPr="00916746">
        <w:rPr>
          <w:bCs/>
        </w:rPr>
        <w:t xml:space="preserve">of Threat is required and can be one of the following: </w:t>
      </w:r>
    </w:p>
    <w:p w14:paraId="269A17EE" w14:textId="77777777" w:rsidR="00DE7CEF" w:rsidRDefault="00916746" w:rsidP="00916746">
      <w:pPr>
        <w:rPr>
          <w:bCs/>
        </w:rPr>
      </w:pPr>
      <w:r w:rsidRPr="00916746">
        <w:rPr>
          <w:b/>
          <w:bCs/>
        </w:rPr>
        <w:t xml:space="preserve">Impact: </w:t>
      </w:r>
      <w:r w:rsidRPr="00916746">
        <w:rPr>
          <w:bCs/>
        </w:rPr>
        <w:t xml:space="preserve">Impact contains an assessment of the impact on the user or the target set if the vulnerability is successfully exploited. (A description of the </w:t>
      </w:r>
      <w:r w:rsidRPr="00916746">
        <w:rPr>
          <w:b/>
          <w:bCs/>
        </w:rPr>
        <w:t xml:space="preserve">Target Set </w:t>
      </w:r>
      <w:r w:rsidRPr="00916746">
        <w:rPr>
          <w:bCs/>
          <w:i/>
          <w:iCs/>
        </w:rPr>
        <w:t xml:space="preserve">Type </w:t>
      </w:r>
      <w:r w:rsidRPr="00916746">
        <w:rPr>
          <w:bCs/>
        </w:rPr>
        <w:t xml:space="preserve">follows.) If applicable, for consistency and simplicity, this section can be a textual summary of the three CVSS impact metrics. These metrics measure how a vulnerability detracts from the three core security properties of an information system: Confidentiality, Integrity, and Availability. </w:t>
      </w:r>
    </w:p>
    <w:p w14:paraId="1D17E9EF" w14:textId="0094D890" w:rsidR="00916746" w:rsidRPr="00916746" w:rsidRDefault="00916746" w:rsidP="00916746">
      <w:pPr>
        <w:rPr>
          <w:bCs/>
        </w:rPr>
      </w:pPr>
      <w:r w:rsidRPr="00916746">
        <w:rPr>
          <w:b/>
          <w:bCs/>
        </w:rPr>
        <w:t xml:space="preserve">Exploit Status: </w:t>
      </w:r>
      <w:r w:rsidRPr="00916746">
        <w:rPr>
          <w:bCs/>
        </w:rPr>
        <w:t xml:space="preserve">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 </w:t>
      </w:r>
    </w:p>
    <w:p w14:paraId="522AB141" w14:textId="3A08159A" w:rsidR="0056749C" w:rsidRDefault="00916746" w:rsidP="0056749C">
      <w:pPr>
        <w:rPr>
          <w:bCs/>
        </w:rPr>
      </w:pPr>
      <w:r w:rsidRPr="00916746">
        <w:rPr>
          <w:b/>
          <w:bCs/>
        </w:rPr>
        <w:t xml:space="preserve">Target Set: </w:t>
      </w:r>
      <w:r w:rsidRPr="00916746">
        <w:rPr>
          <w:bCs/>
        </w:rPr>
        <w:t>Target Set contains a description of the currently known victim population in whatever terms are appropriate. Such terms may include: operating system platform, types of products, user segmen</w:t>
      </w:r>
      <w:r>
        <w:rPr>
          <w:bCs/>
        </w:rPr>
        <w:t>ts, and geographic distribution</w:t>
      </w:r>
      <w:r w:rsidR="0056749C" w:rsidRPr="00272C3F">
        <w:rPr>
          <w:bCs/>
        </w:rPr>
        <w:t xml:space="preserve">. </w:t>
      </w:r>
    </w:p>
    <w:p w14:paraId="0C251E0A" w14:textId="77777777" w:rsidR="00693918" w:rsidRDefault="00693918" w:rsidP="00693918">
      <w:pPr>
        <w:pStyle w:val="MemberHeading"/>
      </w:pPr>
      <w:r>
        <w:t>Example</w:t>
      </w:r>
    </w:p>
    <w:p w14:paraId="06FE1883" w14:textId="77777777" w:rsidR="00693918" w:rsidRDefault="00693918" w:rsidP="00693918">
      <w:pPr>
        <w:spacing w:before="0" w:after="0"/>
      </w:pPr>
    </w:p>
    <w:p w14:paraId="34967C23" w14:textId="4190A0BC" w:rsidR="00693918" w:rsidRPr="00693918" w:rsidRDefault="00693918" w:rsidP="0056749C">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_Ref476765952 \r \h </w:instrText>
      </w:r>
      <w:r>
        <w:rPr>
          <w:rFonts w:ascii="Courier New" w:hAnsi="Courier New"/>
          <w:sz w:val="16"/>
        </w:rPr>
      </w:r>
      <w:r>
        <w:rPr>
          <w:rFonts w:ascii="Courier New" w:hAnsi="Courier New"/>
          <w:sz w:val="16"/>
        </w:rPr>
        <w:fldChar w:fldCharType="separate"/>
      </w:r>
      <w:r w:rsidR="00A07A1F">
        <w:rPr>
          <w:rFonts w:ascii="Courier New" w:hAnsi="Courier New"/>
          <w:sz w:val="16"/>
        </w:rPr>
        <w:t>6.11.1.1</w:t>
      </w:r>
      <w:r>
        <w:rPr>
          <w:rFonts w:ascii="Courier New" w:hAnsi="Courier New"/>
          <w:sz w:val="16"/>
        </w:rPr>
        <w:fldChar w:fldCharType="end"/>
      </w:r>
    </w:p>
    <w:p w14:paraId="105771A7" w14:textId="6C9BC258" w:rsidR="0056749C" w:rsidRDefault="0056749C" w:rsidP="0056749C">
      <w:pPr>
        <w:pStyle w:val="Heading4"/>
      </w:pPr>
      <w:bookmarkStart w:id="2429" w:name="_Ref476765952"/>
      <w:bookmarkStart w:id="2430" w:name="_Toc477122316"/>
      <w:r>
        <w:t xml:space="preserve">Vulnerability – </w:t>
      </w:r>
      <w:r w:rsidR="00916746">
        <w:t>Threats – Threat</w:t>
      </w:r>
      <w:r>
        <w:t xml:space="preserve"> –</w:t>
      </w:r>
      <w:r w:rsidR="00916746">
        <w:t xml:space="preserve"> </w:t>
      </w:r>
      <w:r>
        <w:t>D</w:t>
      </w:r>
      <w:r w:rsidR="00916746">
        <w:t>escription</w:t>
      </w:r>
      <w:bookmarkEnd w:id="2429"/>
      <w:bookmarkEnd w:id="2430"/>
    </w:p>
    <w:p w14:paraId="05AFC473" w14:textId="086CC546" w:rsidR="0056749C" w:rsidRDefault="0056749C" w:rsidP="0056749C">
      <w:pPr>
        <w:pStyle w:val="MemberHeading"/>
        <w:rPr>
          <w:rStyle w:val="Element"/>
        </w:rPr>
      </w:pPr>
      <w:proofErr w:type="gramStart"/>
      <w:r>
        <w:rPr>
          <w:rStyle w:val="Element"/>
        </w:rPr>
        <w:t>vuln:Vulnerabilty</w:t>
      </w:r>
      <w:proofErr w:type="gramEnd"/>
      <w:r>
        <w:rPr>
          <w:rStyle w:val="Element"/>
        </w:rPr>
        <w:t xml:space="preserve"> / </w:t>
      </w:r>
      <w:r w:rsidR="00916746">
        <w:rPr>
          <w:rStyle w:val="Element"/>
        </w:rPr>
        <w:t xml:space="preserve">vuln:Threats / vuln:Threat </w:t>
      </w:r>
      <w:r>
        <w:rPr>
          <w:rStyle w:val="Element"/>
        </w:rPr>
        <w:t xml:space="preserve"> / vuln:D</w:t>
      </w:r>
      <w:r w:rsidR="00916746">
        <w:rPr>
          <w:rStyle w:val="Element"/>
        </w:rPr>
        <w:t>escription</w:t>
      </w:r>
    </w:p>
    <w:p w14:paraId="43102CC5" w14:textId="56F5312F" w:rsidR="0056749C" w:rsidRPr="005D4C8E" w:rsidRDefault="0056749C" w:rsidP="0056749C">
      <w:pPr>
        <w:pStyle w:val="Member"/>
      </w:pPr>
      <w:r w:rsidRPr="005D4C8E">
        <w:rPr>
          <w:b/>
        </w:rPr>
        <w:t>Data Type:</w:t>
      </w:r>
      <w:r>
        <w:tab/>
      </w:r>
      <w:r>
        <w:tab/>
      </w:r>
      <w:r w:rsidR="00916746">
        <w:t>string</w:t>
      </w:r>
      <w:r w:rsidR="00916746">
        <w:br/>
      </w:r>
      <w:r w:rsidR="00916746">
        <w:rPr>
          <w:b/>
        </w:rPr>
        <w:t>Range</w:t>
      </w:r>
      <w:r w:rsidR="00916746" w:rsidRPr="005D4C8E">
        <w:rPr>
          <w:b/>
        </w:rPr>
        <w:t>:</w:t>
      </w:r>
      <w:r w:rsidR="00916746">
        <w:tab/>
      </w:r>
      <w:r w:rsidR="00916746">
        <w:tab/>
      </w:r>
      <w:r w:rsidR="00916746">
        <w:tab/>
        <w:t>unrestricted</w:t>
      </w:r>
      <w:r>
        <w:br/>
      </w:r>
      <w:r w:rsidRPr="005D4C8E">
        <w:rPr>
          <w:b/>
        </w:rPr>
        <w:t>Minimum Occurrences:</w:t>
      </w:r>
      <w:r>
        <w:tab/>
        <w:t>1</w:t>
      </w:r>
      <w:r>
        <w:br/>
      </w:r>
      <w:r w:rsidRPr="005D4C8E">
        <w:rPr>
          <w:b/>
        </w:rPr>
        <w:t>Maximum Occurrences:</w:t>
      </w:r>
      <w:r>
        <w:tab/>
      </w:r>
      <w:r w:rsidR="00916746">
        <w:t>1</w:t>
      </w:r>
      <w:r>
        <w:br/>
      </w:r>
      <w:r w:rsidRPr="005D4C8E">
        <w:rPr>
          <w:b/>
        </w:rPr>
        <w:t>Parent:</w:t>
      </w:r>
      <w:r>
        <w:tab/>
      </w:r>
      <w:r>
        <w:tab/>
      </w:r>
      <w:r>
        <w:tab/>
      </w:r>
      <w:r w:rsidR="00916746">
        <w:t>Threat</w:t>
      </w:r>
    </w:p>
    <w:p w14:paraId="5E9255DC" w14:textId="77777777" w:rsidR="0056749C" w:rsidRDefault="0056749C" w:rsidP="0056749C">
      <w:pPr>
        <w:spacing w:before="0" w:after="0"/>
      </w:pPr>
    </w:p>
    <w:p w14:paraId="2EF4C006" w14:textId="165A8AA4" w:rsidR="0056749C" w:rsidRPr="00864BEA" w:rsidRDefault="0056749C" w:rsidP="0056749C">
      <w:r w:rsidRPr="00F32D93">
        <w:t>Th</w:t>
      </w:r>
      <w:r>
        <w:t>e e</w:t>
      </w:r>
      <w:r w:rsidRPr="00F32D93">
        <w:t>lement</w:t>
      </w:r>
      <w:r>
        <w:rPr>
          <w:b/>
          <w:bCs/>
        </w:rPr>
        <w:t xml:space="preserve"> </w:t>
      </w:r>
      <w:proofErr w:type="gramStart"/>
      <w:r>
        <w:rPr>
          <w:rStyle w:val="Element"/>
        </w:rPr>
        <w:t>vuln:D</w:t>
      </w:r>
      <w:r w:rsidR="00916746">
        <w:rPr>
          <w:rStyle w:val="Element"/>
        </w:rPr>
        <w:t>escription</w:t>
      </w:r>
      <w:proofErr w:type="gramEnd"/>
      <w:r w:rsidRPr="00F32D93">
        <w:rPr>
          <w:b/>
          <w:bCs/>
        </w:rPr>
        <w:t xml:space="preserve"> </w:t>
      </w:r>
      <w:r w:rsidR="00916746" w:rsidRPr="00916746">
        <w:t>contain</w:t>
      </w:r>
      <w:r w:rsidR="00916746">
        <w:t>s</w:t>
      </w:r>
      <w:r w:rsidR="00916746" w:rsidRPr="00916746">
        <w:t xml:space="preserve"> a thorough human-readable discussion of the </w:t>
      </w:r>
      <w:r w:rsidR="00916746" w:rsidRPr="00916746">
        <w:rPr>
          <w:b/>
          <w:bCs/>
        </w:rPr>
        <w:t>Threat</w:t>
      </w:r>
      <w:r w:rsidRPr="00864BEA">
        <w:t xml:space="preserve">. </w:t>
      </w:r>
    </w:p>
    <w:p w14:paraId="69A90CEC" w14:textId="5DC5C4C9" w:rsidR="002223DB" w:rsidRDefault="002223DB" w:rsidP="002223DB">
      <w:pPr>
        <w:pStyle w:val="MemberHeading"/>
      </w:pPr>
      <w:r>
        <w:lastRenderedPageBreak/>
        <w:t>Examples</w:t>
      </w:r>
    </w:p>
    <w:p w14:paraId="5D230867" w14:textId="6C8F6BB4" w:rsidR="00AC485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31" w:author="Stefan Hagen" w:date="2017-03-12T22:48:00Z">
        <w:r w:rsidR="00A07A1F">
          <w:rPr>
            <w:noProof/>
          </w:rPr>
          <w:t>57</w:t>
        </w:r>
      </w:ins>
      <w:del w:id="2432" w:author="Stefan Hagen" w:date="2017-03-11T23:24:00Z">
        <w:r w:rsidR="00147C8E" w:rsidDel="004377E7">
          <w:rPr>
            <w:noProof/>
          </w:rPr>
          <w:delText>44</w:delText>
        </w:r>
      </w:del>
      <w:r w:rsidR="00A07A1F">
        <w:rPr>
          <w:noProof/>
        </w:rPr>
        <w:fldChar w:fldCharType="end"/>
      </w:r>
      <w:r w:rsidRPr="003F1FAD">
        <w:t>:</w:t>
      </w:r>
      <w:r>
        <w:t xml:space="preserve"> </w:t>
      </w:r>
      <w:r w:rsidR="002223DB">
        <w:t>Impact</w:t>
      </w:r>
      <w:r>
        <w:t>:</w:t>
      </w:r>
      <w:r w:rsidR="00AC4858" w:rsidRPr="00AC4858">
        <w:rPr>
          <w:rFonts w:ascii="MS Mincho" w:eastAsia="MS Mincho" w:hAnsi="MS Mincho" w:cs="MS Mincho"/>
        </w:rPr>
        <w:t> </w:t>
      </w:r>
    </w:p>
    <w:p w14:paraId="0AD5CE7D" w14:textId="6A6B07F6" w:rsidR="00AC4858" w:rsidRPr="00AC4858" w:rsidRDefault="002223DB" w:rsidP="002223DB">
      <w:pPr>
        <w:pStyle w:val="Examplesmall"/>
      </w:pPr>
      <w:r>
        <w:t>&lt;Threat Type="Impact"</w:t>
      </w:r>
      <w:r w:rsidR="00AC4858">
        <w:t>&gt;</w:t>
      </w:r>
      <w:r w:rsidR="00AC4858">
        <w:br/>
        <w:t xml:space="preserve">  </w:t>
      </w:r>
      <w:r w:rsidR="00AC4858" w:rsidRPr="00AC4858">
        <w:t>&lt;Description&gt;complete compromise of the integrity of affected machines &lt;/Description&gt;</w:t>
      </w:r>
      <w:r w:rsidR="00AC4858">
        <w:br/>
        <w:t>&lt;/Threat&gt;</w:t>
      </w:r>
      <w:r w:rsidR="00AC4858" w:rsidRPr="00AC4858">
        <w:t xml:space="preserve"> </w:t>
      </w:r>
    </w:p>
    <w:p w14:paraId="7E777D9E" w14:textId="1228E562" w:rsidR="0056749C" w:rsidRDefault="0056749C" w:rsidP="0056749C"/>
    <w:p w14:paraId="3D6FE9D1" w14:textId="2C1A9A99" w:rsidR="00AC485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33" w:author="Stefan Hagen" w:date="2017-03-12T22:48:00Z">
        <w:r w:rsidR="00A07A1F">
          <w:rPr>
            <w:noProof/>
          </w:rPr>
          <w:t>58</w:t>
        </w:r>
      </w:ins>
      <w:del w:id="2434" w:author="Stefan Hagen" w:date="2017-03-11T23:24:00Z">
        <w:r w:rsidR="00147C8E" w:rsidDel="004377E7">
          <w:rPr>
            <w:noProof/>
          </w:rPr>
          <w:delText>45</w:delText>
        </w:r>
      </w:del>
      <w:r w:rsidR="00A07A1F">
        <w:rPr>
          <w:noProof/>
        </w:rPr>
        <w:fldChar w:fldCharType="end"/>
      </w:r>
      <w:r w:rsidRPr="003F1FAD">
        <w:t>:</w:t>
      </w:r>
      <w:r>
        <w:t xml:space="preserve"> </w:t>
      </w:r>
      <w:r w:rsidR="00AC4858">
        <w:t>Exploit Status:</w:t>
      </w:r>
    </w:p>
    <w:p w14:paraId="2F4CF377" w14:textId="7368D8CB" w:rsidR="00AC4858" w:rsidRDefault="002223DB" w:rsidP="002223DB">
      <w:pPr>
        <w:pStyle w:val="Examplesmall"/>
      </w:pPr>
      <w:r>
        <w:t>&lt;Threat Type="Exploit Status"&gt;</w:t>
      </w:r>
      <w:r>
        <w:br/>
        <w:t xml:space="preserve">  </w:t>
      </w:r>
      <w:r w:rsidR="00AC4858">
        <w:t>&lt;Description&gt;none</w:t>
      </w:r>
      <w:r>
        <w:t>&lt;/Description&gt;</w:t>
      </w:r>
      <w:r>
        <w:br/>
        <w:t xml:space="preserve">  </w:t>
      </w:r>
      <w:r w:rsidR="00AC4858">
        <w:t>&lt;Date&gt;2</w:t>
      </w:r>
      <w:r>
        <w:t>011-11-26T00:00:00+00:00&lt;/Date&gt;</w:t>
      </w:r>
      <w:r>
        <w:br/>
        <w:t xml:space="preserve">  </w:t>
      </w:r>
      <w:r w:rsidR="00AC4858">
        <w:t>&lt;Pr</w:t>
      </w:r>
      <w:r>
        <w:t>oductID&gt;CVRFPID-0000&lt;/ProductID&gt;</w:t>
      </w:r>
      <w:r>
        <w:br/>
      </w:r>
      <w:r w:rsidR="00AC4858">
        <w:t>&lt;/Threat&gt;</w:t>
      </w:r>
    </w:p>
    <w:p w14:paraId="16CE2808" w14:textId="35A40A3D" w:rsidR="002223DB"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35" w:author="Stefan Hagen" w:date="2017-03-12T22:48:00Z">
        <w:r w:rsidR="00A07A1F">
          <w:rPr>
            <w:noProof/>
          </w:rPr>
          <w:t>59</w:t>
        </w:r>
      </w:ins>
      <w:del w:id="2436" w:author="Stefan Hagen" w:date="2017-03-11T23:24:00Z">
        <w:r w:rsidR="00147C8E" w:rsidDel="004377E7">
          <w:rPr>
            <w:noProof/>
          </w:rPr>
          <w:delText>46</w:delText>
        </w:r>
      </w:del>
      <w:r w:rsidR="00A07A1F">
        <w:rPr>
          <w:noProof/>
        </w:rPr>
        <w:fldChar w:fldCharType="end"/>
      </w:r>
      <w:r w:rsidRPr="003F1FAD">
        <w:t>:</w:t>
      </w:r>
      <w:r>
        <w:t xml:space="preserve"> Exploit Status without Product ID:</w:t>
      </w:r>
    </w:p>
    <w:p w14:paraId="3624F7F2" w14:textId="333E6CC3" w:rsidR="00AC4858" w:rsidRDefault="002223DB" w:rsidP="002223DB">
      <w:pPr>
        <w:pStyle w:val="Examplesmall"/>
      </w:pPr>
      <w:r>
        <w:t>&lt;Threat Type="Exploit Status"</w:t>
      </w:r>
      <w:r w:rsidR="00AC4858">
        <w:t>&gt;</w:t>
      </w:r>
    </w:p>
    <w:p w14:paraId="406DEF05" w14:textId="3A4C7347" w:rsidR="00AC4858" w:rsidRDefault="002223DB" w:rsidP="002223DB">
      <w:pPr>
        <w:pStyle w:val="Examplesmall"/>
      </w:pPr>
      <w:r>
        <w:t xml:space="preserve">  </w:t>
      </w:r>
      <w:r w:rsidR="00AC4858">
        <w:t>&lt;Description&gt;proof of concept</w:t>
      </w:r>
      <w:r>
        <w:t>&lt;/Description&gt;</w:t>
      </w:r>
      <w:r>
        <w:br/>
        <w:t xml:space="preserve">  </w:t>
      </w:r>
      <w:r w:rsidR="00AC4858">
        <w:t>&lt;/Date&gt;2011-11-26T00:00:00+00:00&lt;/Date&gt;</w:t>
      </w:r>
    </w:p>
    <w:p w14:paraId="5477799E" w14:textId="77777777" w:rsidR="00AC4858" w:rsidRDefault="00AC4858" w:rsidP="002223DB">
      <w:pPr>
        <w:pStyle w:val="Examplesmall"/>
      </w:pPr>
      <w:r>
        <w:t>&lt;/Threat&gt;</w:t>
      </w:r>
    </w:p>
    <w:p w14:paraId="2E94031A" w14:textId="77777777" w:rsidR="002223DB" w:rsidRDefault="002223DB" w:rsidP="00AC4858"/>
    <w:p w14:paraId="06818455" w14:textId="663C8EC5" w:rsidR="00AC485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37" w:author="Stefan Hagen" w:date="2017-03-12T22:48:00Z">
        <w:r w:rsidR="00A07A1F">
          <w:rPr>
            <w:noProof/>
          </w:rPr>
          <w:t>60</w:t>
        </w:r>
      </w:ins>
      <w:del w:id="2438" w:author="Stefan Hagen" w:date="2017-03-11T23:24:00Z">
        <w:r w:rsidR="00147C8E" w:rsidDel="004377E7">
          <w:rPr>
            <w:noProof/>
          </w:rPr>
          <w:delText>47</w:delText>
        </w:r>
      </w:del>
      <w:r w:rsidR="00A07A1F">
        <w:rPr>
          <w:noProof/>
        </w:rPr>
        <w:fldChar w:fldCharType="end"/>
      </w:r>
      <w:r w:rsidRPr="003F1FAD">
        <w:t>:</w:t>
      </w:r>
      <w:r>
        <w:t xml:space="preserve"> </w:t>
      </w:r>
      <w:r w:rsidR="00AC4858">
        <w:t>Target Set:</w:t>
      </w:r>
    </w:p>
    <w:p w14:paraId="17DBCAE3" w14:textId="4B9380B9" w:rsidR="00AC4858" w:rsidRDefault="00AC4858" w:rsidP="002223DB">
      <w:pPr>
        <w:pStyle w:val="Examplesmall"/>
      </w:pPr>
      <w:r>
        <w:t>&lt;T</w:t>
      </w:r>
      <w:r w:rsidR="002223DB">
        <w:t>hreat Type="Target Set"&gt;</w:t>
      </w:r>
      <w:r w:rsidR="002223DB">
        <w:br/>
        <w:t xml:space="preserve">  </w:t>
      </w:r>
      <w:r>
        <w:t>&lt;Description&gt;Financial Institutions</w:t>
      </w:r>
      <w:r w:rsidR="002223DB">
        <w:t>&lt;/Description&gt;</w:t>
      </w:r>
      <w:r w:rsidR="002223DB">
        <w:br/>
      </w:r>
      <w:r>
        <w:t>&lt;/Threat&gt;</w:t>
      </w:r>
    </w:p>
    <w:p w14:paraId="7DA4B1D9" w14:textId="729986E8" w:rsidR="002223DB"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39" w:author="Stefan Hagen" w:date="2017-03-12T22:48:00Z">
        <w:r w:rsidR="00A07A1F">
          <w:rPr>
            <w:noProof/>
          </w:rPr>
          <w:t>61</w:t>
        </w:r>
      </w:ins>
      <w:del w:id="2440" w:author="Stefan Hagen" w:date="2017-03-11T23:24:00Z">
        <w:r w:rsidR="00147C8E" w:rsidDel="004377E7">
          <w:rPr>
            <w:noProof/>
          </w:rPr>
          <w:delText>48</w:delText>
        </w:r>
      </w:del>
      <w:r w:rsidR="00A07A1F">
        <w:rPr>
          <w:noProof/>
        </w:rPr>
        <w:fldChar w:fldCharType="end"/>
      </w:r>
      <w:r w:rsidRPr="003F1FAD">
        <w:t>:</w:t>
      </w:r>
      <w:r>
        <w:t xml:space="preserve"> Target Set variation of content:</w:t>
      </w:r>
    </w:p>
    <w:p w14:paraId="657BE3B2" w14:textId="7CB19D9C" w:rsidR="00AC4858" w:rsidRDefault="002223DB" w:rsidP="002223DB">
      <w:pPr>
        <w:pStyle w:val="Examplesmall"/>
      </w:pPr>
      <w:r>
        <w:t>&lt;Threat Type="Target Set"&gt;</w:t>
      </w:r>
      <w:r>
        <w:br/>
        <w:t xml:space="preserve">  </w:t>
      </w:r>
      <w:r w:rsidR="00AC4858">
        <w:t>&lt;Description&gt;US Government Agencies</w:t>
      </w:r>
      <w:r>
        <w:t>&lt;/Description&gt;</w:t>
      </w:r>
      <w:r>
        <w:br/>
      </w:r>
      <w:r w:rsidR="00AC4858">
        <w:t>&lt;/Threat&gt;</w:t>
      </w:r>
    </w:p>
    <w:p w14:paraId="06D95484" w14:textId="17DE4E99"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41" w:author="Stefan Hagen" w:date="2017-03-12T22:48:00Z">
        <w:r w:rsidR="00A07A1F">
          <w:rPr>
            <w:noProof/>
          </w:rPr>
          <w:t>62</w:t>
        </w:r>
      </w:ins>
      <w:del w:id="2442" w:author="Stefan Hagen" w:date="2017-03-11T23:24:00Z">
        <w:r w:rsidR="00147C8E" w:rsidDel="004377E7">
          <w:rPr>
            <w:noProof/>
          </w:rPr>
          <w:delText>49</w:delText>
        </w:r>
      </w:del>
      <w:r w:rsidR="00A07A1F">
        <w:rPr>
          <w:noProof/>
        </w:rPr>
        <w:fldChar w:fldCharType="end"/>
      </w:r>
      <w:r w:rsidRPr="003F1FAD">
        <w:t>:</w:t>
      </w:r>
      <w:r>
        <w:t xml:space="preserve"> Target Set with another variation of content:</w:t>
      </w:r>
    </w:p>
    <w:p w14:paraId="45F4A131" w14:textId="2735B09F" w:rsidR="00AC4858" w:rsidRDefault="002223DB" w:rsidP="002223DB">
      <w:pPr>
        <w:pStyle w:val="Examplesmall"/>
      </w:pPr>
      <w:r>
        <w:t>&lt;Threat Type="Target Set"&gt;</w:t>
      </w:r>
      <w:r>
        <w:br/>
        <w:t xml:space="preserve">  </w:t>
      </w:r>
      <w:r w:rsidR="00AC4858">
        <w:t>&lt;Description&gt;All versions of BIND</w:t>
      </w:r>
      <w:r>
        <w:t>&lt;/Description&gt;</w:t>
      </w:r>
      <w:r>
        <w:br/>
      </w:r>
      <w:r w:rsidR="00AC4858">
        <w:t>&lt;/Threat&gt;</w:t>
      </w:r>
    </w:p>
    <w:p w14:paraId="3B242D0E" w14:textId="38395A2C" w:rsidR="00F158A7" w:rsidRDefault="00F158A7" w:rsidP="00F158A7">
      <w:pPr>
        <w:pStyle w:val="Heading4"/>
      </w:pPr>
      <w:bookmarkStart w:id="2443" w:name="_Toc477122317"/>
      <w:r>
        <w:t>Vulnerability – Threats – Threat – Product ID</w:t>
      </w:r>
      <w:bookmarkEnd w:id="2443"/>
    </w:p>
    <w:p w14:paraId="75E14EC6" w14:textId="76AFE4FE" w:rsidR="00F158A7" w:rsidRDefault="00F158A7" w:rsidP="00F158A7">
      <w:pPr>
        <w:pStyle w:val="MemberHeading"/>
        <w:rPr>
          <w:rStyle w:val="Element"/>
        </w:rPr>
      </w:pPr>
      <w:proofErr w:type="gramStart"/>
      <w:r>
        <w:rPr>
          <w:rStyle w:val="Element"/>
        </w:rPr>
        <w:t>vuln:Vulnerabilty</w:t>
      </w:r>
      <w:proofErr w:type="gramEnd"/>
      <w:r>
        <w:rPr>
          <w:rStyle w:val="Element"/>
        </w:rPr>
        <w:t xml:space="preserve"> / vuln:Threats / vuln:Threat  / vuln:ProductID</w:t>
      </w:r>
    </w:p>
    <w:p w14:paraId="5F97E6DB" w14:textId="0A8B975C" w:rsidR="00F158A7" w:rsidRPr="005D4C8E" w:rsidRDefault="00F158A7" w:rsidP="00F158A7">
      <w:pPr>
        <w:pStyle w:val="Member"/>
      </w:pPr>
      <w:r w:rsidRPr="005D4C8E">
        <w:rPr>
          <w:b/>
        </w:rPr>
        <w:t>Data Type:</w:t>
      </w:r>
      <w:r>
        <w:tab/>
      </w:r>
      <w:r>
        <w:tab/>
        <w:t>token</w:t>
      </w:r>
      <w:r>
        <w:br/>
      </w:r>
      <w:r w:rsidRPr="005D4C8E">
        <w:rPr>
          <w:b/>
        </w:rPr>
        <w:t>Minimum Occurrences:</w:t>
      </w:r>
      <w:r>
        <w:tab/>
        <w:t>0</w:t>
      </w:r>
      <w:r>
        <w:br/>
      </w:r>
      <w:r w:rsidRPr="005D4C8E">
        <w:rPr>
          <w:b/>
        </w:rPr>
        <w:t>Maximum Occurrences:</w:t>
      </w:r>
      <w:r>
        <w:tab/>
        <w:t>unbounded</w:t>
      </w:r>
      <w:r>
        <w:br/>
      </w:r>
      <w:r w:rsidRPr="005D4C8E">
        <w:rPr>
          <w:b/>
        </w:rPr>
        <w:t>Parent:</w:t>
      </w:r>
      <w:r>
        <w:tab/>
      </w:r>
      <w:r>
        <w:tab/>
      </w:r>
      <w:r>
        <w:tab/>
        <w:t>Threat</w:t>
      </w:r>
    </w:p>
    <w:p w14:paraId="6180532C" w14:textId="77777777" w:rsidR="00F158A7" w:rsidRDefault="00F158A7" w:rsidP="00F158A7">
      <w:pPr>
        <w:spacing w:before="0" w:after="0"/>
      </w:pPr>
    </w:p>
    <w:p w14:paraId="1303A33E" w14:textId="220D6A6E" w:rsidR="00F158A7" w:rsidRDefault="00F158A7" w:rsidP="00F158A7">
      <w:r w:rsidRPr="00F158A7">
        <w:t xml:space="preserve">If the </w:t>
      </w:r>
      <w:r w:rsidRPr="00F158A7">
        <w:rPr>
          <w:b/>
          <w:bCs/>
        </w:rPr>
        <w:t xml:space="preserve">Threat </w:t>
      </w:r>
      <w:r w:rsidRPr="00F158A7">
        <w:t xml:space="preserve">pertains to a specific product, </w:t>
      </w:r>
      <w:r>
        <w:t>an optional e</w:t>
      </w:r>
      <w:r w:rsidRPr="00F32D93">
        <w:t>lement</w:t>
      </w:r>
      <w:r>
        <w:rPr>
          <w:b/>
          <w:bCs/>
        </w:rPr>
        <w:t xml:space="preserve"> </w:t>
      </w:r>
      <w:proofErr w:type="gramStart"/>
      <w:r>
        <w:rPr>
          <w:rStyle w:val="Element"/>
        </w:rPr>
        <w:t>vuln:ProductID</w:t>
      </w:r>
      <w:proofErr w:type="gramEnd"/>
      <w:r w:rsidRPr="00F32D93">
        <w:rPr>
          <w:b/>
          <w:bCs/>
        </w:rPr>
        <w:t xml:space="preserve"> </w:t>
      </w:r>
      <w:r w:rsidRPr="00F158A7">
        <w:t xml:space="preserve">can be added to reference that product. The reference is made using the unique </w:t>
      </w:r>
      <w:r w:rsidRPr="00F158A7">
        <w:rPr>
          <w:i/>
          <w:iCs/>
        </w:rPr>
        <w:t xml:space="preserve">Product ID </w:t>
      </w:r>
      <w:r w:rsidRPr="00F158A7">
        <w:t xml:space="preserve">attribute of a </w:t>
      </w:r>
      <w:r w:rsidRPr="00F158A7">
        <w:rPr>
          <w:b/>
          <w:bCs/>
        </w:rPr>
        <w:t xml:space="preserve">Full Product Name </w:t>
      </w:r>
      <w:r w:rsidRPr="00F158A7">
        <w:t xml:space="preserve">element that is defined in the </w:t>
      </w:r>
      <w:r w:rsidRPr="00F158A7">
        <w:rPr>
          <w:b/>
          <w:bCs/>
        </w:rPr>
        <w:t>Product Tree</w:t>
      </w:r>
      <w:r w:rsidRPr="00F158A7">
        <w:t xml:space="preserve">. If a </w:t>
      </w:r>
      <w:r w:rsidRPr="00F158A7">
        <w:rPr>
          <w:b/>
          <w:bCs/>
        </w:rPr>
        <w:t xml:space="preserve">Threat </w:t>
      </w:r>
      <w:r w:rsidRPr="00F158A7">
        <w:t xml:space="preserve">applies to more than one Product, you can add multiple </w:t>
      </w:r>
      <w:r w:rsidRPr="00F158A7">
        <w:rPr>
          <w:b/>
          <w:bCs/>
        </w:rPr>
        <w:t xml:space="preserve">Product ID </w:t>
      </w:r>
      <w:r w:rsidRPr="00F158A7">
        <w:t xml:space="preserve">elements accordingly, or add the </w:t>
      </w:r>
      <w:r>
        <w:rPr>
          <w:b/>
          <w:bCs/>
        </w:rPr>
        <w:t>Group</w:t>
      </w:r>
      <w:r w:rsidRPr="00F158A7">
        <w:rPr>
          <w:b/>
          <w:bCs/>
        </w:rPr>
        <w:t xml:space="preserve"> ID </w:t>
      </w:r>
      <w:r w:rsidRPr="00F158A7">
        <w:t>element (see belo</w:t>
      </w:r>
      <w:r>
        <w:t>w) instead</w:t>
      </w:r>
      <w:r w:rsidRPr="00864BEA">
        <w:t>.</w:t>
      </w:r>
    </w:p>
    <w:p w14:paraId="51F03ABE" w14:textId="77777777" w:rsidR="00693918" w:rsidRDefault="00693918" w:rsidP="00693918">
      <w:pPr>
        <w:pStyle w:val="MemberHeading"/>
      </w:pPr>
      <w:r>
        <w:t>Example</w:t>
      </w:r>
    </w:p>
    <w:p w14:paraId="080A7952" w14:textId="77777777" w:rsidR="00693918" w:rsidRDefault="00693918" w:rsidP="00693918">
      <w:pPr>
        <w:spacing w:before="0" w:after="0"/>
      </w:pPr>
    </w:p>
    <w:p w14:paraId="64731786" w14:textId="7D6ED38A" w:rsidR="00693918" w:rsidRPr="00864BEA" w:rsidRDefault="00693918" w:rsidP="00F158A7">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_Ref476765952 \r \h </w:instrText>
      </w:r>
      <w:r>
        <w:rPr>
          <w:rFonts w:ascii="Courier New" w:hAnsi="Courier New"/>
          <w:sz w:val="16"/>
        </w:rPr>
      </w:r>
      <w:r>
        <w:rPr>
          <w:rFonts w:ascii="Courier New" w:hAnsi="Courier New"/>
          <w:sz w:val="16"/>
        </w:rPr>
        <w:fldChar w:fldCharType="separate"/>
      </w:r>
      <w:r w:rsidR="00A07A1F">
        <w:rPr>
          <w:rFonts w:ascii="Courier New" w:hAnsi="Courier New"/>
          <w:sz w:val="16"/>
        </w:rPr>
        <w:t>6.11.1.1</w:t>
      </w:r>
      <w:r>
        <w:rPr>
          <w:rFonts w:ascii="Courier New" w:hAnsi="Courier New"/>
          <w:sz w:val="16"/>
        </w:rPr>
        <w:fldChar w:fldCharType="end"/>
      </w:r>
    </w:p>
    <w:p w14:paraId="6CCA80CF" w14:textId="04987A8F" w:rsidR="007F10FE" w:rsidRDefault="007F10FE" w:rsidP="007F10FE">
      <w:pPr>
        <w:pStyle w:val="Heading4"/>
      </w:pPr>
      <w:bookmarkStart w:id="2444" w:name="_Toc477122318"/>
      <w:r>
        <w:lastRenderedPageBreak/>
        <w:t>Vulnerability – Threats – Threat – Group ID</w:t>
      </w:r>
      <w:bookmarkEnd w:id="2444"/>
    </w:p>
    <w:p w14:paraId="2FBC79DD" w14:textId="3D3E16BC" w:rsidR="007F10FE" w:rsidRDefault="007F10FE" w:rsidP="007F10FE">
      <w:pPr>
        <w:pStyle w:val="MemberHeading"/>
        <w:rPr>
          <w:rStyle w:val="Element"/>
        </w:rPr>
      </w:pPr>
      <w:proofErr w:type="gramStart"/>
      <w:r>
        <w:rPr>
          <w:rStyle w:val="Element"/>
        </w:rPr>
        <w:t>vuln:Vulnerabilty</w:t>
      </w:r>
      <w:proofErr w:type="gramEnd"/>
      <w:r>
        <w:rPr>
          <w:rStyle w:val="Element"/>
        </w:rPr>
        <w:t xml:space="preserve"> / vuln:Threats / vuln:Threat  / vuln:GroupID</w:t>
      </w:r>
    </w:p>
    <w:p w14:paraId="6C9BE614" w14:textId="77777777" w:rsidR="007F10FE" w:rsidRPr="005D4C8E" w:rsidRDefault="007F10FE" w:rsidP="007F10FE">
      <w:pPr>
        <w:pStyle w:val="Member"/>
      </w:pPr>
      <w:r w:rsidRPr="005D4C8E">
        <w:rPr>
          <w:b/>
        </w:rPr>
        <w:t>Data Type:</w:t>
      </w:r>
      <w:r>
        <w:tab/>
      </w:r>
      <w:r>
        <w:tab/>
        <w:t>token</w:t>
      </w:r>
      <w:r>
        <w:br/>
      </w:r>
      <w:r w:rsidRPr="005D4C8E">
        <w:rPr>
          <w:b/>
        </w:rPr>
        <w:t>Minimum Occurrences:</w:t>
      </w:r>
      <w:r>
        <w:tab/>
        <w:t>0</w:t>
      </w:r>
      <w:r>
        <w:br/>
      </w:r>
      <w:r w:rsidRPr="005D4C8E">
        <w:rPr>
          <w:b/>
        </w:rPr>
        <w:t>Maximum Occurrences:</w:t>
      </w:r>
      <w:r>
        <w:tab/>
        <w:t>unbounded</w:t>
      </w:r>
      <w:r>
        <w:br/>
      </w:r>
      <w:r w:rsidRPr="005D4C8E">
        <w:rPr>
          <w:b/>
        </w:rPr>
        <w:t>Parent:</w:t>
      </w:r>
      <w:r>
        <w:tab/>
      </w:r>
      <w:r>
        <w:tab/>
      </w:r>
      <w:r>
        <w:tab/>
        <w:t>Threat</w:t>
      </w:r>
    </w:p>
    <w:p w14:paraId="33D68274" w14:textId="77777777" w:rsidR="007F10FE" w:rsidRDefault="007F10FE" w:rsidP="007F10FE">
      <w:pPr>
        <w:spacing w:before="0" w:after="0"/>
      </w:pPr>
    </w:p>
    <w:p w14:paraId="47577947" w14:textId="16E64381" w:rsidR="007F10FE" w:rsidRDefault="007F10FE" w:rsidP="007F10FE">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proofErr w:type="gramStart"/>
      <w:r>
        <w:rPr>
          <w:rStyle w:val="Element"/>
        </w:rPr>
        <w:t>vuln:GroupID</w:t>
      </w:r>
      <w:proofErr w:type="gramEnd"/>
      <w:r w:rsidRPr="00F32D93">
        <w:rPr>
          <w:b/>
          <w:bCs/>
        </w:rPr>
        <w:t xml:space="preserve"> </w:t>
      </w:r>
      <w:r w:rsidRPr="007F10FE">
        <w:t xml:space="preserve">can be added to reference that group of products. The reference is made using the unique </w:t>
      </w:r>
      <w:r w:rsidRPr="007F10FE">
        <w:rPr>
          <w:i/>
          <w:iCs/>
        </w:rPr>
        <w:t xml:space="preserve">Group ID </w:t>
      </w:r>
      <w:r w:rsidRPr="007F10FE">
        <w:t xml:space="preserve">attribute of a </w:t>
      </w:r>
      <w:r w:rsidRPr="007F10FE">
        <w:rPr>
          <w:b/>
          <w:bCs/>
        </w:rPr>
        <w:t xml:space="preserve">Group </w:t>
      </w:r>
      <w:r w:rsidRPr="007F10FE">
        <w:t xml:space="preserve">element that is defined in the </w:t>
      </w:r>
      <w:r w:rsidRPr="007F10FE">
        <w:rPr>
          <w:b/>
          <w:bCs/>
        </w:rPr>
        <w:t>Product Tree</w:t>
      </w:r>
      <w:r w:rsidRPr="007F10FE">
        <w:t xml:space="preserve">. If a </w:t>
      </w:r>
      <w:r w:rsidRPr="007F10FE">
        <w:rPr>
          <w:b/>
          <w:bCs/>
        </w:rPr>
        <w:t xml:space="preserve">Threat </w:t>
      </w:r>
      <w:r w:rsidRPr="007F10FE">
        <w:t xml:space="preserve">applies to more than one group of products, you can add multiple </w:t>
      </w:r>
      <w:r w:rsidRPr="007F10FE">
        <w:rPr>
          <w:b/>
          <w:bCs/>
        </w:rPr>
        <w:t xml:space="preserve">Group ID </w:t>
      </w:r>
      <w:r w:rsidRPr="007F10FE">
        <w:t>elements accordingly</w:t>
      </w:r>
      <w:r w:rsidRPr="00864BEA">
        <w:t>.</w:t>
      </w:r>
    </w:p>
    <w:p w14:paraId="0A2F09E6" w14:textId="77777777" w:rsidR="00C93194" w:rsidRDefault="00C93194">
      <w:pPr>
        <w:spacing w:before="0" w:after="0"/>
        <w:rPr>
          <w:ins w:id="2445" w:author="Stefan Hagen" w:date="2017-03-12T10:49:00Z"/>
          <w:rFonts w:cs="Arial"/>
          <w:b/>
          <w:iCs/>
          <w:color w:val="3B006F"/>
          <w:kern w:val="32"/>
          <w:sz w:val="28"/>
          <w:szCs w:val="28"/>
        </w:rPr>
      </w:pPr>
      <w:ins w:id="2446" w:author="Stefan Hagen" w:date="2017-03-12T10:49:00Z">
        <w:r>
          <w:br w:type="page"/>
        </w:r>
      </w:ins>
    </w:p>
    <w:p w14:paraId="368C1178" w14:textId="76DCA83C" w:rsidR="000D14C1" w:rsidRDefault="000D14C1" w:rsidP="000D14C1">
      <w:pPr>
        <w:pStyle w:val="Heading2"/>
      </w:pPr>
      <w:bookmarkStart w:id="2447" w:name="_Toc477122319"/>
      <w:r>
        <w:lastRenderedPageBreak/>
        <w:t>Vulnerability – CVSS Score Sets</w:t>
      </w:r>
      <w:bookmarkEnd w:id="2447"/>
    </w:p>
    <w:p w14:paraId="3686E7FC" w14:textId="2A6C7935" w:rsidR="000D14C1" w:rsidRDefault="000D14C1" w:rsidP="000D14C1">
      <w:pPr>
        <w:pStyle w:val="MemberHeading"/>
        <w:rPr>
          <w:rStyle w:val="Element"/>
        </w:rPr>
      </w:pPr>
      <w:proofErr w:type="gramStart"/>
      <w:r>
        <w:rPr>
          <w:rStyle w:val="Element"/>
        </w:rPr>
        <w:t>vuln:Vulnerabilty</w:t>
      </w:r>
      <w:proofErr w:type="gramEnd"/>
      <w:r>
        <w:rPr>
          <w:rStyle w:val="Element"/>
        </w:rPr>
        <w:t xml:space="preserve"> / vuln:CVSSScoreSets</w:t>
      </w:r>
    </w:p>
    <w:p w14:paraId="707E7BA5" w14:textId="5FA9D321" w:rsidR="000D14C1" w:rsidRPr="005D4C8E" w:rsidDel="00D263A0" w:rsidRDefault="000D14C1" w:rsidP="000D14C1">
      <w:pPr>
        <w:pStyle w:val="Member"/>
        <w:rPr>
          <w:del w:id="2448" w:author="Stefan Hagen" w:date="2017-03-12T10:55:00Z"/>
        </w:rP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t>Score Set V2, Score Set V3</w:t>
      </w:r>
    </w:p>
    <w:p w14:paraId="3F5A659F" w14:textId="77777777" w:rsidR="000D14C1" w:rsidRDefault="000D14C1">
      <w:pPr>
        <w:pStyle w:val="Member"/>
        <w:pPrChange w:id="2449" w:author="Stefan Hagen" w:date="2017-03-12T10:55:00Z">
          <w:pPr>
            <w:spacing w:before="0" w:after="0"/>
          </w:pPr>
        </w:pPrChange>
      </w:pPr>
    </w:p>
    <w:p w14:paraId="07BF5F4F" w14:textId="77777777" w:rsidR="00FB3D40" w:rsidRDefault="00FB3D40" w:rsidP="000D14C1">
      <w:pPr>
        <w:rPr>
          <w:ins w:id="2450" w:author="Stefan Hagen" w:date="2017-03-12T10:55:00Z"/>
        </w:rPr>
      </w:pPr>
    </w:p>
    <w:p w14:paraId="22D1409C" w14:textId="50A868E7" w:rsidR="001D5F2E" w:rsidRDefault="000D14C1" w:rsidP="000D14C1">
      <w:pPr>
        <w:rPr>
          <w:ins w:id="2451" w:author="Stefan Hagen" w:date="2017-03-12T10:50:00Z"/>
        </w:rPr>
      </w:pPr>
      <w:r w:rsidRPr="00F32D93">
        <w:t>Th</w:t>
      </w:r>
      <w:r>
        <w:t>e optional e</w:t>
      </w:r>
      <w:r w:rsidRPr="00F32D93">
        <w:t>lement</w:t>
      </w:r>
      <w:r>
        <w:rPr>
          <w:b/>
          <w:bCs/>
        </w:rPr>
        <w:t xml:space="preserve"> </w:t>
      </w:r>
      <w:proofErr w:type="gramStart"/>
      <w:r>
        <w:rPr>
          <w:rStyle w:val="Element"/>
        </w:rPr>
        <w:t>vuln:CVSSScoreSets</w:t>
      </w:r>
      <w:proofErr w:type="gramEnd"/>
      <w:r w:rsidRPr="00F32D93">
        <w:rPr>
          <w:b/>
          <w:bCs/>
        </w:rPr>
        <w:t xml:space="preserve"> </w:t>
      </w:r>
      <w:r w:rsidRPr="00C06268">
        <w:t>is a container that</w:t>
      </w:r>
      <w:ins w:id="2452" w:author="Stefan Hagen" w:date="2017-03-12T10:54:00Z">
        <w:r w:rsidR="00F56AD7">
          <w:t xml:space="preserve"> </w:t>
        </w:r>
      </w:ins>
      <w:del w:id="2453" w:author="Stefan Hagen" w:date="2017-03-12T10:54:00Z">
        <w:r w:rsidRPr="00C06268" w:rsidDel="00F56AD7">
          <w:delText xml:space="preserve"> </w:delText>
        </w:r>
        <w:r w:rsidRPr="004C7E29" w:rsidDel="00F56AD7">
          <w:delText xml:space="preserve">holds </w:delText>
        </w:r>
        <w:r w:rsidRPr="000D14C1" w:rsidDel="00F56AD7">
          <w:delText xml:space="preserve">container </w:delText>
        </w:r>
      </w:del>
      <w:r w:rsidRPr="000D14C1">
        <w:t xml:space="preserve">holds one or more of the </w:t>
      </w:r>
      <w:r w:rsidRPr="000D14C1">
        <w:rPr>
          <w:b/>
          <w:bCs/>
        </w:rPr>
        <w:t xml:space="preserve">Score Set </w:t>
      </w:r>
      <w:r>
        <w:rPr>
          <w:b/>
          <w:bCs/>
        </w:rPr>
        <w:t>V</w:t>
      </w:r>
      <w:ins w:id="2454" w:author="Stefan Hagen" w:date="2017-03-12T10:52:00Z">
        <w:r w:rsidR="00F56AD7">
          <w:rPr>
            <w:b/>
            <w:bCs/>
          </w:rPr>
          <w:t>2</w:t>
        </w:r>
      </w:ins>
      <w:del w:id="2455" w:author="Stefan Hagen" w:date="2017-03-12T10:52:00Z">
        <w:r w:rsidDel="00F56AD7">
          <w:rPr>
            <w:b/>
            <w:bCs/>
          </w:rPr>
          <w:delText>2</w:delText>
        </w:r>
      </w:del>
      <w:r w:rsidRPr="000D14C1">
        <w:rPr>
          <w:bCs/>
        </w:rPr>
        <w:t xml:space="preserve"> </w:t>
      </w:r>
      <w:ins w:id="2456" w:author="Stefan Hagen" w:date="2017-03-12T10:52:00Z">
        <w:r w:rsidR="00F56AD7">
          <w:rPr>
            <w:bCs/>
          </w:rPr>
          <w:t xml:space="preserve">(deprecated) </w:t>
        </w:r>
      </w:ins>
      <w:r w:rsidRPr="000D14C1">
        <w:rPr>
          <w:bCs/>
        </w:rPr>
        <w:t>or</w:t>
      </w:r>
      <w:r>
        <w:rPr>
          <w:b/>
          <w:bCs/>
        </w:rPr>
        <w:t xml:space="preserve"> </w:t>
      </w:r>
      <w:r w:rsidRPr="000D14C1">
        <w:rPr>
          <w:b/>
          <w:bCs/>
        </w:rPr>
        <w:t xml:space="preserve">Score Set </w:t>
      </w:r>
      <w:r>
        <w:rPr>
          <w:b/>
          <w:bCs/>
        </w:rPr>
        <w:t>V</w:t>
      </w:r>
      <w:ins w:id="2457" w:author="Stefan Hagen" w:date="2017-03-12T10:52:00Z">
        <w:r w:rsidR="00F56AD7">
          <w:rPr>
            <w:b/>
            <w:bCs/>
          </w:rPr>
          <w:t>3</w:t>
        </w:r>
      </w:ins>
      <w:del w:id="2458" w:author="Stefan Hagen" w:date="2017-03-12T10:52:00Z">
        <w:r w:rsidDel="00F56AD7">
          <w:rPr>
            <w:b/>
            <w:bCs/>
          </w:rPr>
          <w:delText>2</w:delText>
        </w:r>
      </w:del>
      <w:r>
        <w:rPr>
          <w:b/>
          <w:bCs/>
        </w:rPr>
        <w:t xml:space="preserve"> </w:t>
      </w:r>
      <w:r w:rsidRPr="000D14C1">
        <w:t>containers</w:t>
      </w:r>
      <w:r>
        <w:t>.</w:t>
      </w:r>
      <w:ins w:id="2459" w:author="Stefan Hagen" w:date="2017-03-12T10:52:00Z">
        <w:r w:rsidR="00F56AD7">
          <w:t xml:space="preserve"> </w:t>
        </w:r>
      </w:ins>
      <w:ins w:id="2460" w:author="Stefan Hagen" w:date="2017-03-12T10:54:00Z">
        <w:r w:rsidR="00F56AD7">
          <w:t xml:space="preserve">Note: </w:t>
        </w:r>
      </w:ins>
      <w:ins w:id="2461" w:author="Stefan Hagen" w:date="2017-03-12T10:52:00Z">
        <w:r w:rsidR="00F56AD7">
          <w:t>If both</w:t>
        </w:r>
      </w:ins>
      <w:r w:rsidRPr="000D14C1">
        <w:t xml:space="preserve"> </w:t>
      </w:r>
      <w:ins w:id="2462" w:author="Stefan Hagen" w:date="2017-03-12T10:54:00Z">
        <w:r w:rsidR="00F56AD7">
          <w:t>types</w:t>
        </w:r>
      </w:ins>
      <w:ins w:id="2463" w:author="Stefan Hagen" w:date="2017-03-12T10:53:00Z">
        <w:r w:rsidR="00F56AD7">
          <w:t xml:space="preserve"> are present, then </w:t>
        </w:r>
        <w:r w:rsidR="00F56AD7" w:rsidRPr="00F56AD7">
          <w:rPr>
            <w:b/>
            <w:rPrChange w:id="2464" w:author="Stefan Hagen" w:date="2017-03-12T10:54:00Z">
              <w:rPr/>
            </w:rPrChange>
          </w:rPr>
          <w:t>V2</w:t>
        </w:r>
        <w:r w:rsidR="00F56AD7">
          <w:t xml:space="preserve"> instances come first.</w:t>
        </w:r>
      </w:ins>
    </w:p>
    <w:p w14:paraId="22B5D162" w14:textId="77777777" w:rsidR="00C93194" w:rsidRDefault="00C93194" w:rsidP="00C93194">
      <w:pPr>
        <w:pStyle w:val="MemberHeading"/>
        <w:rPr>
          <w:ins w:id="2465" w:author="Stefan Hagen" w:date="2017-03-12T10:50:00Z"/>
        </w:rPr>
      </w:pPr>
      <w:ins w:id="2466" w:author="Stefan Hagen" w:date="2017-03-12T10:50:00Z">
        <w:r>
          <w:t xml:space="preserve">Visual Overview </w:t>
        </w:r>
      </w:ins>
    </w:p>
    <w:p w14:paraId="342E5313" w14:textId="4FF27686" w:rsidR="00C93194" w:rsidRDefault="00C93194" w:rsidP="00C93194">
      <w:pPr>
        <w:rPr>
          <w:ins w:id="2467" w:author="Stefan Hagen" w:date="2017-03-12T10:50:00Z"/>
        </w:rPr>
      </w:pPr>
      <w:ins w:id="2468" w:author="Stefan Hagen" w:date="2017-03-12T10:50:00Z">
        <w:r>
          <w:t xml:space="preserve">Map of some valid </w:t>
        </w:r>
        <w:r w:rsidR="00F56AD7">
          <w:rPr>
            <w:b/>
          </w:rPr>
          <w:t>CVSS Score Sets</w:t>
        </w:r>
        <w:r>
          <w:t xml:space="preserve"> configuration including the parent node (</w:t>
        </w:r>
        <w:r>
          <w:rPr>
            <w:b/>
          </w:rPr>
          <w:t>Vulnerability</w:t>
        </w:r>
        <w:r>
          <w:t xml:space="preserve">) — again the node </w:t>
        </w:r>
      </w:ins>
      <w:ins w:id="2469" w:author="Stefan Hagen" w:date="2017-03-12T10:55:00Z">
        <w:r w:rsidR="00D263A0">
          <w:t xml:space="preserve">with </w:t>
        </w:r>
      </w:ins>
      <w:ins w:id="2470" w:author="Stefan Hagen" w:date="2017-03-12T10:50:00Z">
        <w:r w:rsidR="00D263A0">
          <w:t>label</w:t>
        </w:r>
        <w:r>
          <w:t xml:space="preserve"> {…</w:t>
        </w:r>
        <w:r w:rsidR="00D263A0">
          <w:t>} indicates</w:t>
        </w:r>
        <w:r>
          <w:t xml:space="preserve"> further possible </w:t>
        </w:r>
        <w:r w:rsidR="00F56AD7">
          <w:rPr>
            <w:b/>
          </w:rPr>
          <w:t>Score Set V3</w:t>
        </w:r>
        <w:r>
          <w:t xml:space="preserve"> </w:t>
        </w:r>
      </w:ins>
      <w:ins w:id="2471" w:author="Stefan Hagen" w:date="2017-03-12T10:51:00Z">
        <w:r w:rsidR="00F56AD7">
          <w:t>or</w:t>
        </w:r>
      </w:ins>
      <w:ins w:id="2472" w:author="Stefan Hagen" w:date="2017-03-12T10:50:00Z">
        <w:r w:rsidR="00F56AD7">
          <w:t xml:space="preserve"> </w:t>
        </w:r>
        <w:r w:rsidR="00F56AD7" w:rsidRPr="00F56AD7">
          <w:rPr>
            <w:b/>
            <w:i/>
            <w:rPrChange w:id="2473" w:author="Stefan Hagen" w:date="2017-03-12T10:51:00Z">
              <w:rPr/>
            </w:rPrChange>
          </w:rPr>
          <w:t>Score Set V2</w:t>
        </w:r>
        <w:r w:rsidR="00F56AD7">
          <w:t xml:space="preserve"> (</w:t>
        </w:r>
      </w:ins>
      <w:ins w:id="2474" w:author="Stefan Hagen" w:date="2017-03-12T10:52:00Z">
        <w:r w:rsidR="00F56AD7">
          <w:t>deprecated</w:t>
        </w:r>
      </w:ins>
      <w:ins w:id="2475" w:author="Stefan Hagen" w:date="2017-03-12T10:50:00Z">
        <w:r w:rsidR="00F56AD7">
          <w:t>)</w:t>
        </w:r>
      </w:ins>
      <w:ins w:id="2476" w:author="Stefan Hagen" w:date="2017-03-12T10:51:00Z">
        <w:r w:rsidR="00F56AD7">
          <w:t xml:space="preserve"> </w:t>
        </w:r>
      </w:ins>
      <w:ins w:id="2477" w:author="Stefan Hagen" w:date="2017-03-12T10:50:00Z">
        <w:r>
          <w:t>subtrees:</w:t>
        </w:r>
      </w:ins>
    </w:p>
    <w:p w14:paraId="7035DBC3" w14:textId="77777777" w:rsidR="00C93194" w:rsidRDefault="00C93194" w:rsidP="00C93194">
      <w:pPr>
        <w:keepNext/>
        <w:rPr>
          <w:ins w:id="2478" w:author="Stefan Hagen" w:date="2017-03-12T10:50:00Z"/>
        </w:rPr>
      </w:pPr>
      <w:ins w:id="2479" w:author="Stefan Hagen" w:date="2017-03-12T10:50:00Z">
        <w:r>
          <w:rPr>
            <w:noProof/>
          </w:rPr>
          <w:drawing>
            <wp:inline distT="0" distB="0" distL="0" distR="0" wp14:anchorId="7E0CF42C" wp14:editId="27480309">
              <wp:extent cx="5824123" cy="55423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24123" cy="5542349"/>
                      </a:xfrm>
                      <a:prstGeom prst="rect">
                        <a:avLst/>
                      </a:prstGeom>
                    </pic:spPr>
                  </pic:pic>
                </a:graphicData>
              </a:graphic>
            </wp:inline>
          </w:drawing>
        </w:r>
      </w:ins>
    </w:p>
    <w:p w14:paraId="499B7906" w14:textId="50A8F8A0" w:rsidR="00C93194" w:rsidRPr="000D14C1" w:rsidRDefault="00C93194" w:rsidP="00C93194">
      <w:ins w:id="2480" w:author="Stefan Hagen" w:date="2017-03-12T10:50:00Z">
        <w:r>
          <w:t xml:space="preserve">Figure </w:t>
        </w:r>
        <w:r>
          <w:fldChar w:fldCharType="begin"/>
        </w:r>
        <w:r>
          <w:instrText xml:space="preserve"> SEQ Figure \* ARABIC </w:instrText>
        </w:r>
        <w:r>
          <w:fldChar w:fldCharType="separate"/>
        </w:r>
      </w:ins>
      <w:ins w:id="2481" w:author="Stefan Hagen" w:date="2017-03-12T22:48:00Z">
        <w:r w:rsidR="00A07A1F">
          <w:rPr>
            <w:noProof/>
          </w:rPr>
          <w:t>12</w:t>
        </w:r>
      </w:ins>
      <w:del w:id="2482" w:author="Stefan Hagen" w:date="2017-03-12T11:18:00Z">
        <w:r w:rsidDel="00097BF4">
          <w:rPr>
            <w:noProof/>
          </w:rPr>
          <w:delText>6</w:delText>
        </w:r>
      </w:del>
      <w:ins w:id="2483" w:author="Stefan Hagen" w:date="2017-03-12T10:50:00Z">
        <w:r>
          <w:rPr>
            <w:noProof/>
          </w:rPr>
          <w:fldChar w:fldCharType="end"/>
        </w:r>
        <w:r>
          <w:t xml:space="preserve">: Visual presentation of abstract but topologically valid </w:t>
        </w:r>
        <w:r w:rsidR="00F56AD7" w:rsidRPr="00F56AD7">
          <w:rPr>
            <w:b/>
            <w:rPrChange w:id="2484" w:author="Stefan Hagen" w:date="2017-03-12T10:50:00Z">
              <w:rPr/>
            </w:rPrChange>
          </w:rPr>
          <w:t>CVSS Score Sets</w:t>
        </w:r>
        <w:r>
          <w:t xml:space="preserve"> instance</w:t>
        </w:r>
        <w:r>
          <w:rPr>
            <w:noProof/>
          </w:rPr>
          <w:t>.</w:t>
        </w:r>
      </w:ins>
    </w:p>
    <w:p w14:paraId="52E3C829" w14:textId="67656E3F" w:rsidR="0003338A" w:rsidRDefault="0003338A" w:rsidP="00ED7427">
      <w:pPr>
        <w:pStyle w:val="Heading3"/>
      </w:pPr>
      <w:bookmarkStart w:id="2485" w:name="_Toc477122320"/>
      <w:r>
        <w:lastRenderedPageBreak/>
        <w:t>Vulnerability – CVSS Score Sets</w:t>
      </w:r>
      <w:r w:rsidR="00ED7427">
        <w:t xml:space="preserve"> – Score Set V2</w:t>
      </w:r>
      <w:bookmarkEnd w:id="2485"/>
    </w:p>
    <w:p w14:paraId="0782B8DF" w14:textId="1FBCDAAD" w:rsidR="0003338A" w:rsidRDefault="0003338A" w:rsidP="0003338A">
      <w:pPr>
        <w:pStyle w:val="MemberHeading"/>
        <w:rPr>
          <w:rStyle w:val="Element"/>
        </w:rPr>
      </w:pPr>
      <w:proofErr w:type="gramStart"/>
      <w:r>
        <w:rPr>
          <w:rStyle w:val="Element"/>
        </w:rPr>
        <w:t>vuln:Vulnerabilty</w:t>
      </w:r>
      <w:proofErr w:type="gramEnd"/>
      <w:r>
        <w:rPr>
          <w:rStyle w:val="Element"/>
        </w:rPr>
        <w:t xml:space="preserve"> / vuln:CVSSScoreSets</w:t>
      </w:r>
      <w:r w:rsidR="00ED7427">
        <w:rPr>
          <w:rStyle w:val="Element"/>
        </w:rPr>
        <w:t xml:space="preserve"> / vuln:ScoreSetV2</w:t>
      </w:r>
    </w:p>
    <w:p w14:paraId="3CFAECAC" w14:textId="0DB22DB7" w:rsidR="0003338A" w:rsidRPr="005D4C8E" w:rsidRDefault="0003338A" w:rsidP="0003338A">
      <w:pPr>
        <w:pStyle w:val="Member"/>
      </w:pPr>
      <w:r w:rsidRPr="005D4C8E">
        <w:rPr>
          <w:b/>
        </w:rPr>
        <w:t>Data Type:</w:t>
      </w:r>
      <w:r>
        <w:tab/>
      </w:r>
      <w:r>
        <w:tab/>
        <w:t>container</w:t>
      </w:r>
      <w:r>
        <w:br/>
      </w:r>
      <w:r w:rsidRPr="005D4C8E">
        <w:rPr>
          <w:b/>
        </w:rPr>
        <w:t>Minimum Occurrences:</w:t>
      </w:r>
      <w:r>
        <w:tab/>
        <w:t>0</w:t>
      </w:r>
      <w:r>
        <w:br/>
      </w:r>
      <w:r w:rsidRPr="005D4C8E">
        <w:rPr>
          <w:b/>
        </w:rPr>
        <w:t>Maximum Occurrences:</w:t>
      </w:r>
      <w:r w:rsidR="007A09EE">
        <w:tab/>
        <w:t>unbounded</w:t>
      </w:r>
      <w:r>
        <w:br/>
      </w:r>
      <w:r w:rsidRPr="005D4C8E">
        <w:rPr>
          <w:b/>
        </w:rPr>
        <w:t>Parent:</w:t>
      </w:r>
      <w:r>
        <w:tab/>
      </w:r>
      <w:r>
        <w:tab/>
      </w:r>
      <w:r>
        <w:tab/>
      </w:r>
      <w:r w:rsidR="007A09EE">
        <w:t>CVSS Score Sets</w:t>
      </w:r>
      <w:r>
        <w:br/>
      </w:r>
      <w:r>
        <w:rPr>
          <w:b/>
        </w:rPr>
        <w:t>Children</w:t>
      </w:r>
      <w:r w:rsidRPr="005D4C8E">
        <w:rPr>
          <w:b/>
        </w:rPr>
        <w:t>:</w:t>
      </w:r>
      <w:r>
        <w:tab/>
      </w:r>
      <w:r>
        <w:tab/>
      </w:r>
      <w:r>
        <w:tab/>
      </w:r>
      <w:r w:rsidR="00674583" w:rsidRPr="00674583">
        <w:t>Base Score</w:t>
      </w:r>
      <w:r w:rsidR="00A63137">
        <w:t xml:space="preserve"> V2</w:t>
      </w:r>
      <w:r w:rsidR="00674583" w:rsidRPr="00674583">
        <w:t>, Temporal Score</w:t>
      </w:r>
      <w:r w:rsidR="00A63137">
        <w:t xml:space="preserve"> V2</w:t>
      </w:r>
      <w:r w:rsidR="00674583" w:rsidRPr="00674583">
        <w:t>, Environmental Score</w:t>
      </w:r>
      <w:r w:rsidR="00A63137">
        <w:t xml:space="preserve"> V2,</w:t>
      </w:r>
      <w:r w:rsidR="00A63137">
        <w:br/>
        <w:t xml:space="preserve"> </w:t>
      </w:r>
      <w:r w:rsidR="00A63137">
        <w:tab/>
      </w:r>
      <w:r w:rsidR="00A63137">
        <w:tab/>
      </w:r>
      <w:r w:rsidR="00A63137">
        <w:tab/>
      </w:r>
      <w:r w:rsidR="00A63137">
        <w:tab/>
      </w:r>
      <w:r w:rsidR="00674583" w:rsidRPr="00674583">
        <w:t>Vector</w:t>
      </w:r>
      <w:r w:rsidR="00A63137">
        <w:t xml:space="preserve"> V2</w:t>
      </w:r>
      <w:r w:rsidR="00674583" w:rsidRPr="00674583">
        <w:t>, Product ID</w:t>
      </w:r>
    </w:p>
    <w:p w14:paraId="01565C07" w14:textId="77777777" w:rsidR="0003338A" w:rsidRDefault="0003338A" w:rsidP="0003338A">
      <w:pPr>
        <w:spacing w:before="0" w:after="0"/>
      </w:pPr>
    </w:p>
    <w:p w14:paraId="31E36C40" w14:textId="58A3C0D6" w:rsidR="007A09EE" w:rsidRPr="007A09EE" w:rsidRDefault="0003338A" w:rsidP="007A09EE">
      <w:r w:rsidRPr="00F32D93">
        <w:t>Th</w:t>
      </w:r>
      <w:r>
        <w:t>e optional e</w:t>
      </w:r>
      <w:r w:rsidRPr="00F32D93">
        <w:t>lement</w:t>
      </w:r>
      <w:r>
        <w:rPr>
          <w:b/>
          <w:bCs/>
        </w:rPr>
        <w:t xml:space="preserve"> </w:t>
      </w:r>
      <w:proofErr w:type="gramStart"/>
      <w:r w:rsidR="007A09EE">
        <w:rPr>
          <w:rStyle w:val="Element"/>
        </w:rPr>
        <w:t>vuln:</w:t>
      </w:r>
      <w:r>
        <w:rPr>
          <w:rStyle w:val="Element"/>
        </w:rPr>
        <w:t>ScoreSet</w:t>
      </w:r>
      <w:r w:rsidR="007A09EE">
        <w:rPr>
          <w:rStyle w:val="Element"/>
        </w:rPr>
        <w:t>V</w:t>
      </w:r>
      <w:proofErr w:type="gramEnd"/>
      <w:r w:rsidR="007A09EE">
        <w:rPr>
          <w:rStyle w:val="Element"/>
        </w:rPr>
        <w:t>2</w:t>
      </w:r>
      <w:r w:rsidRPr="00F32D93">
        <w:rPr>
          <w:b/>
          <w:bCs/>
        </w:rPr>
        <w:t xml:space="preserve"> </w:t>
      </w:r>
      <w:r w:rsidRPr="00C06268">
        <w:t xml:space="preserve">is a container that </w:t>
      </w:r>
      <w:r w:rsidRPr="004C7E29">
        <w:t xml:space="preserve">holds </w:t>
      </w:r>
      <w:r w:rsidR="007A09EE" w:rsidRPr="007A09EE">
        <w:t xml:space="preserve">actual CVSS </w:t>
      </w:r>
      <w:r w:rsidR="007A09EE">
        <w:t xml:space="preserve">version 2 </w:t>
      </w:r>
      <w:r w:rsidR="007A09EE" w:rsidRPr="007A09EE">
        <w:t>metrics</w:t>
      </w:r>
      <w:r w:rsidR="007A09EE">
        <w:t> [</w:t>
      </w:r>
      <w:r w:rsidR="00977EFE">
        <w:fldChar w:fldCharType="begin"/>
      </w:r>
      <w:r w:rsidR="00977EFE">
        <w:instrText xml:space="preserve"> HYPERLINK \l "refCVSS2" </w:instrText>
      </w:r>
      <w:ins w:id="2486" w:author="Stefan Hagen" w:date="2017-03-12T22:48:00Z"/>
      <w:r w:rsidR="00977EFE">
        <w:fldChar w:fldCharType="separate"/>
      </w:r>
      <w:r w:rsidR="00960F60">
        <w:rPr>
          <w:rStyle w:val="Hyperlink"/>
        </w:rPr>
        <w:t>CVSS2</w:t>
      </w:r>
      <w:r w:rsidR="00977EFE">
        <w:rPr>
          <w:rStyle w:val="Hyperlink"/>
        </w:rPr>
        <w:fldChar w:fldCharType="end"/>
      </w:r>
      <w:r w:rsidR="007A09EE">
        <w:t>]</w:t>
      </w:r>
      <w:r w:rsidR="007A09EE" w:rsidRPr="007A09EE">
        <w:t xml:space="preserve">. The only required element of CVSS </w:t>
      </w:r>
      <w:r w:rsidR="007A09EE">
        <w:t xml:space="preserve">version 2 </w:t>
      </w:r>
      <w:r w:rsidR="007A09EE" w:rsidRPr="007A09EE">
        <w:t xml:space="preserve">is the </w:t>
      </w:r>
      <w:r w:rsidR="007A09EE" w:rsidRPr="007A09EE">
        <w:rPr>
          <w:b/>
          <w:bCs/>
        </w:rPr>
        <w:t>Base Score</w:t>
      </w:r>
      <w:r w:rsidR="007A09EE" w:rsidRPr="007A09EE">
        <w:t xml:space="preserve">. If a value of the temporal or environmental score is set to “not defined,” either </w:t>
      </w:r>
      <w:r w:rsidR="007A09EE" w:rsidRPr="007A09EE">
        <w:rPr>
          <w:b/>
          <w:bCs/>
        </w:rPr>
        <w:t xml:space="preserve">Temporal Score </w:t>
      </w:r>
      <w:r w:rsidR="007A09EE" w:rsidRPr="007A09EE">
        <w:t xml:space="preserve">or </w:t>
      </w:r>
      <w:r w:rsidR="007A09EE" w:rsidRPr="007A09EE">
        <w:rPr>
          <w:b/>
          <w:bCs/>
        </w:rPr>
        <w:t xml:space="preserve">Environmental Score </w:t>
      </w:r>
      <w:r w:rsidR="007A09EE" w:rsidRPr="007A09EE">
        <w:t xml:space="preserve">can be omitted. </w:t>
      </w:r>
    </w:p>
    <w:p w14:paraId="7CBC9722" w14:textId="77777777" w:rsidR="007A09EE" w:rsidRPr="007A09EE" w:rsidRDefault="007A09EE" w:rsidP="007A09EE">
      <w:r w:rsidRPr="007A09EE">
        <w:t xml:space="preserve">A </w:t>
      </w:r>
      <w:r w:rsidRPr="007A09EE">
        <w:rPr>
          <w:b/>
          <w:bCs/>
        </w:rPr>
        <w:t xml:space="preserve">Score Set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 xml:space="preserve">Score Set </w:t>
      </w:r>
      <w:r w:rsidRPr="007A09EE">
        <w:t xml:space="preserve">is meant to be applied for all products, the </w:t>
      </w:r>
      <w:r w:rsidRPr="007A09EE">
        <w:rPr>
          <w:i/>
          <w:iCs/>
        </w:rPr>
        <w:t xml:space="preserve">Product ID </w:t>
      </w:r>
      <w:r w:rsidRPr="007A09EE">
        <w:t xml:space="preserve">attribute should be omitted. </w:t>
      </w:r>
    </w:p>
    <w:p w14:paraId="6C9FA97A" w14:textId="4615D619" w:rsidR="0003338A" w:rsidRPr="00A63137" w:rsidRDefault="007A09EE" w:rsidP="00C86BA8">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 xml:space="preserve">Score Set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r w:rsidR="0003338A">
        <w:t>.</w:t>
      </w:r>
    </w:p>
    <w:p w14:paraId="6AD99486" w14:textId="5580D9B9" w:rsidR="00A63137" w:rsidRDefault="00A63137" w:rsidP="00A63137">
      <w:pPr>
        <w:pStyle w:val="Heading4"/>
      </w:pPr>
      <w:bookmarkStart w:id="2487" w:name="_Toc477122321"/>
      <w:r>
        <w:t>Vulnerability – CVSS Score Sets – Score Set V2 – Base Score V2</w:t>
      </w:r>
      <w:bookmarkEnd w:id="2487"/>
    </w:p>
    <w:p w14:paraId="3823D656" w14:textId="1D9BE746" w:rsidR="00A63137" w:rsidRDefault="00A63137" w:rsidP="00A63137">
      <w:pPr>
        <w:pStyle w:val="MemberHeading"/>
        <w:rPr>
          <w:rStyle w:val="Element"/>
        </w:rPr>
      </w:pPr>
      <w:proofErr w:type="gramStart"/>
      <w:r>
        <w:rPr>
          <w:rStyle w:val="Element"/>
        </w:rPr>
        <w:t>vuln:Vulnerabilty</w:t>
      </w:r>
      <w:proofErr w:type="gramEnd"/>
      <w:r>
        <w:rPr>
          <w:rStyle w:val="Element"/>
        </w:rPr>
        <w:t xml:space="preserve"> / vuln:... / vuln:ScoreSetV2 / vuln:BaseScoreV2</w:t>
      </w:r>
    </w:p>
    <w:p w14:paraId="51E26C3F" w14:textId="3D4B285E" w:rsidR="00A63137" w:rsidRPr="005D4C8E" w:rsidRDefault="00A63137" w:rsidP="00A63137">
      <w:pPr>
        <w:pStyle w:val="Member"/>
      </w:pPr>
      <w:r w:rsidRPr="005D4C8E">
        <w:rPr>
          <w:b/>
        </w:rPr>
        <w:t>Data Type:</w:t>
      </w:r>
      <w:r>
        <w:tab/>
      </w:r>
      <w:r>
        <w:tab/>
        <w:t>float</w:t>
      </w:r>
      <w:r>
        <w:br/>
      </w:r>
      <w:r>
        <w:rPr>
          <w:b/>
        </w:rPr>
        <w:t>Range</w:t>
      </w:r>
      <w:r w:rsidRPr="005D4C8E">
        <w:rPr>
          <w:b/>
        </w:rPr>
        <w:t>:</w:t>
      </w:r>
      <w:r>
        <w:tab/>
      </w:r>
      <w:r>
        <w:tab/>
      </w:r>
      <w:r>
        <w:tab/>
        <w:t>0.0 – 10.0</w:t>
      </w:r>
      <w:r>
        <w:br/>
      </w:r>
      <w:r w:rsidRPr="005D4C8E">
        <w:rPr>
          <w:b/>
        </w:rPr>
        <w:t>Minimum Occurrences:</w:t>
      </w:r>
      <w:r>
        <w:tab/>
        <w:t>1</w:t>
      </w:r>
      <w:r>
        <w:br/>
      </w:r>
      <w:r w:rsidRPr="005D4C8E">
        <w:rPr>
          <w:b/>
        </w:rPr>
        <w:t>Maximum Occurrences:</w:t>
      </w:r>
      <w:r>
        <w:tab/>
        <w:t>1</w:t>
      </w:r>
      <w:r>
        <w:br/>
      </w:r>
      <w:r w:rsidRPr="005D4C8E">
        <w:rPr>
          <w:b/>
        </w:rPr>
        <w:t>Parent:</w:t>
      </w:r>
      <w:r>
        <w:tab/>
      </w:r>
      <w:r>
        <w:tab/>
      </w:r>
      <w:r>
        <w:tab/>
        <w:t>Score Set V2</w:t>
      </w:r>
    </w:p>
    <w:p w14:paraId="765F7FE7" w14:textId="77777777" w:rsidR="00A63137" w:rsidRDefault="00A63137" w:rsidP="00A63137">
      <w:pPr>
        <w:spacing w:before="0" w:after="0"/>
      </w:pPr>
    </w:p>
    <w:p w14:paraId="0B424D30" w14:textId="3057C5CD" w:rsidR="00A63137" w:rsidRPr="00A63137" w:rsidRDefault="00A63137" w:rsidP="00A63137">
      <w:r w:rsidRPr="00F32D93">
        <w:t>Th</w:t>
      </w:r>
      <w:r>
        <w:t>e optional e</w:t>
      </w:r>
      <w:r w:rsidRPr="00F32D93">
        <w:t>lement</w:t>
      </w:r>
      <w:r>
        <w:rPr>
          <w:b/>
          <w:bCs/>
        </w:rPr>
        <w:t xml:space="preserve"> </w:t>
      </w:r>
      <w:proofErr w:type="gramStart"/>
      <w:r>
        <w:rPr>
          <w:rStyle w:val="Element"/>
        </w:rPr>
        <w:t>vuln:BaseScoreV</w:t>
      </w:r>
      <w:proofErr w:type="gramEnd"/>
      <w:r>
        <w:rPr>
          <w:rStyle w:val="Element"/>
        </w:rPr>
        <w:t>2</w:t>
      </w:r>
      <w:r w:rsidRPr="00F32D93">
        <w:rPr>
          <w:b/>
          <w:bCs/>
        </w:rPr>
        <w:t xml:space="preserve"> </w:t>
      </w:r>
      <w:r w:rsidRPr="00A63137">
        <w:t xml:space="preserve">contains the numeric value of the computed CVSS </w:t>
      </w:r>
      <w:r w:rsidR="00AD7F06">
        <w:t xml:space="preserve">version 2 </w:t>
      </w:r>
      <w:r w:rsidRPr="00A63137">
        <w:t>base score, which should be a float from 0 to 10.0</w:t>
      </w:r>
      <w:r w:rsidR="00AD7F06">
        <w:t>.</w:t>
      </w:r>
    </w:p>
    <w:p w14:paraId="734E97FE" w14:textId="620B7EC9" w:rsidR="00A63137" w:rsidRDefault="00A63137" w:rsidP="00A63137">
      <w:pPr>
        <w:pStyle w:val="Heading4"/>
      </w:pPr>
      <w:bookmarkStart w:id="2488" w:name="_Toc477122322"/>
      <w:r>
        <w:t>Vulnerability – CVSS Score Sets – Score Set V2 – Temporal Score V2</w:t>
      </w:r>
      <w:bookmarkEnd w:id="2488"/>
    </w:p>
    <w:p w14:paraId="2929F24C" w14:textId="55327DBF" w:rsidR="00A63137" w:rsidRDefault="00A63137" w:rsidP="00A63137">
      <w:pPr>
        <w:pStyle w:val="MemberHeading"/>
        <w:rPr>
          <w:rStyle w:val="Element"/>
        </w:rPr>
      </w:pPr>
      <w:proofErr w:type="gramStart"/>
      <w:r>
        <w:rPr>
          <w:rStyle w:val="Element"/>
        </w:rPr>
        <w:t>vuln:Vulnerabilty</w:t>
      </w:r>
      <w:proofErr w:type="gramEnd"/>
      <w:r>
        <w:rPr>
          <w:rStyle w:val="Element"/>
        </w:rPr>
        <w:t xml:space="preserve"> / vuln:... / vuln:ScoreSetV2 / vuln:TemporalScoreV2</w:t>
      </w:r>
    </w:p>
    <w:p w14:paraId="49410D60" w14:textId="0D241BCC" w:rsidR="00A63137" w:rsidRPr="005D4C8E" w:rsidRDefault="00A63137" w:rsidP="00A63137">
      <w:pPr>
        <w:pStyle w:val="Member"/>
      </w:pPr>
      <w:r w:rsidRPr="005D4C8E">
        <w:rPr>
          <w:b/>
        </w:rPr>
        <w:t>Data Type:</w:t>
      </w:r>
      <w:r>
        <w:tab/>
      </w:r>
      <w:r>
        <w:tab/>
        <w:t>float</w:t>
      </w:r>
      <w:r>
        <w:br/>
      </w:r>
      <w:r>
        <w:rPr>
          <w:b/>
        </w:rPr>
        <w:t>Range</w:t>
      </w:r>
      <w:r w:rsidRPr="005D4C8E">
        <w:rPr>
          <w:b/>
        </w:rPr>
        <w:t>:</w:t>
      </w:r>
      <w:r>
        <w:tab/>
      </w:r>
      <w:r>
        <w:tab/>
      </w:r>
      <w:r>
        <w:tab/>
        <w:t>0.0 – 10.0</w:t>
      </w:r>
      <w:r>
        <w:br/>
      </w:r>
      <w:r w:rsidRPr="005D4C8E">
        <w:rPr>
          <w:b/>
        </w:rPr>
        <w:t>Minimum Occurrences:</w:t>
      </w:r>
      <w:r w:rsidR="00AD7F06">
        <w:tab/>
        <w:t>0</w:t>
      </w:r>
      <w:r>
        <w:br/>
      </w:r>
      <w:r w:rsidRPr="005D4C8E">
        <w:rPr>
          <w:b/>
        </w:rPr>
        <w:t>Maximum Occurrences:</w:t>
      </w:r>
      <w:r>
        <w:tab/>
        <w:t>1</w:t>
      </w:r>
      <w:r>
        <w:br/>
      </w:r>
      <w:r w:rsidRPr="005D4C8E">
        <w:rPr>
          <w:b/>
        </w:rPr>
        <w:t>Parent:</w:t>
      </w:r>
      <w:r>
        <w:tab/>
      </w:r>
      <w:r>
        <w:tab/>
      </w:r>
      <w:r>
        <w:tab/>
        <w:t>Score Set V2</w:t>
      </w:r>
    </w:p>
    <w:p w14:paraId="5FAAE574" w14:textId="77777777" w:rsidR="00A63137" w:rsidRDefault="00A63137" w:rsidP="00A63137">
      <w:pPr>
        <w:spacing w:before="0" w:after="0"/>
      </w:pPr>
    </w:p>
    <w:p w14:paraId="3A317B37" w14:textId="324C263C" w:rsidR="00A63137" w:rsidRPr="00A63137" w:rsidRDefault="00A63137" w:rsidP="00A63137">
      <w:r w:rsidRPr="00F32D93">
        <w:t>Th</w:t>
      </w:r>
      <w:r>
        <w:t>e optional e</w:t>
      </w:r>
      <w:r w:rsidRPr="00F32D93">
        <w:t>lement</w:t>
      </w:r>
      <w:r>
        <w:rPr>
          <w:b/>
          <w:bCs/>
        </w:rPr>
        <w:t xml:space="preserve"> </w:t>
      </w:r>
      <w:proofErr w:type="gramStart"/>
      <w:r>
        <w:rPr>
          <w:rStyle w:val="Element"/>
        </w:rPr>
        <w:t>vuln:TemporalScoreV</w:t>
      </w:r>
      <w:proofErr w:type="gramEnd"/>
      <w:r>
        <w:rPr>
          <w:rStyle w:val="Element"/>
        </w:rPr>
        <w:t>2</w:t>
      </w:r>
      <w:r w:rsidRPr="00F32D93">
        <w:rPr>
          <w:b/>
          <w:bCs/>
        </w:rPr>
        <w:t xml:space="preserve"> </w:t>
      </w:r>
      <w:r w:rsidR="00AD7F06" w:rsidRPr="00AD7F06">
        <w:t xml:space="preserve">contains the numeric value of the computed CVSS </w:t>
      </w:r>
      <w:r w:rsidR="00AD7F06">
        <w:t xml:space="preserve">version 2 </w:t>
      </w:r>
      <w:r w:rsidR="00AD7F06" w:rsidRPr="00AD7F06">
        <w:t>temporal score, which s</w:t>
      </w:r>
      <w:r w:rsidR="00AD7F06">
        <w:t>hould be a float from 0 to 10.0.</w:t>
      </w:r>
      <w:r w:rsidRPr="00A63137">
        <w:t xml:space="preserve"> </w:t>
      </w:r>
    </w:p>
    <w:p w14:paraId="5A32B5B0" w14:textId="64E2E31C" w:rsidR="00E77F1B" w:rsidRDefault="00E77F1B" w:rsidP="00E77F1B">
      <w:pPr>
        <w:pStyle w:val="Heading4"/>
      </w:pPr>
      <w:bookmarkStart w:id="2489" w:name="_Toc477122323"/>
      <w:r>
        <w:lastRenderedPageBreak/>
        <w:t>Vulnerability – CVSS Score Sets – Score Set V2 – Environmental ScoreV2</w:t>
      </w:r>
      <w:bookmarkEnd w:id="2489"/>
    </w:p>
    <w:p w14:paraId="6671051D" w14:textId="47782973" w:rsidR="00E77F1B" w:rsidRDefault="00E77F1B" w:rsidP="00E77F1B">
      <w:pPr>
        <w:pStyle w:val="MemberHeading"/>
        <w:rPr>
          <w:rStyle w:val="Element"/>
        </w:rPr>
      </w:pPr>
      <w:proofErr w:type="gramStart"/>
      <w:r>
        <w:rPr>
          <w:rStyle w:val="Element"/>
        </w:rPr>
        <w:t>vuln:Vulnerabilty</w:t>
      </w:r>
      <w:proofErr w:type="gramEnd"/>
      <w:r>
        <w:rPr>
          <w:rStyle w:val="Element"/>
        </w:rPr>
        <w:t xml:space="preserve"> / vuln:... / vuln:ScoreSetV2 / vuln:EnvironmentalScoreV2</w:t>
      </w:r>
    </w:p>
    <w:p w14:paraId="18DE241F" w14:textId="13C1CEB8" w:rsidR="00E77F1B" w:rsidRPr="005D4C8E" w:rsidRDefault="00E77F1B" w:rsidP="00E77F1B">
      <w:pPr>
        <w:pStyle w:val="Member"/>
      </w:pPr>
      <w:r w:rsidRPr="005D4C8E">
        <w:rPr>
          <w:b/>
        </w:rPr>
        <w:t>Data Type:</w:t>
      </w:r>
      <w:r>
        <w:tab/>
      </w:r>
      <w:r>
        <w:tab/>
        <w:t>float</w:t>
      </w:r>
      <w:r>
        <w:br/>
      </w:r>
      <w:r>
        <w:rPr>
          <w:b/>
        </w:rPr>
        <w:t>Range</w:t>
      </w:r>
      <w:r w:rsidRPr="005D4C8E">
        <w:rPr>
          <w:b/>
        </w:rPr>
        <w:t>:</w:t>
      </w:r>
      <w:r>
        <w:tab/>
      </w:r>
      <w:r>
        <w:tab/>
      </w:r>
      <w:r>
        <w:tab/>
        <w:t>0.0 – 10.0</w:t>
      </w:r>
      <w:r>
        <w:br/>
      </w:r>
      <w:r w:rsidRPr="005D4C8E">
        <w:rPr>
          <w:b/>
        </w:rPr>
        <w:t>Minimum Occurrences:</w:t>
      </w:r>
      <w:r>
        <w:tab/>
        <w:t>0</w:t>
      </w:r>
      <w:r>
        <w:br/>
      </w:r>
      <w:r w:rsidRPr="005D4C8E">
        <w:rPr>
          <w:b/>
        </w:rPr>
        <w:t>Maximum Occurrences:</w:t>
      </w:r>
      <w:r>
        <w:tab/>
        <w:t>1</w:t>
      </w:r>
      <w:r>
        <w:br/>
      </w:r>
      <w:r w:rsidRPr="005D4C8E">
        <w:rPr>
          <w:b/>
        </w:rPr>
        <w:t>Parent:</w:t>
      </w:r>
      <w:r>
        <w:tab/>
      </w:r>
      <w:r>
        <w:tab/>
      </w:r>
      <w:r>
        <w:tab/>
        <w:t>Score Set V2</w:t>
      </w:r>
    </w:p>
    <w:p w14:paraId="1D1C7309" w14:textId="77777777" w:rsidR="00E77F1B" w:rsidRDefault="00E77F1B" w:rsidP="00E77F1B">
      <w:pPr>
        <w:spacing w:before="0" w:after="0"/>
      </w:pPr>
    </w:p>
    <w:p w14:paraId="12A5D59A" w14:textId="5467CEE4" w:rsidR="00A63137" w:rsidRPr="00A63137" w:rsidRDefault="00E77F1B" w:rsidP="00A63137">
      <w:r w:rsidRPr="00F32D93">
        <w:t>Th</w:t>
      </w:r>
      <w:r>
        <w:t>e optional e</w:t>
      </w:r>
      <w:r w:rsidRPr="00F32D93">
        <w:t>lement</w:t>
      </w:r>
      <w:r>
        <w:rPr>
          <w:b/>
          <w:bCs/>
        </w:rPr>
        <w:t xml:space="preserve"> </w:t>
      </w:r>
      <w:proofErr w:type="gramStart"/>
      <w:r>
        <w:rPr>
          <w:rStyle w:val="Element"/>
        </w:rPr>
        <w:t>vuln:EnvironmentalScoreV</w:t>
      </w:r>
      <w:proofErr w:type="gramEnd"/>
      <w:r>
        <w:rPr>
          <w:rStyle w:val="Element"/>
        </w:rPr>
        <w:t>2</w:t>
      </w:r>
      <w:r w:rsidRPr="00F32D93">
        <w:rPr>
          <w:b/>
          <w:bCs/>
        </w:rPr>
        <w:t xml:space="preserve"> </w:t>
      </w:r>
      <w:r w:rsidRPr="00E77F1B">
        <w:t xml:space="preserve">contains the numeric value of the computed CVSS </w:t>
      </w:r>
      <w:r>
        <w:t xml:space="preserve">version 2 </w:t>
      </w:r>
      <w:r w:rsidRPr="00E77F1B">
        <w:t>environmental score, which should be a float from 0 to 10.0. This metric is typically reserved for use by the end user and is specific to the environment in which t</w:t>
      </w:r>
      <w:r>
        <w:t>he affected product is deployed.</w:t>
      </w:r>
      <w:r w:rsidR="00A63137" w:rsidRPr="00A63137">
        <w:t xml:space="preserve"> </w:t>
      </w:r>
    </w:p>
    <w:p w14:paraId="7F003A1A" w14:textId="28493830" w:rsidR="00A63137" w:rsidRDefault="00A63137" w:rsidP="00A63137">
      <w:pPr>
        <w:pStyle w:val="Heading4"/>
      </w:pPr>
      <w:bookmarkStart w:id="2490" w:name="_Toc477122324"/>
      <w:r>
        <w:t xml:space="preserve">Vulnerability – CVSS Score Sets – Score Set V2 – </w:t>
      </w:r>
      <w:r w:rsidR="00391829">
        <w:t>Vector</w:t>
      </w:r>
      <w:r>
        <w:t xml:space="preserve"> V2</w:t>
      </w:r>
      <w:bookmarkEnd w:id="2490"/>
    </w:p>
    <w:p w14:paraId="46C1EA63" w14:textId="4D722A5D" w:rsidR="00A63137" w:rsidRDefault="00A63137" w:rsidP="00A63137">
      <w:pPr>
        <w:pStyle w:val="MemberHeading"/>
        <w:rPr>
          <w:rStyle w:val="Element"/>
        </w:rPr>
      </w:pPr>
      <w:proofErr w:type="gramStart"/>
      <w:r>
        <w:rPr>
          <w:rStyle w:val="Element"/>
        </w:rPr>
        <w:t>vuln:Vulnerabilty</w:t>
      </w:r>
      <w:proofErr w:type="gramEnd"/>
      <w:r>
        <w:rPr>
          <w:rStyle w:val="Element"/>
        </w:rPr>
        <w:t xml:space="preserve"> / vuln:... / vuln:ScoreSetV2 / vuln:</w:t>
      </w:r>
      <w:r w:rsidR="00391829">
        <w:rPr>
          <w:rStyle w:val="Element"/>
        </w:rPr>
        <w:t>Vector</w:t>
      </w:r>
      <w:r>
        <w:rPr>
          <w:rStyle w:val="Element"/>
        </w:rPr>
        <w:t>V2</w:t>
      </w:r>
    </w:p>
    <w:p w14:paraId="1849A405" w14:textId="45972142" w:rsidR="00A63137" w:rsidRPr="005D4C8E" w:rsidRDefault="00A63137" w:rsidP="00A63137">
      <w:pPr>
        <w:pStyle w:val="Member"/>
      </w:pPr>
      <w:r w:rsidRPr="005D4C8E">
        <w:rPr>
          <w:b/>
        </w:rPr>
        <w:t>Data Type:</w:t>
      </w:r>
      <w:r>
        <w:tab/>
      </w:r>
      <w:r>
        <w:tab/>
      </w:r>
      <w:r w:rsidR="00391829">
        <w:t>string</w:t>
      </w:r>
      <w:r>
        <w:br/>
      </w:r>
      <w:r>
        <w:rPr>
          <w:b/>
        </w:rPr>
        <w:t>Range</w:t>
      </w:r>
      <w:r w:rsidRPr="005D4C8E">
        <w:rPr>
          <w:b/>
        </w:rPr>
        <w:t>:</w:t>
      </w:r>
      <w:r>
        <w:tab/>
      </w:r>
      <w:r>
        <w:tab/>
      </w:r>
      <w:r>
        <w:tab/>
      </w:r>
      <w:r w:rsidR="00391829">
        <w:t>76 characters</w:t>
      </w:r>
      <w:r>
        <w:br/>
      </w:r>
      <w:r w:rsidRPr="005D4C8E">
        <w:rPr>
          <w:b/>
        </w:rPr>
        <w:t>Minimum Occurrences:</w:t>
      </w:r>
      <w:r w:rsidR="00391829">
        <w:tab/>
        <w:t>0</w:t>
      </w:r>
      <w:r>
        <w:br/>
      </w:r>
      <w:r w:rsidRPr="005D4C8E">
        <w:rPr>
          <w:b/>
        </w:rPr>
        <w:t>Maximum Occurrences:</w:t>
      </w:r>
      <w:r>
        <w:tab/>
        <w:t>1</w:t>
      </w:r>
      <w:r>
        <w:br/>
      </w:r>
      <w:r w:rsidRPr="005D4C8E">
        <w:rPr>
          <w:b/>
        </w:rPr>
        <w:t>Parent:</w:t>
      </w:r>
      <w:r>
        <w:tab/>
      </w:r>
      <w:r>
        <w:tab/>
      </w:r>
      <w:r>
        <w:tab/>
        <w:t>Score Set V2</w:t>
      </w:r>
    </w:p>
    <w:p w14:paraId="5C26154D" w14:textId="77777777" w:rsidR="00A63137" w:rsidRDefault="00A63137" w:rsidP="00A63137">
      <w:pPr>
        <w:spacing w:before="0" w:after="0"/>
      </w:pPr>
    </w:p>
    <w:p w14:paraId="7BF95007" w14:textId="17A37D47" w:rsidR="00391829" w:rsidRDefault="00A63137" w:rsidP="00A63137">
      <w:pPr>
        <w:rPr>
          <w:i/>
          <w:iCs/>
        </w:rPr>
      </w:pPr>
      <w:r w:rsidRPr="00F32D93">
        <w:t>Th</w:t>
      </w:r>
      <w:r>
        <w:t>e optional e</w:t>
      </w:r>
      <w:r w:rsidRPr="00F32D93">
        <w:t>lement</w:t>
      </w:r>
      <w:r>
        <w:rPr>
          <w:b/>
          <w:bCs/>
        </w:rPr>
        <w:t xml:space="preserve"> </w:t>
      </w:r>
      <w:proofErr w:type="gramStart"/>
      <w:r>
        <w:rPr>
          <w:rStyle w:val="Element"/>
        </w:rPr>
        <w:t>vuln:</w:t>
      </w:r>
      <w:r w:rsidR="00391829">
        <w:rPr>
          <w:rStyle w:val="Element"/>
        </w:rPr>
        <w:t>Vector</w:t>
      </w:r>
      <w:r>
        <w:rPr>
          <w:rStyle w:val="Element"/>
        </w:rPr>
        <w:t>V</w:t>
      </w:r>
      <w:proofErr w:type="gramEnd"/>
      <w:r>
        <w:rPr>
          <w:rStyle w:val="Element"/>
        </w:rPr>
        <w:t>2</w:t>
      </w:r>
      <w:r w:rsidRPr="00F32D93">
        <w:rPr>
          <w:b/>
          <w:bCs/>
        </w:rPr>
        <w:t xml:space="preserve"> </w:t>
      </w:r>
      <w:r w:rsidR="00391829" w:rsidRPr="00391829">
        <w:t xml:space="preserve">contains the official notation that displays all the values used to compute the CVSS </w:t>
      </w:r>
      <w:r w:rsidR="00391829">
        <w:t xml:space="preserve">version 2 </w:t>
      </w:r>
      <w:r w:rsidR="00391829" w:rsidRPr="00391829">
        <w:t>base, temporal, and environmental scores. This notation will follow the guidelines set forth in the CVSS v2 documentation at</w:t>
      </w:r>
      <w:r w:rsidR="00391829">
        <w:t xml:space="preserve"> [</w:t>
      </w:r>
      <w:r w:rsidR="00977EFE">
        <w:fldChar w:fldCharType="begin"/>
      </w:r>
      <w:r w:rsidR="00977EFE">
        <w:instrText xml:space="preserve"> HYPERLINK \l "refCVSS2" </w:instrText>
      </w:r>
      <w:ins w:id="2491" w:author="Stefan Hagen" w:date="2017-03-12T22:48:00Z"/>
      <w:r w:rsidR="00977EFE">
        <w:fldChar w:fldCharType="separate"/>
      </w:r>
      <w:r w:rsidR="00960F60">
        <w:rPr>
          <w:rStyle w:val="Hyperlink"/>
        </w:rPr>
        <w:t>CVSS2</w:t>
      </w:r>
      <w:r w:rsidR="00977EFE">
        <w:rPr>
          <w:rStyle w:val="Hyperlink"/>
        </w:rPr>
        <w:fldChar w:fldCharType="end"/>
      </w:r>
      <w:r w:rsidR="00391829">
        <w:t xml:space="preserve">] (cf. section 2.4 </w:t>
      </w:r>
      <w:r w:rsidR="007904C3">
        <w:t>“</w:t>
      </w:r>
      <w:r w:rsidR="007904C3" w:rsidRPr="007904C3">
        <w:t>Base, Temporal, Environmental Vectors</w:t>
      </w:r>
      <w:r w:rsidR="007904C3">
        <w:t xml:space="preserve">” </w:t>
      </w:r>
      <w:r w:rsidR="00391829">
        <w:t>there)</w:t>
      </w:r>
      <w:r w:rsidR="007904C3">
        <w:t>. Note the 76-</w:t>
      </w:r>
      <w:r w:rsidR="00391829" w:rsidRPr="00391829">
        <w:t>character limitation</w:t>
      </w:r>
      <w:r w:rsidR="00391829" w:rsidRPr="00391829">
        <w:rPr>
          <w:i/>
          <w:iCs/>
        </w:rPr>
        <w:t>.</w:t>
      </w:r>
    </w:p>
    <w:p w14:paraId="1A09F216" w14:textId="77777777" w:rsidR="00391829" w:rsidRDefault="00391829" w:rsidP="00391829">
      <w:pPr>
        <w:pStyle w:val="MemberHeading"/>
      </w:pPr>
      <w:r>
        <w:t>Example</w:t>
      </w:r>
    </w:p>
    <w:p w14:paraId="0A98FF6D" w14:textId="77777777" w:rsidR="00391829" w:rsidRDefault="00391829" w:rsidP="00391829">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492" w:author="Stefan Hagen" w:date="2017-03-12T22:48:00Z">
        <w:r w:rsidR="00A07A1F">
          <w:rPr>
            <w:noProof/>
          </w:rPr>
          <w:t>63</w:t>
        </w:r>
      </w:ins>
      <w:del w:id="2493" w:author="Stefan Hagen" w:date="2017-03-11T23:24:00Z">
        <w:r w:rsidR="00147C8E" w:rsidDel="004377E7">
          <w:rPr>
            <w:noProof/>
          </w:rPr>
          <w:delText>50</w:delText>
        </w:r>
      </w:del>
      <w:r w:rsidR="00A07A1F">
        <w:rPr>
          <w:noProof/>
        </w:rPr>
        <w:fldChar w:fldCharType="end"/>
      </w:r>
      <w:r w:rsidRPr="003F1FAD">
        <w:t>:</w:t>
      </w:r>
    </w:p>
    <w:p w14:paraId="3C0C21BC" w14:textId="55FF736E" w:rsidR="00A63137" w:rsidRPr="00391829" w:rsidRDefault="00391829" w:rsidP="00391829">
      <w:pPr>
        <w:pStyle w:val="Examplesmall"/>
        <w:rPr>
          <w:highlight w:val="yellow"/>
        </w:rPr>
      </w:pPr>
      <w:r>
        <w:t>&lt;Vector</w:t>
      </w:r>
      <w:r w:rsidR="007904C3">
        <w:t>V2</w:t>
      </w:r>
      <w:r>
        <w:t>&gt;</w:t>
      </w:r>
      <w:proofErr w:type="gramStart"/>
      <w:r w:rsidRPr="00391829">
        <w:t>AV:N</w:t>
      </w:r>
      <w:proofErr w:type="gramEnd"/>
      <w:r w:rsidRPr="00391829">
        <w:t>/AC:L/Au:N/C:P/I:P/A:C/E:P/RL:O</w:t>
      </w:r>
      <w:r>
        <w:t>/RC:C/CDP:H/TD:M/CR:H/IR:H/AR:H</w:t>
      </w:r>
      <w:r w:rsidRPr="00391829">
        <w:t>&lt;Vector</w:t>
      </w:r>
      <w:r w:rsidR="007904C3">
        <w:t>V2</w:t>
      </w:r>
      <w:r w:rsidRPr="00391829">
        <w:t>&gt;</w:t>
      </w:r>
      <w:r w:rsidR="00A63137" w:rsidRPr="00A63137">
        <w:t xml:space="preserve"> </w:t>
      </w:r>
    </w:p>
    <w:p w14:paraId="3876FF51" w14:textId="0E30B0C9" w:rsidR="00A63137" w:rsidRDefault="00A63137" w:rsidP="00A63137">
      <w:pPr>
        <w:pStyle w:val="Heading4"/>
      </w:pPr>
      <w:bookmarkStart w:id="2494" w:name="_Toc477122325"/>
      <w:r>
        <w:t xml:space="preserve">Vulnerability – CVSS Score Sets – Score Set V2 – </w:t>
      </w:r>
      <w:r w:rsidR="00391829">
        <w:t>Product ID</w:t>
      </w:r>
      <w:bookmarkEnd w:id="2494"/>
    </w:p>
    <w:p w14:paraId="482D8DFB" w14:textId="3C8B4239" w:rsidR="00A63137" w:rsidRDefault="00A63137" w:rsidP="00A63137">
      <w:pPr>
        <w:pStyle w:val="MemberHeading"/>
        <w:rPr>
          <w:rStyle w:val="Element"/>
        </w:rPr>
      </w:pPr>
      <w:proofErr w:type="gramStart"/>
      <w:r>
        <w:rPr>
          <w:rStyle w:val="Element"/>
        </w:rPr>
        <w:t>vuln:Vulnerabilty</w:t>
      </w:r>
      <w:proofErr w:type="gramEnd"/>
      <w:r>
        <w:rPr>
          <w:rStyle w:val="Element"/>
        </w:rPr>
        <w:t xml:space="preserve"> / vuln:... / vuln:ScoreSetV2 / vuln:</w:t>
      </w:r>
      <w:r w:rsidR="00391829">
        <w:rPr>
          <w:rStyle w:val="Element"/>
        </w:rPr>
        <w:t>ProductID</w:t>
      </w:r>
    </w:p>
    <w:p w14:paraId="16ACC1EF" w14:textId="3CA3AF31" w:rsidR="00A63137" w:rsidRPr="005D4C8E" w:rsidRDefault="00A63137" w:rsidP="00A63137">
      <w:pPr>
        <w:pStyle w:val="Member"/>
      </w:pPr>
      <w:r w:rsidRPr="005D4C8E">
        <w:rPr>
          <w:b/>
        </w:rPr>
        <w:t>Data Type:</w:t>
      </w:r>
      <w:r>
        <w:tab/>
      </w:r>
      <w:r>
        <w:tab/>
      </w:r>
      <w:r w:rsidR="00391829">
        <w:t>token</w:t>
      </w:r>
      <w:r>
        <w:br/>
      </w:r>
      <w:r w:rsidRPr="005D4C8E">
        <w:rPr>
          <w:b/>
        </w:rPr>
        <w:t>Minimum Occurrences:</w:t>
      </w:r>
      <w:r w:rsidR="00391829">
        <w:tab/>
        <w:t>0</w:t>
      </w:r>
      <w:r>
        <w:br/>
      </w:r>
      <w:r w:rsidRPr="005D4C8E">
        <w:rPr>
          <w:b/>
        </w:rPr>
        <w:t>Maximum Occurrences:</w:t>
      </w:r>
      <w:r>
        <w:tab/>
      </w:r>
      <w:r w:rsidR="00391829">
        <w:t>unbounded</w:t>
      </w:r>
      <w:r>
        <w:br/>
      </w:r>
      <w:r w:rsidRPr="005D4C8E">
        <w:rPr>
          <w:b/>
        </w:rPr>
        <w:t>Parent:</w:t>
      </w:r>
      <w:r>
        <w:tab/>
      </w:r>
      <w:r>
        <w:tab/>
      </w:r>
      <w:r>
        <w:tab/>
        <w:t>Score Set V2</w:t>
      </w:r>
    </w:p>
    <w:p w14:paraId="7C98A8F0" w14:textId="77777777" w:rsidR="00A63137" w:rsidRDefault="00A63137" w:rsidP="00A63137">
      <w:pPr>
        <w:spacing w:before="0" w:after="0"/>
      </w:pPr>
    </w:p>
    <w:p w14:paraId="2AD22451" w14:textId="6089FA91" w:rsidR="00391829" w:rsidRPr="00391829" w:rsidRDefault="00391829" w:rsidP="00391829">
      <w:r w:rsidRPr="00391829">
        <w:t xml:space="preserve">If the </w:t>
      </w:r>
      <w:r w:rsidRPr="00391829">
        <w:rPr>
          <w:b/>
          <w:bCs/>
        </w:rPr>
        <w:t xml:space="preserve">Score Set </w:t>
      </w:r>
      <w:r w:rsidRPr="00391829">
        <w:t xml:space="preserve">pertains to a specific product, a </w:t>
      </w:r>
      <w:proofErr w:type="gramStart"/>
      <w:r>
        <w:rPr>
          <w:rStyle w:val="Element"/>
        </w:rPr>
        <w:t>vuln:ProductID</w:t>
      </w:r>
      <w:proofErr w:type="gramEnd"/>
      <w:r w:rsidRPr="00F32D93">
        <w:rPr>
          <w:b/>
          <w:bCs/>
        </w:rPr>
        <w:t xml:space="preserve"> </w:t>
      </w:r>
      <w:r w:rsidRPr="00391829">
        <w:t xml:space="preserve">element can be added to reference that product. The reference is made using the unique </w:t>
      </w:r>
      <w:r w:rsidRPr="00391829">
        <w:rPr>
          <w:i/>
          <w:iCs/>
        </w:rPr>
        <w:t xml:space="preserve">Product ID </w:t>
      </w:r>
      <w:r w:rsidRPr="00391829">
        <w:t xml:space="preserve">attribute of a </w:t>
      </w:r>
      <w:r w:rsidRPr="00391829">
        <w:rPr>
          <w:b/>
          <w:bCs/>
        </w:rPr>
        <w:t xml:space="preserve">Full Product Name </w:t>
      </w:r>
      <w:r w:rsidRPr="00391829">
        <w:t xml:space="preserve">element that is defined in the </w:t>
      </w:r>
      <w:r w:rsidRPr="00391829">
        <w:rPr>
          <w:b/>
          <w:bCs/>
        </w:rPr>
        <w:t>Product Tree</w:t>
      </w:r>
      <w:r w:rsidRPr="00391829">
        <w:t xml:space="preserve">. If a </w:t>
      </w:r>
      <w:r w:rsidRPr="00391829">
        <w:rPr>
          <w:b/>
          <w:bCs/>
        </w:rPr>
        <w:t xml:space="preserve">Score Set </w:t>
      </w:r>
      <w:r w:rsidRPr="00391829">
        <w:t xml:space="preserve">applies to more than one product, you can add multiple </w:t>
      </w:r>
      <w:r w:rsidRPr="00391829">
        <w:rPr>
          <w:b/>
          <w:bCs/>
        </w:rPr>
        <w:t xml:space="preserve">Product ID </w:t>
      </w:r>
      <w:r w:rsidRPr="00391829">
        <w:t xml:space="preserve">elements accordingly. </w:t>
      </w:r>
    </w:p>
    <w:p w14:paraId="07ECAFA9" w14:textId="285E6984" w:rsidR="007A09EE" w:rsidRPr="00391829" w:rsidRDefault="00391829" w:rsidP="00C86BA8">
      <w:r w:rsidRPr="00391829">
        <w:t xml:space="preserve">Note that a single </w:t>
      </w:r>
      <w:r w:rsidRPr="00391829">
        <w:rPr>
          <w:b/>
          <w:bCs/>
        </w:rPr>
        <w:t xml:space="preserve">Product ID </w:t>
      </w:r>
      <w:r w:rsidRPr="00391829">
        <w:t xml:space="preserve">may not be assigned to more than one </w:t>
      </w:r>
      <w:r w:rsidRPr="00391829">
        <w:rPr>
          <w:b/>
          <w:bCs/>
        </w:rPr>
        <w:t xml:space="preserve">Score Set </w:t>
      </w:r>
      <w:r w:rsidRPr="00391829">
        <w:t xml:space="preserve">within the same </w:t>
      </w:r>
      <w:r w:rsidRPr="00391829">
        <w:rPr>
          <w:b/>
          <w:bCs/>
        </w:rPr>
        <w:t>Vulnerability</w:t>
      </w:r>
      <w:r w:rsidRPr="00391829">
        <w:t xml:space="preserve">. </w:t>
      </w:r>
    </w:p>
    <w:p w14:paraId="24D3A736" w14:textId="4BA1E146" w:rsidR="007A09EE" w:rsidRDefault="007A09EE" w:rsidP="007A09EE">
      <w:pPr>
        <w:pStyle w:val="Heading3"/>
      </w:pPr>
      <w:bookmarkStart w:id="2495" w:name="_Toc477122326"/>
      <w:r>
        <w:lastRenderedPageBreak/>
        <w:t>Vulnerability – CVSS Score Sets – Score Set V3</w:t>
      </w:r>
      <w:bookmarkEnd w:id="2495"/>
    </w:p>
    <w:p w14:paraId="66C2811B" w14:textId="2DD4EB30" w:rsidR="007A09EE" w:rsidRDefault="007A09EE" w:rsidP="007A09EE">
      <w:pPr>
        <w:pStyle w:val="MemberHeading"/>
        <w:rPr>
          <w:rStyle w:val="Element"/>
        </w:rPr>
      </w:pPr>
      <w:proofErr w:type="gramStart"/>
      <w:r>
        <w:rPr>
          <w:rStyle w:val="Element"/>
        </w:rPr>
        <w:t>vuln:Vulnerabilty</w:t>
      </w:r>
      <w:proofErr w:type="gramEnd"/>
      <w:r>
        <w:rPr>
          <w:rStyle w:val="Element"/>
        </w:rPr>
        <w:t xml:space="preserve"> / vuln:CVSSScoreSets / vuln:ScoreSetV3</w:t>
      </w:r>
    </w:p>
    <w:p w14:paraId="4EDFD561" w14:textId="77777777" w:rsidR="007A09EE" w:rsidRPr="005D4C8E" w:rsidRDefault="007A09EE" w:rsidP="007A09EE">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unbounded</w:t>
      </w:r>
      <w:r>
        <w:br/>
      </w:r>
      <w:r w:rsidRPr="005D4C8E">
        <w:rPr>
          <w:b/>
        </w:rPr>
        <w:t>Parent:</w:t>
      </w:r>
      <w:r>
        <w:tab/>
      </w:r>
      <w:r>
        <w:tab/>
      </w:r>
      <w:r>
        <w:tab/>
        <w:t>CVSS Score Sets</w:t>
      </w:r>
      <w:r>
        <w:br/>
      </w:r>
      <w:r>
        <w:rPr>
          <w:b/>
        </w:rPr>
        <w:t>Children</w:t>
      </w:r>
      <w:r w:rsidRPr="005D4C8E">
        <w:rPr>
          <w:b/>
        </w:rPr>
        <w:t>:</w:t>
      </w:r>
      <w:r>
        <w:tab/>
      </w:r>
      <w:r>
        <w:tab/>
      </w:r>
      <w:r>
        <w:tab/>
      </w:r>
      <w:r w:rsidRPr="00674583">
        <w:t xml:space="preserve">Base Score, Temporal Score, Environmental Score, Vector, </w:t>
      </w:r>
      <w:r>
        <w:br/>
        <w:t xml:space="preserve"> </w:t>
      </w:r>
      <w:r>
        <w:tab/>
      </w:r>
      <w:r>
        <w:tab/>
      </w:r>
      <w:r>
        <w:tab/>
      </w:r>
      <w:r>
        <w:tab/>
      </w:r>
      <w:r w:rsidRPr="00674583">
        <w:t>Product ID</w:t>
      </w:r>
    </w:p>
    <w:p w14:paraId="7C09CBA4" w14:textId="77777777" w:rsidR="007A09EE" w:rsidRDefault="007A09EE" w:rsidP="007A09EE">
      <w:pPr>
        <w:spacing w:before="0" w:after="0"/>
      </w:pPr>
    </w:p>
    <w:p w14:paraId="1ED657E1" w14:textId="7FCB8634" w:rsidR="007A09EE" w:rsidRPr="007A09EE" w:rsidRDefault="007A09EE" w:rsidP="007A09EE">
      <w:r w:rsidRPr="00F32D93">
        <w:t>Th</w:t>
      </w:r>
      <w:r>
        <w:t>e optional e</w:t>
      </w:r>
      <w:r w:rsidRPr="00F32D93">
        <w:t>lement</w:t>
      </w:r>
      <w:r>
        <w:rPr>
          <w:b/>
          <w:bCs/>
        </w:rPr>
        <w:t xml:space="preserve"> </w:t>
      </w:r>
      <w:proofErr w:type="gramStart"/>
      <w:r>
        <w:rPr>
          <w:rStyle w:val="Element"/>
        </w:rPr>
        <w:t>vuln:ScoreSetV</w:t>
      </w:r>
      <w:proofErr w:type="gramEnd"/>
      <w:r>
        <w:rPr>
          <w:rStyle w:val="Element"/>
        </w:rPr>
        <w:t>3</w:t>
      </w:r>
      <w:r w:rsidRPr="00F32D93">
        <w:rPr>
          <w:b/>
          <w:bCs/>
        </w:rPr>
        <w:t xml:space="preserve"> </w:t>
      </w:r>
      <w:r w:rsidRPr="00C06268">
        <w:t xml:space="preserve">is a container that </w:t>
      </w:r>
      <w:r w:rsidRPr="004C7E29">
        <w:t xml:space="preserve">holds </w:t>
      </w:r>
      <w:r w:rsidRPr="007A09EE">
        <w:t xml:space="preserve">actual CVSS </w:t>
      </w:r>
      <w:r>
        <w:t xml:space="preserve">version 3 </w:t>
      </w:r>
      <w:r w:rsidRPr="007A09EE">
        <w:t>metrics</w:t>
      </w:r>
      <w:r>
        <w:t> [</w:t>
      </w:r>
      <w:r w:rsidR="00977EFE">
        <w:fldChar w:fldCharType="begin"/>
      </w:r>
      <w:r w:rsidR="00977EFE">
        <w:instrText xml:space="preserve"> HYPERLINK \l "refCVSS3" </w:instrText>
      </w:r>
      <w:ins w:id="2496" w:author="Stefan Hagen" w:date="2017-03-12T22:48:00Z"/>
      <w:r w:rsidR="00977EFE">
        <w:fldChar w:fldCharType="separate"/>
      </w:r>
      <w:r w:rsidR="00960F60">
        <w:rPr>
          <w:rStyle w:val="Hyperlink"/>
        </w:rPr>
        <w:t>CVSS3</w:t>
      </w:r>
      <w:r w:rsidR="00977EFE">
        <w:rPr>
          <w:rStyle w:val="Hyperlink"/>
        </w:rPr>
        <w:fldChar w:fldCharType="end"/>
      </w:r>
      <w:r>
        <w:t>]</w:t>
      </w:r>
      <w:r w:rsidRPr="007A09EE">
        <w:t xml:space="preserve">. The only required element of CVSS </w:t>
      </w:r>
      <w:r>
        <w:t xml:space="preserve">version 3 </w:t>
      </w:r>
      <w:r w:rsidRPr="007A09EE">
        <w:t xml:space="preserve">is the </w:t>
      </w:r>
      <w:r w:rsidRPr="007A09EE">
        <w:rPr>
          <w:b/>
          <w:bCs/>
        </w:rPr>
        <w:t>Base Score</w:t>
      </w:r>
      <w:r w:rsidRPr="007A09EE">
        <w:t xml:space="preserve">. If a value of the temporal or environmental score is set to “not defined,” either </w:t>
      </w:r>
      <w:r w:rsidRPr="007A09EE">
        <w:rPr>
          <w:b/>
          <w:bCs/>
        </w:rPr>
        <w:t xml:space="preserve">Temporal Score </w:t>
      </w:r>
      <w:r w:rsidRPr="007A09EE">
        <w:t xml:space="preserve">or </w:t>
      </w:r>
      <w:r w:rsidRPr="007A09EE">
        <w:rPr>
          <w:b/>
          <w:bCs/>
        </w:rPr>
        <w:t xml:space="preserve">Environmental Score </w:t>
      </w:r>
      <w:r w:rsidRPr="007A09EE">
        <w:t xml:space="preserve">can be omitted. </w:t>
      </w:r>
    </w:p>
    <w:p w14:paraId="1FF60B9C" w14:textId="77777777" w:rsidR="007A09EE" w:rsidRPr="007A09EE" w:rsidRDefault="007A09EE" w:rsidP="007A09EE">
      <w:r w:rsidRPr="007A09EE">
        <w:t xml:space="preserve">A </w:t>
      </w:r>
      <w:r w:rsidRPr="007A09EE">
        <w:rPr>
          <w:b/>
          <w:bCs/>
        </w:rPr>
        <w:t xml:space="preserve">Score Set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 xml:space="preserve">Score Set </w:t>
      </w:r>
      <w:r w:rsidRPr="007A09EE">
        <w:t xml:space="preserve">is meant to be applied for all products, the </w:t>
      </w:r>
      <w:r w:rsidRPr="007A09EE">
        <w:rPr>
          <w:i/>
          <w:iCs/>
        </w:rPr>
        <w:t xml:space="preserve">Product ID </w:t>
      </w:r>
      <w:r w:rsidRPr="007A09EE">
        <w:t xml:space="preserve">attribute should be omitted. </w:t>
      </w:r>
    </w:p>
    <w:p w14:paraId="1E1B9FF1" w14:textId="3D283457" w:rsidR="007A09EE" w:rsidRDefault="007A09EE" w:rsidP="007A09EE">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 xml:space="preserve">Score Set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1101CA09" w14:textId="0867D93F" w:rsidR="00A13A87" w:rsidRDefault="00A13A87" w:rsidP="00A13A87">
      <w:pPr>
        <w:pStyle w:val="Heading4"/>
      </w:pPr>
      <w:bookmarkStart w:id="2497" w:name="_Toc477122327"/>
      <w:r>
        <w:t>Vulnerability – CVSS Score Sets – Score Set V3 – Base Score V3</w:t>
      </w:r>
      <w:bookmarkEnd w:id="2497"/>
    </w:p>
    <w:p w14:paraId="0CB07A10" w14:textId="61E6937C" w:rsidR="00A13A87" w:rsidRDefault="00A13A87" w:rsidP="00A13A87">
      <w:pPr>
        <w:pStyle w:val="MemberHeading"/>
        <w:rPr>
          <w:rStyle w:val="Element"/>
        </w:rPr>
      </w:pPr>
      <w:proofErr w:type="gramStart"/>
      <w:r>
        <w:rPr>
          <w:rStyle w:val="Element"/>
        </w:rPr>
        <w:t>vuln:Vulnerabilty</w:t>
      </w:r>
      <w:proofErr w:type="gramEnd"/>
      <w:r>
        <w:rPr>
          <w:rStyle w:val="Element"/>
        </w:rPr>
        <w:t xml:space="preserve"> / vuln:... / vuln:ScoreSetV3 / vuln:BaseScoreV3</w:t>
      </w:r>
    </w:p>
    <w:p w14:paraId="69477387" w14:textId="67E55B75" w:rsidR="00A13A87" w:rsidRPr="005D4C8E" w:rsidRDefault="00A13A87" w:rsidP="00A13A87">
      <w:pPr>
        <w:pStyle w:val="Member"/>
      </w:pPr>
      <w:r w:rsidRPr="005D4C8E">
        <w:rPr>
          <w:b/>
        </w:rPr>
        <w:t>Data Type:</w:t>
      </w:r>
      <w:r>
        <w:tab/>
      </w:r>
      <w:r>
        <w:tab/>
        <w:t>float</w:t>
      </w:r>
      <w:r>
        <w:br/>
      </w:r>
      <w:r>
        <w:rPr>
          <w:b/>
        </w:rPr>
        <w:t>Range</w:t>
      </w:r>
      <w:r w:rsidRPr="005D4C8E">
        <w:rPr>
          <w:b/>
        </w:rPr>
        <w:t>:</w:t>
      </w:r>
      <w:r>
        <w:tab/>
      </w:r>
      <w:r>
        <w:tab/>
      </w:r>
      <w:r>
        <w:tab/>
        <w:t>0.0 – 10.0</w:t>
      </w:r>
      <w:r>
        <w:br/>
      </w:r>
      <w:r w:rsidRPr="005D4C8E">
        <w:rPr>
          <w:b/>
        </w:rPr>
        <w:t>Minimum Occurrences:</w:t>
      </w:r>
      <w:r>
        <w:tab/>
        <w:t>1</w:t>
      </w:r>
      <w:r>
        <w:br/>
      </w:r>
      <w:r w:rsidRPr="005D4C8E">
        <w:rPr>
          <w:b/>
        </w:rPr>
        <w:t>Maximum Occurrences:</w:t>
      </w:r>
      <w:r>
        <w:tab/>
        <w:t>1</w:t>
      </w:r>
      <w:r>
        <w:br/>
      </w:r>
      <w:r w:rsidRPr="005D4C8E">
        <w:rPr>
          <w:b/>
        </w:rPr>
        <w:t>Parent:</w:t>
      </w:r>
      <w:r>
        <w:tab/>
      </w:r>
      <w:r>
        <w:tab/>
      </w:r>
      <w:r>
        <w:tab/>
        <w:t>Score Set V3</w:t>
      </w:r>
    </w:p>
    <w:p w14:paraId="7527F953" w14:textId="77777777" w:rsidR="00A13A87" w:rsidRDefault="00A13A87" w:rsidP="00A13A87">
      <w:pPr>
        <w:spacing w:before="0" w:after="0"/>
      </w:pPr>
    </w:p>
    <w:p w14:paraId="1994EBF3" w14:textId="5B9E9A22" w:rsidR="00A13A87" w:rsidRPr="00A63137" w:rsidRDefault="00A13A87" w:rsidP="00A13A87">
      <w:r w:rsidRPr="00F32D93">
        <w:t>Th</w:t>
      </w:r>
      <w:r>
        <w:t>e optional e</w:t>
      </w:r>
      <w:r w:rsidRPr="00F32D93">
        <w:t>lement</w:t>
      </w:r>
      <w:r>
        <w:rPr>
          <w:b/>
          <w:bCs/>
        </w:rPr>
        <w:t xml:space="preserve"> </w:t>
      </w:r>
      <w:proofErr w:type="gramStart"/>
      <w:r>
        <w:rPr>
          <w:rStyle w:val="Element"/>
        </w:rPr>
        <w:t>vuln:BaseScoreV</w:t>
      </w:r>
      <w:proofErr w:type="gramEnd"/>
      <w:r>
        <w:rPr>
          <w:rStyle w:val="Element"/>
        </w:rPr>
        <w:t>3</w:t>
      </w:r>
      <w:r w:rsidRPr="00F32D93">
        <w:rPr>
          <w:b/>
          <w:bCs/>
        </w:rPr>
        <w:t xml:space="preserve"> </w:t>
      </w:r>
      <w:r w:rsidRPr="00A63137">
        <w:t xml:space="preserve">contains the numeric value of the computed CVSS </w:t>
      </w:r>
      <w:r>
        <w:t xml:space="preserve">version 3 </w:t>
      </w:r>
      <w:r w:rsidRPr="00A63137">
        <w:t>base score, which should be a float from 0 to 10.0</w:t>
      </w:r>
      <w:r>
        <w:t>.</w:t>
      </w:r>
    </w:p>
    <w:p w14:paraId="012C9A6E" w14:textId="562D39FE" w:rsidR="00A13A87" w:rsidRDefault="00A13A87" w:rsidP="00A13A87">
      <w:pPr>
        <w:pStyle w:val="Heading4"/>
      </w:pPr>
      <w:bookmarkStart w:id="2498" w:name="_Toc477122328"/>
      <w:r>
        <w:t>Vulnerability – CVSS Score Sets – Score Set V3 – Temporal Score V3</w:t>
      </w:r>
      <w:bookmarkEnd w:id="2498"/>
    </w:p>
    <w:p w14:paraId="272D1693" w14:textId="18F86554" w:rsidR="00A13A87" w:rsidRDefault="00A13A87" w:rsidP="00A13A87">
      <w:pPr>
        <w:pStyle w:val="MemberHeading"/>
        <w:rPr>
          <w:rStyle w:val="Element"/>
        </w:rPr>
      </w:pPr>
      <w:proofErr w:type="gramStart"/>
      <w:r>
        <w:rPr>
          <w:rStyle w:val="Element"/>
        </w:rPr>
        <w:t>vuln:Vulnerabilty</w:t>
      </w:r>
      <w:proofErr w:type="gramEnd"/>
      <w:r>
        <w:rPr>
          <w:rStyle w:val="Element"/>
        </w:rPr>
        <w:t xml:space="preserve"> / vuln:... / vuln:ScoreSetV3 / vuln:TemporalScoreV3</w:t>
      </w:r>
    </w:p>
    <w:p w14:paraId="07C7CA1E" w14:textId="0C12FC7C" w:rsidR="00A13A87" w:rsidRPr="005D4C8E" w:rsidRDefault="00A13A87" w:rsidP="00A13A87">
      <w:pPr>
        <w:pStyle w:val="Member"/>
      </w:pPr>
      <w:r w:rsidRPr="005D4C8E">
        <w:rPr>
          <w:b/>
        </w:rPr>
        <w:t>Data Type:</w:t>
      </w:r>
      <w:r>
        <w:tab/>
      </w:r>
      <w:r>
        <w:tab/>
        <w:t>float</w:t>
      </w:r>
      <w:r>
        <w:br/>
      </w:r>
      <w:r>
        <w:rPr>
          <w:b/>
        </w:rPr>
        <w:t>Range</w:t>
      </w:r>
      <w:r w:rsidRPr="005D4C8E">
        <w:rPr>
          <w:b/>
        </w:rPr>
        <w:t>:</w:t>
      </w:r>
      <w:r>
        <w:tab/>
      </w:r>
      <w:r>
        <w:tab/>
      </w:r>
      <w:r>
        <w:tab/>
        <w:t>0.0 – 10.0</w:t>
      </w:r>
      <w:r>
        <w:br/>
      </w:r>
      <w:r w:rsidRPr="005D4C8E">
        <w:rPr>
          <w:b/>
        </w:rPr>
        <w:t>Minimum Occurrences:</w:t>
      </w:r>
      <w:r>
        <w:tab/>
        <w:t>0</w:t>
      </w:r>
      <w:r>
        <w:br/>
      </w:r>
      <w:r w:rsidRPr="005D4C8E">
        <w:rPr>
          <w:b/>
        </w:rPr>
        <w:t>Maximum Occurrences:</w:t>
      </w:r>
      <w:r>
        <w:tab/>
        <w:t>1</w:t>
      </w:r>
      <w:r>
        <w:br/>
      </w:r>
      <w:r w:rsidRPr="005D4C8E">
        <w:rPr>
          <w:b/>
        </w:rPr>
        <w:t>Parent:</w:t>
      </w:r>
      <w:r>
        <w:tab/>
      </w:r>
      <w:r>
        <w:tab/>
      </w:r>
      <w:r>
        <w:tab/>
        <w:t>Score Set V3</w:t>
      </w:r>
    </w:p>
    <w:p w14:paraId="16A18F2B" w14:textId="77777777" w:rsidR="00A13A87" w:rsidRDefault="00A13A87" w:rsidP="00A13A87">
      <w:pPr>
        <w:spacing w:before="0" w:after="0"/>
      </w:pPr>
    </w:p>
    <w:p w14:paraId="4EFE3189" w14:textId="5FB49A54" w:rsidR="00A13A87" w:rsidRPr="00A63137" w:rsidRDefault="00A13A87" w:rsidP="00A13A87">
      <w:r w:rsidRPr="00F32D93">
        <w:t>Th</w:t>
      </w:r>
      <w:r>
        <w:t>e optional e</w:t>
      </w:r>
      <w:r w:rsidRPr="00F32D93">
        <w:t>lement</w:t>
      </w:r>
      <w:r>
        <w:rPr>
          <w:b/>
          <w:bCs/>
        </w:rPr>
        <w:t xml:space="preserve"> </w:t>
      </w:r>
      <w:proofErr w:type="gramStart"/>
      <w:r>
        <w:rPr>
          <w:rStyle w:val="Element"/>
        </w:rPr>
        <w:t>vuln:TemporalScoreV</w:t>
      </w:r>
      <w:proofErr w:type="gramEnd"/>
      <w:r>
        <w:rPr>
          <w:rStyle w:val="Element"/>
        </w:rPr>
        <w:t>3</w:t>
      </w:r>
      <w:r w:rsidRPr="00F32D93">
        <w:rPr>
          <w:b/>
          <w:bCs/>
        </w:rPr>
        <w:t xml:space="preserve"> </w:t>
      </w:r>
      <w:r w:rsidRPr="00AD7F06">
        <w:t xml:space="preserve">contains the numeric value of the computed CVSS </w:t>
      </w:r>
      <w:r>
        <w:t xml:space="preserve">version 3 </w:t>
      </w:r>
      <w:r w:rsidRPr="00AD7F06">
        <w:t>temporal score, which s</w:t>
      </w:r>
      <w:r>
        <w:t>hould be a float from 0 to 10.0.</w:t>
      </w:r>
      <w:r w:rsidRPr="00A63137">
        <w:t xml:space="preserve"> </w:t>
      </w:r>
    </w:p>
    <w:p w14:paraId="08BF2CDA" w14:textId="40E22B0C" w:rsidR="00A13A87" w:rsidRDefault="00A13A87" w:rsidP="00A13A87">
      <w:pPr>
        <w:pStyle w:val="Heading4"/>
      </w:pPr>
      <w:bookmarkStart w:id="2499" w:name="_Toc477122329"/>
      <w:r>
        <w:lastRenderedPageBreak/>
        <w:t>Vulnerability – CVSS Score Sets – Score Set V3 – Environmental ScoreV3</w:t>
      </w:r>
      <w:bookmarkEnd w:id="2499"/>
    </w:p>
    <w:p w14:paraId="29285B59" w14:textId="1E7CCEC2" w:rsidR="00A13A87" w:rsidRDefault="00A13A87" w:rsidP="00A13A87">
      <w:pPr>
        <w:pStyle w:val="MemberHeading"/>
        <w:rPr>
          <w:rStyle w:val="Element"/>
        </w:rPr>
      </w:pPr>
      <w:proofErr w:type="gramStart"/>
      <w:r>
        <w:rPr>
          <w:rStyle w:val="Element"/>
        </w:rPr>
        <w:t>vuln:Vulnerabilty</w:t>
      </w:r>
      <w:proofErr w:type="gramEnd"/>
      <w:r>
        <w:rPr>
          <w:rStyle w:val="Element"/>
        </w:rPr>
        <w:t xml:space="preserve"> / vuln:... / vuln:ScoreSetV3 / vuln:EnvironmentalScoreV3</w:t>
      </w:r>
    </w:p>
    <w:p w14:paraId="0C4528FF" w14:textId="66E5FB52" w:rsidR="00A13A87" w:rsidRPr="005D4C8E" w:rsidRDefault="00A13A87" w:rsidP="00A13A87">
      <w:pPr>
        <w:pStyle w:val="Member"/>
      </w:pPr>
      <w:r w:rsidRPr="005D4C8E">
        <w:rPr>
          <w:b/>
        </w:rPr>
        <w:t>Data Type:</w:t>
      </w:r>
      <w:r>
        <w:tab/>
      </w:r>
      <w:r>
        <w:tab/>
        <w:t>float</w:t>
      </w:r>
      <w:r>
        <w:br/>
      </w:r>
      <w:r>
        <w:rPr>
          <w:b/>
        </w:rPr>
        <w:t>Range</w:t>
      </w:r>
      <w:r w:rsidRPr="005D4C8E">
        <w:rPr>
          <w:b/>
        </w:rPr>
        <w:t>:</w:t>
      </w:r>
      <w:r>
        <w:tab/>
      </w:r>
      <w:r>
        <w:tab/>
      </w:r>
      <w:r>
        <w:tab/>
        <w:t>0.0 – 10.0</w:t>
      </w:r>
      <w:r>
        <w:br/>
      </w:r>
      <w:r w:rsidRPr="005D4C8E">
        <w:rPr>
          <w:b/>
        </w:rPr>
        <w:t>Minimum Occurrences:</w:t>
      </w:r>
      <w:r>
        <w:tab/>
        <w:t>0</w:t>
      </w:r>
      <w:r>
        <w:br/>
      </w:r>
      <w:r w:rsidRPr="005D4C8E">
        <w:rPr>
          <w:b/>
        </w:rPr>
        <w:t>Maximum Occurrences:</w:t>
      </w:r>
      <w:r>
        <w:tab/>
        <w:t>1</w:t>
      </w:r>
      <w:r>
        <w:br/>
      </w:r>
      <w:r w:rsidRPr="005D4C8E">
        <w:rPr>
          <w:b/>
        </w:rPr>
        <w:t>Parent:</w:t>
      </w:r>
      <w:r>
        <w:tab/>
      </w:r>
      <w:r>
        <w:tab/>
      </w:r>
      <w:r>
        <w:tab/>
        <w:t>Score Set V3</w:t>
      </w:r>
    </w:p>
    <w:p w14:paraId="544272F0" w14:textId="77777777" w:rsidR="00A13A87" w:rsidRDefault="00A13A87" w:rsidP="00A13A87">
      <w:pPr>
        <w:spacing w:before="0" w:after="0"/>
      </w:pPr>
    </w:p>
    <w:p w14:paraId="144032CA" w14:textId="0B0B9D20" w:rsidR="00A13A87" w:rsidRPr="00A63137" w:rsidRDefault="00A13A87" w:rsidP="00A13A87">
      <w:r w:rsidRPr="00F32D93">
        <w:t>Th</w:t>
      </w:r>
      <w:r>
        <w:t>e optional e</w:t>
      </w:r>
      <w:r w:rsidRPr="00F32D93">
        <w:t>lement</w:t>
      </w:r>
      <w:r>
        <w:rPr>
          <w:b/>
          <w:bCs/>
        </w:rPr>
        <w:t xml:space="preserve"> </w:t>
      </w:r>
      <w:proofErr w:type="gramStart"/>
      <w:r>
        <w:rPr>
          <w:rStyle w:val="Element"/>
        </w:rPr>
        <w:t>vuln:EnvironmentalScoreV</w:t>
      </w:r>
      <w:proofErr w:type="gramEnd"/>
      <w:r>
        <w:rPr>
          <w:rStyle w:val="Element"/>
        </w:rPr>
        <w:t>3</w:t>
      </w:r>
      <w:r w:rsidRPr="00F32D93">
        <w:rPr>
          <w:b/>
          <w:bCs/>
        </w:rPr>
        <w:t xml:space="preserve"> </w:t>
      </w:r>
      <w:r w:rsidRPr="00E77F1B">
        <w:t xml:space="preserve">contains the numeric value of the computed CVSS </w:t>
      </w:r>
      <w:r>
        <w:t xml:space="preserve">version 3 </w:t>
      </w:r>
      <w:r w:rsidRPr="00E77F1B">
        <w:t>environmental score, which should be a float from 0 to 10.0. This metric is typically reserved for use by the end user and is specific to the environment in which t</w:t>
      </w:r>
      <w:r>
        <w:t>he affected product is deployed.</w:t>
      </w:r>
      <w:r w:rsidRPr="00A63137">
        <w:t xml:space="preserve"> </w:t>
      </w:r>
    </w:p>
    <w:p w14:paraId="7DE91B70" w14:textId="7928DE89" w:rsidR="00A13A87" w:rsidRDefault="00A13A87" w:rsidP="00A13A87">
      <w:pPr>
        <w:pStyle w:val="Heading4"/>
      </w:pPr>
      <w:bookmarkStart w:id="2500" w:name="_Toc477122330"/>
      <w:r>
        <w:t>Vulnerability – CVSS Score Sets – Score Set V3 – Vector V3</w:t>
      </w:r>
      <w:bookmarkEnd w:id="2500"/>
    </w:p>
    <w:p w14:paraId="72CE9065" w14:textId="65CC3036" w:rsidR="00A13A87" w:rsidRDefault="00A13A87" w:rsidP="00A13A87">
      <w:pPr>
        <w:pStyle w:val="MemberHeading"/>
        <w:rPr>
          <w:rStyle w:val="Element"/>
        </w:rPr>
      </w:pPr>
      <w:proofErr w:type="gramStart"/>
      <w:r>
        <w:rPr>
          <w:rStyle w:val="Element"/>
        </w:rPr>
        <w:t>vuln:Vulnerabilty</w:t>
      </w:r>
      <w:proofErr w:type="gramEnd"/>
      <w:r>
        <w:rPr>
          <w:rStyle w:val="Element"/>
        </w:rPr>
        <w:t xml:space="preserve"> / vuln:... / vuln:ScoreSetV3 / vuln:VectorV3</w:t>
      </w:r>
    </w:p>
    <w:p w14:paraId="79866481" w14:textId="0BE2646D" w:rsidR="00A13A87" w:rsidRPr="005D4C8E" w:rsidRDefault="00A13A87" w:rsidP="00A13A87">
      <w:pPr>
        <w:pStyle w:val="Member"/>
      </w:pPr>
      <w:r w:rsidRPr="005D4C8E">
        <w:rPr>
          <w:b/>
        </w:rPr>
        <w:t>Data Type:</w:t>
      </w:r>
      <w:r>
        <w:tab/>
      </w:r>
      <w:r>
        <w:tab/>
        <w:t>string</w:t>
      </w:r>
      <w:r>
        <w:br/>
      </w:r>
      <w:r>
        <w:rPr>
          <w:b/>
        </w:rPr>
        <w:t>Range</w:t>
      </w:r>
      <w:r w:rsidRPr="005D4C8E">
        <w:rPr>
          <w:b/>
        </w:rPr>
        <w:t>:</w:t>
      </w:r>
      <w:r>
        <w:tab/>
      </w:r>
      <w:r>
        <w:tab/>
      </w:r>
      <w:r>
        <w:tab/>
        <w:t>76 characters</w:t>
      </w:r>
      <w:r>
        <w:br/>
      </w:r>
      <w:r w:rsidRPr="005D4C8E">
        <w:rPr>
          <w:b/>
        </w:rPr>
        <w:t>Minimum Occurrences:</w:t>
      </w:r>
      <w:r>
        <w:tab/>
        <w:t>0</w:t>
      </w:r>
      <w:r>
        <w:br/>
      </w:r>
      <w:r w:rsidRPr="005D4C8E">
        <w:rPr>
          <w:b/>
        </w:rPr>
        <w:t>Maximum Occurrences:</w:t>
      </w:r>
      <w:r>
        <w:tab/>
        <w:t>1</w:t>
      </w:r>
      <w:r>
        <w:br/>
      </w:r>
      <w:r w:rsidRPr="005D4C8E">
        <w:rPr>
          <w:b/>
        </w:rPr>
        <w:t>Parent:</w:t>
      </w:r>
      <w:r>
        <w:tab/>
      </w:r>
      <w:r>
        <w:tab/>
      </w:r>
      <w:r>
        <w:tab/>
        <w:t>Score Set V3</w:t>
      </w:r>
    </w:p>
    <w:p w14:paraId="33CAA5C5" w14:textId="77777777" w:rsidR="00A13A87" w:rsidRDefault="00A13A87" w:rsidP="00A13A87">
      <w:pPr>
        <w:spacing w:before="0" w:after="0"/>
      </w:pPr>
    </w:p>
    <w:p w14:paraId="0046489E" w14:textId="00DCC8AD" w:rsidR="00A13A87" w:rsidRDefault="00A13A87" w:rsidP="00A13A87">
      <w:pPr>
        <w:rPr>
          <w:i/>
          <w:iCs/>
        </w:rPr>
      </w:pPr>
      <w:r w:rsidRPr="00F32D93">
        <w:t>Th</w:t>
      </w:r>
      <w:r>
        <w:t>e optional e</w:t>
      </w:r>
      <w:r w:rsidRPr="00F32D93">
        <w:t>lement</w:t>
      </w:r>
      <w:r>
        <w:rPr>
          <w:b/>
          <w:bCs/>
        </w:rPr>
        <w:t xml:space="preserve"> </w:t>
      </w:r>
      <w:proofErr w:type="gramStart"/>
      <w:r>
        <w:rPr>
          <w:rStyle w:val="Element"/>
        </w:rPr>
        <w:t>vuln:VectorV</w:t>
      </w:r>
      <w:proofErr w:type="gramEnd"/>
      <w:r>
        <w:rPr>
          <w:rStyle w:val="Element"/>
        </w:rPr>
        <w:t>3</w:t>
      </w:r>
      <w:r w:rsidRPr="00F32D93">
        <w:rPr>
          <w:b/>
          <w:bCs/>
        </w:rPr>
        <w:t xml:space="preserve"> </w:t>
      </w:r>
      <w:r w:rsidRPr="00391829">
        <w:t xml:space="preserve">contains the official notation that displays all the values used to compute the CVSS </w:t>
      </w:r>
      <w:r>
        <w:t xml:space="preserve">version 3 </w:t>
      </w:r>
      <w:r w:rsidRPr="00391829">
        <w:t>base, temporal, and environmental scores. This notation will follow the gui</w:t>
      </w:r>
      <w:r>
        <w:t>delines set forth in the CVSS v3</w:t>
      </w:r>
      <w:r w:rsidRPr="00391829">
        <w:t xml:space="preserve"> documentation at</w:t>
      </w:r>
      <w:r>
        <w:t xml:space="preserve"> [</w:t>
      </w:r>
      <w:r w:rsidR="00977EFE">
        <w:fldChar w:fldCharType="begin"/>
      </w:r>
      <w:r w:rsidR="00977EFE">
        <w:instrText xml:space="preserve"> HYPERLINK \l "refCVSS3" </w:instrText>
      </w:r>
      <w:ins w:id="2501" w:author="Stefan Hagen" w:date="2017-03-12T22:48:00Z"/>
      <w:r w:rsidR="00977EFE">
        <w:fldChar w:fldCharType="separate"/>
      </w:r>
      <w:r w:rsidR="00960F60">
        <w:rPr>
          <w:rStyle w:val="Hyperlink"/>
        </w:rPr>
        <w:t>CVSS3</w:t>
      </w:r>
      <w:r w:rsidR="00977EFE">
        <w:rPr>
          <w:rStyle w:val="Hyperlink"/>
        </w:rPr>
        <w:fldChar w:fldCharType="end"/>
      </w:r>
      <w:r>
        <w:t xml:space="preserve">] (cf. section </w:t>
      </w:r>
      <w:r w:rsidR="007904C3">
        <w:t>“Vector String” pp.17,18</w:t>
      </w:r>
      <w:r>
        <w:t xml:space="preserve"> there)</w:t>
      </w:r>
      <w:r w:rsidR="007904C3">
        <w:t>. Note the 76-</w:t>
      </w:r>
      <w:r w:rsidRPr="00391829">
        <w:t>character limitation</w:t>
      </w:r>
      <w:r w:rsidRPr="00391829">
        <w:rPr>
          <w:i/>
          <w:iCs/>
        </w:rPr>
        <w:t>.</w:t>
      </w:r>
    </w:p>
    <w:p w14:paraId="235C84E8" w14:textId="77777777" w:rsidR="00A13A87" w:rsidRDefault="00A13A87" w:rsidP="00A13A87">
      <w:pPr>
        <w:pStyle w:val="MemberHeading"/>
      </w:pPr>
      <w:r>
        <w:t>Example</w:t>
      </w:r>
    </w:p>
    <w:p w14:paraId="2F6371E7" w14:textId="77777777" w:rsidR="00A13A87" w:rsidRDefault="00A13A87" w:rsidP="00A13A87">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502" w:author="Stefan Hagen" w:date="2017-03-12T22:48:00Z">
        <w:r w:rsidR="00A07A1F">
          <w:rPr>
            <w:noProof/>
          </w:rPr>
          <w:t>64</w:t>
        </w:r>
      </w:ins>
      <w:del w:id="2503" w:author="Stefan Hagen" w:date="2017-03-11T23:24:00Z">
        <w:r w:rsidR="00147C8E" w:rsidDel="004377E7">
          <w:rPr>
            <w:noProof/>
          </w:rPr>
          <w:delText>51</w:delText>
        </w:r>
      </w:del>
      <w:r w:rsidR="00A07A1F">
        <w:rPr>
          <w:noProof/>
        </w:rPr>
        <w:fldChar w:fldCharType="end"/>
      </w:r>
      <w:r w:rsidRPr="003F1FAD">
        <w:t>:</w:t>
      </w:r>
    </w:p>
    <w:p w14:paraId="151586EF" w14:textId="35908760" w:rsidR="00A13A87" w:rsidRPr="00391829" w:rsidRDefault="00A13A87" w:rsidP="00A13A87">
      <w:pPr>
        <w:pStyle w:val="Examplesmall"/>
        <w:rPr>
          <w:highlight w:val="yellow"/>
        </w:rPr>
      </w:pPr>
      <w:r>
        <w:t>&lt;Vector</w:t>
      </w:r>
      <w:r w:rsidR="007904C3">
        <w:t>V3</w:t>
      </w:r>
      <w:r>
        <w:t>&gt;</w:t>
      </w:r>
      <w:r w:rsidR="007904C3" w:rsidRPr="007904C3">
        <w:t>CVSS:3.0/</w:t>
      </w:r>
      <w:proofErr w:type="gramStart"/>
      <w:r w:rsidR="007904C3" w:rsidRPr="007904C3">
        <w:t>AV:N</w:t>
      </w:r>
      <w:proofErr w:type="gramEnd"/>
      <w:r w:rsidR="007904C3" w:rsidRPr="007904C3">
        <w:t>/AC:L/PR:H/UI:N/S:U/C:L/I:L/A:N</w:t>
      </w:r>
      <w:r w:rsidRPr="00391829">
        <w:t>&lt;Vector</w:t>
      </w:r>
      <w:r w:rsidR="007904C3">
        <w:t>V3</w:t>
      </w:r>
      <w:r w:rsidRPr="00391829">
        <w:t>&gt;</w:t>
      </w:r>
      <w:r w:rsidRPr="00A63137">
        <w:t xml:space="preserve"> </w:t>
      </w:r>
    </w:p>
    <w:p w14:paraId="624197C2" w14:textId="77777777" w:rsidR="007904C3" w:rsidRDefault="007904C3" w:rsidP="007904C3">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504" w:author="Stefan Hagen" w:date="2017-03-12T22:48:00Z">
        <w:r w:rsidR="00A07A1F">
          <w:rPr>
            <w:noProof/>
          </w:rPr>
          <w:t>65</w:t>
        </w:r>
      </w:ins>
      <w:del w:id="2505" w:author="Stefan Hagen" w:date="2017-03-11T23:24:00Z">
        <w:r w:rsidR="00147C8E" w:rsidDel="004377E7">
          <w:rPr>
            <w:noProof/>
          </w:rPr>
          <w:delText>52</w:delText>
        </w:r>
      </w:del>
      <w:r w:rsidR="00A07A1F">
        <w:rPr>
          <w:noProof/>
        </w:rPr>
        <w:fldChar w:fldCharType="end"/>
      </w:r>
      <w:r w:rsidRPr="003F1FAD">
        <w:t>:</w:t>
      </w:r>
    </w:p>
    <w:p w14:paraId="304BAD3C" w14:textId="154A1691" w:rsidR="007904C3" w:rsidRPr="007904C3" w:rsidRDefault="007904C3" w:rsidP="007904C3">
      <w:pPr>
        <w:pStyle w:val="Examplesmall"/>
        <w:rPr>
          <w:highlight w:val="yellow"/>
        </w:rPr>
      </w:pPr>
      <w:r>
        <w:t>&lt;VectorV3&gt;</w:t>
      </w:r>
      <w:r w:rsidRPr="007904C3">
        <w:t>CVSS:3.0/</w:t>
      </w:r>
      <w:proofErr w:type="gramStart"/>
      <w:r w:rsidRPr="007904C3">
        <w:t>S:U</w:t>
      </w:r>
      <w:proofErr w:type="gramEnd"/>
      <w:r w:rsidRPr="007904C3">
        <w:t>/AV:N/AC:L/PR:H/UI:N/C:L/I:L/A:N/E:F/RL:X</w:t>
      </w:r>
      <w:r w:rsidRPr="00391829">
        <w:t>&lt;Vector</w:t>
      </w:r>
      <w:r>
        <w:t>V3</w:t>
      </w:r>
      <w:r w:rsidRPr="00391829">
        <w:t>&gt;</w:t>
      </w:r>
      <w:r w:rsidRPr="00A63137">
        <w:t xml:space="preserve"> </w:t>
      </w:r>
    </w:p>
    <w:p w14:paraId="75E63465" w14:textId="6E3E378E" w:rsidR="00A13A87" w:rsidRDefault="00A13A87" w:rsidP="00A13A87">
      <w:pPr>
        <w:pStyle w:val="Heading4"/>
      </w:pPr>
      <w:bookmarkStart w:id="2506" w:name="_Toc477122331"/>
      <w:r>
        <w:t>Vulnerability – CVSS Score Sets – Score Set V</w:t>
      </w:r>
      <w:r w:rsidR="00080F49">
        <w:t>3</w:t>
      </w:r>
      <w:r>
        <w:t xml:space="preserve"> – Product ID</w:t>
      </w:r>
      <w:bookmarkEnd w:id="2506"/>
    </w:p>
    <w:p w14:paraId="1B750207" w14:textId="124140DB" w:rsidR="00A13A87" w:rsidRDefault="00A13A87" w:rsidP="00A13A87">
      <w:pPr>
        <w:pStyle w:val="MemberHeading"/>
        <w:rPr>
          <w:rStyle w:val="Element"/>
        </w:rPr>
      </w:pPr>
      <w:proofErr w:type="gramStart"/>
      <w:r>
        <w:rPr>
          <w:rStyle w:val="Element"/>
        </w:rPr>
        <w:t>vuln:Vulnerabilty</w:t>
      </w:r>
      <w:proofErr w:type="gramEnd"/>
      <w:r>
        <w:rPr>
          <w:rStyle w:val="Element"/>
        </w:rPr>
        <w:t xml:space="preserve"> / vuln:... / vuln:</w:t>
      </w:r>
      <w:r w:rsidR="00080F49">
        <w:rPr>
          <w:rStyle w:val="Element"/>
        </w:rPr>
        <w:t>ScoreSetV3</w:t>
      </w:r>
      <w:r>
        <w:rPr>
          <w:rStyle w:val="Element"/>
        </w:rPr>
        <w:t xml:space="preserve"> / vuln:ProductID</w:t>
      </w:r>
    </w:p>
    <w:p w14:paraId="72DB796B" w14:textId="7FD344CA" w:rsidR="00A13A87" w:rsidRPr="005D4C8E" w:rsidRDefault="00A13A87" w:rsidP="00A13A87">
      <w:pPr>
        <w:pStyle w:val="Member"/>
      </w:pPr>
      <w:r w:rsidRPr="005D4C8E">
        <w:rPr>
          <w:b/>
        </w:rPr>
        <w:t>Data Type:</w:t>
      </w:r>
      <w:r>
        <w:tab/>
      </w:r>
      <w:r>
        <w:tab/>
        <w:t>token</w:t>
      </w:r>
      <w:r>
        <w:br/>
      </w:r>
      <w:r w:rsidRPr="005D4C8E">
        <w:rPr>
          <w:b/>
        </w:rPr>
        <w:t>Minimum Occurrences:</w:t>
      </w:r>
      <w:r>
        <w:tab/>
        <w:t>0</w:t>
      </w:r>
      <w:r>
        <w:br/>
      </w:r>
      <w:r w:rsidRPr="005D4C8E">
        <w:rPr>
          <w:b/>
        </w:rPr>
        <w:t>Maximum Occurrences:</w:t>
      </w:r>
      <w:r>
        <w:tab/>
        <w:t>unbounded</w:t>
      </w:r>
      <w:r>
        <w:br/>
      </w:r>
      <w:r w:rsidRPr="005D4C8E">
        <w:rPr>
          <w:b/>
        </w:rPr>
        <w:t>Parent:</w:t>
      </w:r>
      <w:r>
        <w:tab/>
      </w:r>
      <w:r>
        <w:tab/>
      </w:r>
      <w:r>
        <w:tab/>
      </w:r>
      <w:r w:rsidR="00080F49">
        <w:t>Score Set V3</w:t>
      </w:r>
    </w:p>
    <w:p w14:paraId="68CDE485" w14:textId="77777777" w:rsidR="00A13A87" w:rsidRDefault="00A13A87" w:rsidP="00A13A87">
      <w:pPr>
        <w:spacing w:before="0" w:after="0"/>
      </w:pPr>
    </w:p>
    <w:p w14:paraId="3DC4BCD3" w14:textId="77777777" w:rsidR="00A13A87" w:rsidRPr="00391829" w:rsidRDefault="00A13A87" w:rsidP="00A13A87">
      <w:r w:rsidRPr="00391829">
        <w:t xml:space="preserve">If the </w:t>
      </w:r>
      <w:r w:rsidRPr="00391829">
        <w:rPr>
          <w:b/>
          <w:bCs/>
        </w:rPr>
        <w:t xml:space="preserve">Score Set </w:t>
      </w:r>
      <w:r w:rsidRPr="00391829">
        <w:t xml:space="preserve">pertains to a specific product, a </w:t>
      </w:r>
      <w:proofErr w:type="gramStart"/>
      <w:r>
        <w:rPr>
          <w:rStyle w:val="Element"/>
        </w:rPr>
        <w:t>vuln:ProductID</w:t>
      </w:r>
      <w:proofErr w:type="gramEnd"/>
      <w:r w:rsidRPr="00F32D93">
        <w:rPr>
          <w:b/>
          <w:bCs/>
        </w:rPr>
        <w:t xml:space="preserve"> </w:t>
      </w:r>
      <w:r w:rsidRPr="00391829">
        <w:t xml:space="preserve">element can be added to reference that product. The reference is made using the unique </w:t>
      </w:r>
      <w:r w:rsidRPr="00391829">
        <w:rPr>
          <w:i/>
          <w:iCs/>
        </w:rPr>
        <w:t xml:space="preserve">Product ID </w:t>
      </w:r>
      <w:r w:rsidRPr="00391829">
        <w:t xml:space="preserve">attribute of a </w:t>
      </w:r>
      <w:r w:rsidRPr="00391829">
        <w:rPr>
          <w:b/>
          <w:bCs/>
        </w:rPr>
        <w:t xml:space="preserve">Full Product Name </w:t>
      </w:r>
      <w:r w:rsidRPr="00391829">
        <w:t xml:space="preserve">element that is defined in the </w:t>
      </w:r>
      <w:r w:rsidRPr="00391829">
        <w:rPr>
          <w:b/>
          <w:bCs/>
        </w:rPr>
        <w:t>Product Tree</w:t>
      </w:r>
      <w:r w:rsidRPr="00391829">
        <w:t xml:space="preserve">. If a </w:t>
      </w:r>
      <w:r w:rsidRPr="00391829">
        <w:rPr>
          <w:b/>
          <w:bCs/>
        </w:rPr>
        <w:t xml:space="preserve">Score Set </w:t>
      </w:r>
      <w:r w:rsidRPr="00391829">
        <w:t xml:space="preserve">applies to more than one product, you can add multiple </w:t>
      </w:r>
      <w:r w:rsidRPr="00391829">
        <w:rPr>
          <w:b/>
          <w:bCs/>
        </w:rPr>
        <w:t xml:space="preserve">Product ID </w:t>
      </w:r>
      <w:r w:rsidRPr="00391829">
        <w:t xml:space="preserve">elements accordingly. </w:t>
      </w:r>
    </w:p>
    <w:p w14:paraId="3F8CC3D1" w14:textId="77777777" w:rsidR="00A13A87" w:rsidRPr="00391829" w:rsidRDefault="00A13A87" w:rsidP="00A13A87">
      <w:r w:rsidRPr="00391829">
        <w:t xml:space="preserve">Note that a single </w:t>
      </w:r>
      <w:r w:rsidRPr="00391829">
        <w:rPr>
          <w:b/>
          <w:bCs/>
        </w:rPr>
        <w:t xml:space="preserve">Product ID </w:t>
      </w:r>
      <w:r w:rsidRPr="00391829">
        <w:t xml:space="preserve">may not be assigned to more than one </w:t>
      </w:r>
      <w:r w:rsidRPr="00391829">
        <w:rPr>
          <w:b/>
          <w:bCs/>
        </w:rPr>
        <w:t xml:space="preserve">Score Set </w:t>
      </w:r>
      <w:r w:rsidRPr="00391829">
        <w:t xml:space="preserve">within the same </w:t>
      </w:r>
      <w:r w:rsidRPr="00391829">
        <w:rPr>
          <w:b/>
          <w:bCs/>
        </w:rPr>
        <w:t>Vulnerability</w:t>
      </w:r>
      <w:r w:rsidRPr="00391829">
        <w:t xml:space="preserve">. </w:t>
      </w:r>
    </w:p>
    <w:p w14:paraId="26F58CAB" w14:textId="77777777" w:rsidR="00A13A87" w:rsidRDefault="00A13A87" w:rsidP="007A09EE">
      <w:pPr>
        <w:rPr>
          <w:rFonts w:cs="Arial"/>
          <w:b/>
          <w:bCs/>
          <w:color w:val="3B006F"/>
          <w:kern w:val="32"/>
          <w:sz w:val="24"/>
          <w:szCs w:val="26"/>
          <w:highlight w:val="yellow"/>
        </w:rPr>
      </w:pPr>
    </w:p>
    <w:p w14:paraId="14281565" w14:textId="77777777" w:rsidR="00E12F20" w:rsidRDefault="00E12F20">
      <w:pPr>
        <w:spacing w:before="0" w:after="0"/>
        <w:rPr>
          <w:ins w:id="2507" w:author="Stefan Hagen" w:date="2017-03-12T10:18:00Z"/>
          <w:rFonts w:cs="Arial"/>
          <w:b/>
          <w:iCs/>
          <w:color w:val="3B006F"/>
          <w:kern w:val="32"/>
          <w:sz w:val="28"/>
          <w:szCs w:val="28"/>
        </w:rPr>
      </w:pPr>
      <w:ins w:id="2508" w:author="Stefan Hagen" w:date="2017-03-12T10:18:00Z">
        <w:r>
          <w:br w:type="page"/>
        </w:r>
      </w:ins>
    </w:p>
    <w:p w14:paraId="3021C1AC" w14:textId="3979E3E2" w:rsidR="009F59F5" w:rsidRDefault="009F59F5" w:rsidP="009F59F5">
      <w:pPr>
        <w:pStyle w:val="Heading2"/>
      </w:pPr>
      <w:bookmarkStart w:id="2509" w:name="_Toc477122332"/>
      <w:r>
        <w:lastRenderedPageBreak/>
        <w:t>Vulnerability – Remediations</w:t>
      </w:r>
      <w:bookmarkEnd w:id="2509"/>
    </w:p>
    <w:p w14:paraId="1A0FC2A5" w14:textId="45F79412" w:rsidR="009F59F5" w:rsidRDefault="009F59F5" w:rsidP="009F59F5">
      <w:pPr>
        <w:pStyle w:val="MemberHeading"/>
        <w:rPr>
          <w:rStyle w:val="Element"/>
        </w:rPr>
      </w:pPr>
      <w:proofErr w:type="gramStart"/>
      <w:r>
        <w:rPr>
          <w:rStyle w:val="Element"/>
        </w:rPr>
        <w:t>vuln:Vulnerabilty</w:t>
      </w:r>
      <w:proofErr w:type="gramEnd"/>
      <w:r>
        <w:rPr>
          <w:rStyle w:val="Element"/>
        </w:rPr>
        <w:t xml:space="preserve"> / vuln:Remediations</w:t>
      </w:r>
    </w:p>
    <w:p w14:paraId="69AB01A4" w14:textId="2239A3D1" w:rsidR="009F59F5" w:rsidRPr="005D4C8E" w:rsidRDefault="009F59F5" w:rsidP="009F59F5">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t>Remediation</w:t>
      </w:r>
    </w:p>
    <w:p w14:paraId="606AD847" w14:textId="77777777" w:rsidR="009F59F5" w:rsidRDefault="009F59F5" w:rsidP="009F59F5">
      <w:pPr>
        <w:spacing w:before="0" w:after="0"/>
      </w:pPr>
    </w:p>
    <w:p w14:paraId="60C97152" w14:textId="77777777" w:rsidR="00E12F20" w:rsidRDefault="009F59F5" w:rsidP="009F59F5">
      <w:pPr>
        <w:rPr>
          <w:ins w:id="2510" w:author="Stefan Hagen" w:date="2017-03-12T10:18:00Z"/>
        </w:rPr>
      </w:pPr>
      <w:r w:rsidRPr="00F32D93">
        <w:t>Th</w:t>
      </w:r>
      <w:r>
        <w:t>e optional e</w:t>
      </w:r>
      <w:r w:rsidRPr="00F32D93">
        <w:t>lement</w:t>
      </w:r>
      <w:r>
        <w:rPr>
          <w:b/>
          <w:bCs/>
        </w:rPr>
        <w:t xml:space="preserve"> </w:t>
      </w:r>
      <w:proofErr w:type="gramStart"/>
      <w:r>
        <w:rPr>
          <w:rStyle w:val="Element"/>
        </w:rPr>
        <w:t>vuln:Remediations</w:t>
      </w:r>
      <w:proofErr w:type="gramEnd"/>
      <w:r w:rsidRPr="00F32D93">
        <w:rPr>
          <w:b/>
          <w:bCs/>
        </w:rPr>
        <w:t xml:space="preserve"> </w:t>
      </w:r>
      <w:r w:rsidRPr="00C06268">
        <w:t xml:space="preserve">is a container that </w:t>
      </w:r>
      <w:r>
        <w:t xml:space="preserve">holds </w:t>
      </w:r>
      <w:r w:rsidRPr="009F59F5">
        <w:t xml:space="preserve">one or more </w:t>
      </w:r>
      <w:r w:rsidRPr="009F59F5">
        <w:rPr>
          <w:b/>
          <w:bCs/>
        </w:rPr>
        <w:t xml:space="preserve">Remediation </w:t>
      </w:r>
      <w:r w:rsidRPr="009F59F5">
        <w:t>containers, which will have details on h</w:t>
      </w:r>
      <w:r>
        <w:t>ow to remediate a vulnerability.</w:t>
      </w:r>
    </w:p>
    <w:p w14:paraId="379E992A" w14:textId="77777777" w:rsidR="00E12F20" w:rsidRDefault="00E12F20" w:rsidP="00E12F20">
      <w:pPr>
        <w:pStyle w:val="MemberHeading"/>
        <w:rPr>
          <w:ins w:id="2511" w:author="Stefan Hagen" w:date="2017-03-12T10:18:00Z"/>
        </w:rPr>
      </w:pPr>
      <w:ins w:id="2512" w:author="Stefan Hagen" w:date="2017-03-12T10:18:00Z">
        <w:r>
          <w:t xml:space="preserve">Visual Overview </w:t>
        </w:r>
      </w:ins>
    </w:p>
    <w:p w14:paraId="5A66B79F" w14:textId="27769B27" w:rsidR="00E12F20" w:rsidRDefault="00E12F20" w:rsidP="00E12F20">
      <w:pPr>
        <w:rPr>
          <w:ins w:id="2513" w:author="Stefan Hagen" w:date="2017-03-12T10:18:00Z"/>
        </w:rPr>
      </w:pPr>
      <w:ins w:id="2514" w:author="Stefan Hagen" w:date="2017-03-12T10:18:00Z">
        <w:r>
          <w:t xml:space="preserve">Map of some valid </w:t>
        </w:r>
        <w:r>
          <w:rPr>
            <w:b/>
          </w:rPr>
          <w:t>Remediations</w:t>
        </w:r>
        <w:r>
          <w:t xml:space="preserve"> configuration including the parent node (</w:t>
        </w:r>
        <w:r>
          <w:rPr>
            <w:b/>
          </w:rPr>
          <w:t>Vulnerability</w:t>
        </w:r>
        <w:r>
          <w:t xml:space="preserve">) — again with the node labeled {…} indicating further possible </w:t>
        </w:r>
        <w:r>
          <w:rPr>
            <w:b/>
          </w:rPr>
          <w:t>Remediation</w:t>
        </w:r>
        <w:r>
          <w:t xml:space="preserve"> subtrees:</w:t>
        </w:r>
      </w:ins>
    </w:p>
    <w:p w14:paraId="319F4706" w14:textId="77777777" w:rsidR="00E12F20" w:rsidRDefault="00E12F20" w:rsidP="00E12F20">
      <w:pPr>
        <w:keepNext/>
        <w:rPr>
          <w:ins w:id="2515" w:author="Stefan Hagen" w:date="2017-03-12T10:18:00Z"/>
        </w:rPr>
      </w:pPr>
      <w:ins w:id="2516" w:author="Stefan Hagen" w:date="2017-03-12T10:18:00Z">
        <w:r>
          <w:rPr>
            <w:noProof/>
          </w:rPr>
          <w:drawing>
            <wp:inline distT="0" distB="0" distL="0" distR="0" wp14:anchorId="7D570F65" wp14:editId="21E443DF">
              <wp:extent cx="5880735" cy="5536457"/>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86993" cy="5542349"/>
                      </a:xfrm>
                      <a:prstGeom prst="rect">
                        <a:avLst/>
                      </a:prstGeom>
                    </pic:spPr>
                  </pic:pic>
                </a:graphicData>
              </a:graphic>
            </wp:inline>
          </w:drawing>
        </w:r>
      </w:ins>
    </w:p>
    <w:p w14:paraId="2ED5FFA9" w14:textId="34D2B1ED" w:rsidR="009F59F5" w:rsidRPr="00864BEA" w:rsidRDefault="00E12F20">
      <w:pPr>
        <w:pStyle w:val="Caption"/>
        <w:pPrChange w:id="2517" w:author="Stefan Hagen" w:date="2017-03-12T10:18:00Z">
          <w:pPr/>
        </w:pPrChange>
      </w:pPr>
      <w:ins w:id="2518" w:author="Stefan Hagen" w:date="2017-03-12T10:18:00Z">
        <w:r>
          <w:t xml:space="preserve">Figure </w:t>
        </w:r>
        <w:r>
          <w:fldChar w:fldCharType="begin"/>
        </w:r>
        <w:r>
          <w:instrText xml:space="preserve"> SEQ Figure \* ARABIC </w:instrText>
        </w:r>
        <w:r>
          <w:fldChar w:fldCharType="separate"/>
        </w:r>
      </w:ins>
      <w:ins w:id="2519" w:author="Stefan Hagen" w:date="2017-03-12T22:48:00Z">
        <w:r w:rsidR="00A07A1F">
          <w:rPr>
            <w:noProof/>
          </w:rPr>
          <w:t>13</w:t>
        </w:r>
      </w:ins>
      <w:del w:id="2520" w:author="Stefan Hagen" w:date="2017-03-12T11:18:00Z">
        <w:r w:rsidDel="00097BF4">
          <w:rPr>
            <w:noProof/>
          </w:rPr>
          <w:delText>6</w:delText>
        </w:r>
      </w:del>
      <w:ins w:id="2521" w:author="Stefan Hagen" w:date="2017-03-12T10:18:00Z">
        <w:r>
          <w:rPr>
            <w:noProof/>
          </w:rPr>
          <w:fldChar w:fldCharType="end"/>
        </w:r>
        <w:r>
          <w:t xml:space="preserve">: Visual presentation of abstract but topologically valid </w:t>
        </w:r>
        <w:r w:rsidRPr="00F56AD7">
          <w:rPr>
            <w:b/>
            <w:rPrChange w:id="2522" w:author="Stefan Hagen" w:date="2017-03-12T10:50:00Z">
              <w:rPr>
                <w:bCs/>
                <w:i/>
              </w:rPr>
            </w:rPrChange>
          </w:rPr>
          <w:t>Remediations</w:t>
        </w:r>
        <w:r>
          <w:t xml:space="preserve"> instance</w:t>
        </w:r>
        <w:r>
          <w:rPr>
            <w:noProof/>
          </w:rPr>
          <w:t>.</w:t>
        </w:r>
      </w:ins>
      <w:r w:rsidR="009F59F5" w:rsidRPr="000D14C1">
        <w:t xml:space="preserve"> </w:t>
      </w:r>
    </w:p>
    <w:p w14:paraId="4CE234A5" w14:textId="546C5001" w:rsidR="009F59F5" w:rsidRDefault="009F59F5" w:rsidP="00E06AA8">
      <w:pPr>
        <w:pStyle w:val="Heading3"/>
      </w:pPr>
      <w:bookmarkStart w:id="2523" w:name="_Toc477122333"/>
      <w:r>
        <w:lastRenderedPageBreak/>
        <w:t>Vulnerability – Remediations</w:t>
      </w:r>
      <w:r w:rsidR="009344E0">
        <w:t xml:space="preserve"> – Remediation</w:t>
      </w:r>
      <w:bookmarkEnd w:id="2523"/>
    </w:p>
    <w:p w14:paraId="1D0A869E" w14:textId="33EDF56A" w:rsidR="009F59F5" w:rsidRDefault="009F59F5" w:rsidP="009F59F5">
      <w:pPr>
        <w:pStyle w:val="MemberHeading"/>
        <w:rPr>
          <w:rStyle w:val="Element"/>
        </w:rPr>
      </w:pPr>
      <w:proofErr w:type="gramStart"/>
      <w:r>
        <w:rPr>
          <w:rStyle w:val="Element"/>
        </w:rPr>
        <w:t>vuln:Vulnerabilty</w:t>
      </w:r>
      <w:proofErr w:type="gramEnd"/>
      <w:r>
        <w:rPr>
          <w:rStyle w:val="Element"/>
        </w:rPr>
        <w:t xml:space="preserve"> / vuln:Remediations / vuln:Remediation</w:t>
      </w:r>
    </w:p>
    <w:p w14:paraId="37DB2BB9" w14:textId="41144982" w:rsidR="009F59F5" w:rsidRPr="005D4C8E" w:rsidRDefault="009F59F5" w:rsidP="009F59F5">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t>Remediations</w:t>
      </w:r>
      <w:r>
        <w:br/>
      </w:r>
      <w:r>
        <w:rPr>
          <w:b/>
        </w:rPr>
        <w:t>Children</w:t>
      </w:r>
      <w:r w:rsidRPr="005D4C8E">
        <w:rPr>
          <w:b/>
        </w:rPr>
        <w:t>:</w:t>
      </w:r>
      <w:r>
        <w:tab/>
      </w:r>
      <w:r>
        <w:tab/>
      </w:r>
      <w:r>
        <w:tab/>
      </w:r>
      <w:r w:rsidRPr="009F59F5">
        <w:t>Description, Entitlement, URL, Product ID, Group ID</w:t>
      </w:r>
      <w:r>
        <w:br/>
      </w:r>
      <w:r>
        <w:rPr>
          <w:b/>
        </w:rPr>
        <w:t>Attribute</w:t>
      </w:r>
      <w:r w:rsidRPr="005D4C8E">
        <w:rPr>
          <w:b/>
        </w:rPr>
        <w:t>:</w:t>
      </w:r>
      <w:r>
        <w:tab/>
      </w:r>
      <w:r>
        <w:tab/>
      </w:r>
      <w:r>
        <w:tab/>
        <w:t xml:space="preserve">Type </w:t>
      </w:r>
      <w:r>
        <w:br/>
      </w:r>
      <w:r>
        <w:rPr>
          <w:b/>
        </w:rPr>
        <w:t>Attribute Data Type</w:t>
      </w:r>
      <w:r w:rsidRPr="005D4C8E">
        <w:rPr>
          <w:b/>
        </w:rPr>
        <w:t>:</w:t>
      </w:r>
      <w:r>
        <w:tab/>
      </w:r>
      <w:r w:rsidRPr="00226430">
        <w:t>enumerated list</w:t>
      </w:r>
      <w:r>
        <w:br/>
      </w:r>
      <w:r>
        <w:rPr>
          <w:b/>
        </w:rPr>
        <w:t>Attribute Range</w:t>
      </w:r>
      <w:r w:rsidRPr="005D4C8E">
        <w:rPr>
          <w:b/>
        </w:rPr>
        <w:t>:</w:t>
      </w:r>
      <w:r>
        <w:tab/>
      </w:r>
      <w:r>
        <w:tab/>
      </w:r>
      <w:r w:rsidRPr="009F59F5">
        <w:t>{Workaround, Mitigation, Vendor Fix, None Available, Will Not Fix}</w:t>
      </w:r>
      <w:r>
        <w:rPr>
          <w:b/>
        </w:rPr>
        <w:br/>
        <w:t>Attribute Required</w:t>
      </w:r>
      <w:r w:rsidRPr="005D4C8E">
        <w:rPr>
          <w:b/>
        </w:rPr>
        <w:t>:</w:t>
      </w:r>
      <w:r>
        <w:tab/>
        <w:t>yes</w:t>
      </w:r>
    </w:p>
    <w:p w14:paraId="6E292741" w14:textId="77777777" w:rsidR="009F59F5" w:rsidRDefault="009F59F5" w:rsidP="009F59F5">
      <w:pPr>
        <w:spacing w:before="0" w:after="0"/>
      </w:pPr>
    </w:p>
    <w:p w14:paraId="6583846A" w14:textId="02FD908E" w:rsidR="009F59F5" w:rsidRPr="009F59F5" w:rsidRDefault="009F59F5" w:rsidP="009F59F5">
      <w:r w:rsidRPr="00F32D93">
        <w:t>Th</w:t>
      </w:r>
      <w:r>
        <w:t>e optional e</w:t>
      </w:r>
      <w:r w:rsidRPr="00F32D93">
        <w:t>lement</w:t>
      </w:r>
      <w:r>
        <w:rPr>
          <w:b/>
          <w:bCs/>
        </w:rPr>
        <w:t xml:space="preserve"> </w:t>
      </w:r>
      <w:proofErr w:type="gramStart"/>
      <w:r>
        <w:rPr>
          <w:rStyle w:val="Element"/>
        </w:rPr>
        <w:t>vuln:Remediation</w:t>
      </w:r>
      <w:proofErr w:type="gramEnd"/>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A given </w:t>
      </w:r>
      <w:r w:rsidRPr="009F59F5">
        <w:rPr>
          <w:b/>
          <w:bCs/>
        </w:rPr>
        <w:t xml:space="preserve">Remediations </w:t>
      </w:r>
      <w:r w:rsidRPr="009F59F5">
        <w:t xml:space="preserve">container can contain one or more </w:t>
      </w:r>
      <w:r w:rsidRPr="009F59F5">
        <w:rPr>
          <w:b/>
          <w:bCs/>
        </w:rPr>
        <w:t xml:space="preserve">Remediation </w:t>
      </w:r>
      <w:r w:rsidRPr="009F59F5">
        <w:t xml:space="preserve">containers. </w:t>
      </w:r>
    </w:p>
    <w:p w14:paraId="017BCAF3" w14:textId="77777777" w:rsidR="009F59F5" w:rsidRPr="009F59F5" w:rsidRDefault="009F59F5" w:rsidP="009F59F5">
      <w:r w:rsidRPr="009F59F5">
        <w:t xml:space="preserve">A </w:t>
      </w:r>
      <w:r w:rsidRPr="009F59F5">
        <w:rPr>
          <w:b/>
          <w:bCs/>
        </w:rPr>
        <w:t xml:space="preserve">Remediation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05258A19" w14:textId="77777777" w:rsidR="009F59F5" w:rsidRPr="009F59F5" w:rsidRDefault="009F59F5" w:rsidP="009F59F5">
      <w:r w:rsidRPr="009F59F5">
        <w:t xml:space="preserve">The </w:t>
      </w:r>
      <w:r w:rsidRPr="009F59F5">
        <w:rPr>
          <w:i/>
          <w:iCs/>
        </w:rPr>
        <w:t xml:space="preserve">Type </w:t>
      </w:r>
      <w:r w:rsidRPr="009F59F5">
        <w:t xml:space="preserve">attribute is required and can be one of the following: </w:t>
      </w:r>
    </w:p>
    <w:p w14:paraId="0C2F8EF1" w14:textId="59FA7A11" w:rsidR="009F59F5" w:rsidRDefault="009F59F5" w:rsidP="009F59F5">
      <w:pPr>
        <w:pStyle w:val="ListParagraph"/>
        <w:numPr>
          <w:ilvl w:val="0"/>
          <w:numId w:val="26"/>
        </w:numPr>
      </w:pPr>
      <w:r w:rsidRPr="009F59F5">
        <w:rPr>
          <w:b/>
          <w:bCs/>
        </w:rPr>
        <w:t xml:space="preserve">Workaround: </w:t>
      </w:r>
      <w:r w:rsidRPr="009F59F5">
        <w:t xml:space="preserve">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 </w:t>
      </w:r>
    </w:p>
    <w:p w14:paraId="24120662" w14:textId="6CB4D348" w:rsidR="009F59F5" w:rsidRPr="009F59F5" w:rsidRDefault="009F59F5" w:rsidP="009F59F5">
      <w:pPr>
        <w:pStyle w:val="ListParagraph"/>
        <w:numPr>
          <w:ilvl w:val="0"/>
          <w:numId w:val="26"/>
        </w:numPr>
      </w:pPr>
      <w:r w:rsidRPr="009F59F5">
        <w:rPr>
          <w:b/>
          <w:bCs/>
        </w:rPr>
        <w:t xml:space="preserve">Mitigation: </w:t>
      </w:r>
      <w:r w:rsidRPr="009F59F5">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w:t>
      </w:r>
      <w:r w:rsidR="000C00A2">
        <w:t>tioned by the document producer</w:t>
      </w:r>
      <w:r w:rsidRPr="009F59F5">
        <w:t xml:space="preserve">. </w:t>
      </w:r>
      <w:r w:rsidRPr="009F59F5">
        <w:rPr>
          <w:rFonts w:ascii="MS Mincho" w:eastAsia="MS Mincho" w:hAnsi="MS Mincho" w:cs="MS Mincho"/>
        </w:rPr>
        <w:t> </w:t>
      </w:r>
    </w:p>
    <w:p w14:paraId="628B9319" w14:textId="77777777" w:rsidR="009F59F5" w:rsidRPr="009F59F5" w:rsidRDefault="009F59F5" w:rsidP="009F59F5">
      <w:pPr>
        <w:pStyle w:val="ListParagraph"/>
        <w:numPr>
          <w:ilvl w:val="0"/>
          <w:numId w:val="26"/>
        </w:numPr>
      </w:pPr>
      <w:r w:rsidRPr="009F59F5">
        <w:rPr>
          <w:b/>
          <w:bCs/>
        </w:rPr>
        <w:t xml:space="preserve">Vendor Fix: </w:t>
      </w:r>
      <w:r w:rsidRPr="009F59F5">
        <w:t xml:space="preserve">Vendor Fix contains information about an official fix that is issued by the original author of the affected product. Unless otherwise noted, it is assumed that this fix fully resolves the vulnerability. </w:t>
      </w:r>
      <w:r w:rsidRPr="009F59F5">
        <w:rPr>
          <w:rFonts w:ascii="MS Mincho" w:eastAsia="MS Mincho" w:hAnsi="MS Mincho" w:cs="MS Mincho"/>
        </w:rPr>
        <w:t> </w:t>
      </w:r>
    </w:p>
    <w:p w14:paraId="1F971A73" w14:textId="77777777" w:rsidR="009F59F5" w:rsidRPr="009F59F5" w:rsidRDefault="009F59F5" w:rsidP="009F59F5">
      <w:pPr>
        <w:pStyle w:val="ListParagraph"/>
        <w:numPr>
          <w:ilvl w:val="0"/>
          <w:numId w:val="26"/>
        </w:numPr>
      </w:pPr>
      <w:r w:rsidRPr="009F59F5">
        <w:rPr>
          <w:b/>
          <w:bCs/>
        </w:rPr>
        <w:t xml:space="preserve">None Available: </w:t>
      </w:r>
      <w:r w:rsidRPr="009F59F5">
        <w:t xml:space="preserve">Currently there is no fix available. Description should contain details about why there is no fix. </w:t>
      </w:r>
      <w:r w:rsidRPr="009F59F5">
        <w:rPr>
          <w:rFonts w:ascii="MS Mincho" w:eastAsia="MS Mincho" w:hAnsi="MS Mincho" w:cs="MS Mincho"/>
        </w:rPr>
        <w:t> </w:t>
      </w:r>
    </w:p>
    <w:p w14:paraId="68407967" w14:textId="77777777" w:rsidR="009F59F5" w:rsidRPr="009F59F5" w:rsidRDefault="009F59F5" w:rsidP="009F59F5">
      <w:pPr>
        <w:pStyle w:val="ListParagraph"/>
        <w:numPr>
          <w:ilvl w:val="0"/>
          <w:numId w:val="26"/>
        </w:numPr>
      </w:pPr>
      <w:r w:rsidRPr="009F59F5">
        <w:rPr>
          <w:b/>
          <w:bCs/>
        </w:rPr>
        <w:t xml:space="preserve">Will Not Fix: </w:t>
      </w:r>
      <w:r w:rsidRPr="009F59F5">
        <w:t xml:space="preserve">There is no fix for the vulnerability and there never will be one. This is often the case when a product has been orphaned, end-of-lifed, or otherwise deprecated. Description should contain details about why there will be no fix issued. </w:t>
      </w:r>
      <w:r w:rsidRPr="009F59F5">
        <w:rPr>
          <w:rFonts w:ascii="MS Mincho" w:eastAsia="MS Mincho" w:hAnsi="MS Mincho" w:cs="MS Mincho"/>
        </w:rPr>
        <w:t> </w:t>
      </w:r>
    </w:p>
    <w:p w14:paraId="3338FA95" w14:textId="79643A6A" w:rsidR="00864BEA" w:rsidRDefault="009F59F5" w:rsidP="00C86BA8">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65EE2065" w14:textId="66D5C759" w:rsidR="00E06AA8" w:rsidRDefault="00E06AA8" w:rsidP="00E06AA8">
      <w:pPr>
        <w:pStyle w:val="Heading4"/>
      </w:pPr>
      <w:bookmarkStart w:id="2524" w:name="_Toc477122334"/>
      <w:r>
        <w:t>Vulnerability – Remediations – Remediation – Description</w:t>
      </w:r>
      <w:bookmarkEnd w:id="2524"/>
    </w:p>
    <w:p w14:paraId="7B5DB4CE" w14:textId="0A380E2C" w:rsidR="00E06AA8" w:rsidRDefault="00E06AA8" w:rsidP="00E06AA8">
      <w:pPr>
        <w:pStyle w:val="MemberHeading"/>
        <w:rPr>
          <w:rStyle w:val="Element"/>
        </w:rPr>
      </w:pPr>
      <w:proofErr w:type="gramStart"/>
      <w:r>
        <w:rPr>
          <w:rStyle w:val="Element"/>
        </w:rPr>
        <w:t>vuln:Vulnerabilty</w:t>
      </w:r>
      <w:proofErr w:type="gramEnd"/>
      <w:r>
        <w:rPr>
          <w:rStyle w:val="Element"/>
        </w:rPr>
        <w:t xml:space="preserve"> / vuln:</w:t>
      </w:r>
      <w:r w:rsidR="00410B91">
        <w:rPr>
          <w:rStyle w:val="Element"/>
        </w:rPr>
        <w:t>...</w:t>
      </w:r>
      <w:r>
        <w:rPr>
          <w:rStyle w:val="Element"/>
        </w:rPr>
        <w:t xml:space="preserve"> / vuln:Remediation</w:t>
      </w:r>
      <w:r w:rsidR="00410B91">
        <w:rPr>
          <w:rStyle w:val="Element"/>
        </w:rPr>
        <w:t xml:space="preserve"> / vuln:Description</w:t>
      </w:r>
    </w:p>
    <w:p w14:paraId="54EE352D" w14:textId="7726D3E3" w:rsidR="00E06AA8" w:rsidRPr="005D4C8E" w:rsidRDefault="00E06AA8" w:rsidP="00E06AA8">
      <w:pPr>
        <w:pStyle w:val="Member"/>
      </w:pPr>
      <w:r w:rsidRPr="005D4C8E">
        <w:rPr>
          <w:b/>
        </w:rPr>
        <w:t>Data Type:</w:t>
      </w:r>
      <w:r>
        <w:tab/>
      </w:r>
      <w:r>
        <w:tab/>
      </w:r>
      <w:r w:rsidR="00410B91">
        <w:t>string</w:t>
      </w:r>
      <w:r w:rsidR="00410B91">
        <w:br/>
      </w:r>
      <w:r w:rsidR="00410B91">
        <w:rPr>
          <w:b/>
        </w:rPr>
        <w:t>Range</w:t>
      </w:r>
      <w:r w:rsidR="00410B91" w:rsidRPr="005D4C8E">
        <w:rPr>
          <w:b/>
        </w:rPr>
        <w:t>:</w:t>
      </w:r>
      <w:r w:rsidR="00410B91">
        <w:tab/>
      </w:r>
      <w:r w:rsidR="00410B91">
        <w:tab/>
      </w:r>
      <w:r w:rsidR="00410B91">
        <w:tab/>
        <w:t>unrestricted</w:t>
      </w:r>
      <w:r>
        <w:br/>
      </w:r>
      <w:r w:rsidRPr="005D4C8E">
        <w:rPr>
          <w:b/>
        </w:rPr>
        <w:t>Minimum Occurrences:</w:t>
      </w:r>
      <w:r>
        <w:tab/>
        <w:t>1</w:t>
      </w:r>
      <w:r>
        <w:br/>
      </w:r>
      <w:r w:rsidRPr="005D4C8E">
        <w:rPr>
          <w:b/>
        </w:rPr>
        <w:t>Maximum Occurrences:</w:t>
      </w:r>
      <w:r>
        <w:tab/>
      </w:r>
      <w:r w:rsidR="00410B91">
        <w:t>1</w:t>
      </w:r>
      <w:r>
        <w:br/>
      </w:r>
      <w:r w:rsidRPr="005D4C8E">
        <w:rPr>
          <w:b/>
        </w:rPr>
        <w:t>Parent:</w:t>
      </w:r>
      <w:r w:rsidR="00410B91">
        <w:tab/>
      </w:r>
      <w:r w:rsidR="00410B91">
        <w:tab/>
      </w:r>
      <w:r w:rsidR="00410B91">
        <w:tab/>
        <w:t>Remediation</w:t>
      </w:r>
    </w:p>
    <w:p w14:paraId="517AE061" w14:textId="77777777" w:rsidR="00E06AA8" w:rsidRDefault="00E06AA8" w:rsidP="00E06AA8">
      <w:pPr>
        <w:spacing w:before="0" w:after="0"/>
      </w:pPr>
    </w:p>
    <w:p w14:paraId="71FECBB1" w14:textId="049478DF" w:rsidR="00E06AA8" w:rsidRPr="009F59F5" w:rsidRDefault="00E06AA8" w:rsidP="00E06AA8">
      <w:r w:rsidRPr="00F32D93">
        <w:t>Th</w:t>
      </w:r>
      <w:r>
        <w:t>e e</w:t>
      </w:r>
      <w:r w:rsidRPr="00F32D93">
        <w:t>lement</w:t>
      </w:r>
      <w:r>
        <w:rPr>
          <w:b/>
          <w:bCs/>
        </w:rPr>
        <w:t xml:space="preserve"> </w:t>
      </w:r>
      <w:proofErr w:type="gramStart"/>
      <w:r>
        <w:rPr>
          <w:rStyle w:val="Element"/>
        </w:rPr>
        <w:t>vuln:</w:t>
      </w:r>
      <w:r w:rsidR="00410B91">
        <w:rPr>
          <w:rStyle w:val="Element"/>
        </w:rPr>
        <w:t>Description</w:t>
      </w:r>
      <w:proofErr w:type="gramEnd"/>
      <w:r w:rsidRPr="00F32D93">
        <w:rPr>
          <w:b/>
          <w:bCs/>
        </w:rPr>
        <w:t xml:space="preserve"> </w:t>
      </w:r>
      <w:r w:rsidR="00410B91" w:rsidRPr="00410B91">
        <w:t>will contain a thorough human-readabl</w:t>
      </w:r>
      <w:r w:rsidR="00410B91">
        <w:t>e discussion of the Remediation</w:t>
      </w:r>
      <w:r w:rsidRPr="009F59F5">
        <w:t xml:space="preserve">. </w:t>
      </w:r>
    </w:p>
    <w:p w14:paraId="08180D93" w14:textId="192D02E8" w:rsidR="00410B91" w:rsidRDefault="00410B91" w:rsidP="00410B91">
      <w:pPr>
        <w:pStyle w:val="Heading4"/>
      </w:pPr>
      <w:bookmarkStart w:id="2525" w:name="_Toc477122335"/>
      <w:r>
        <w:lastRenderedPageBreak/>
        <w:t>Vulnerability – Remediations – Remediation – Entitlement</w:t>
      </w:r>
      <w:bookmarkEnd w:id="2525"/>
    </w:p>
    <w:p w14:paraId="1DCD680B" w14:textId="1CC70A4A" w:rsidR="00410B91" w:rsidRDefault="00410B91" w:rsidP="00410B91">
      <w:pPr>
        <w:pStyle w:val="MemberHeading"/>
        <w:rPr>
          <w:rStyle w:val="Element"/>
        </w:rPr>
      </w:pPr>
      <w:proofErr w:type="gramStart"/>
      <w:r>
        <w:rPr>
          <w:rStyle w:val="Element"/>
        </w:rPr>
        <w:t>vuln:Vulnerabilty</w:t>
      </w:r>
      <w:proofErr w:type="gramEnd"/>
      <w:r>
        <w:rPr>
          <w:rStyle w:val="Element"/>
        </w:rPr>
        <w:t xml:space="preserve"> / vuln:... / vuln:Remediation / vuln:Entitlement</w:t>
      </w:r>
    </w:p>
    <w:p w14:paraId="6C1D24D7" w14:textId="7ECACFE8" w:rsidR="00410B91" w:rsidRPr="005D4C8E" w:rsidRDefault="00410B91" w:rsidP="00410B91">
      <w:pPr>
        <w:pStyle w:val="Member"/>
      </w:pPr>
      <w:r w:rsidRPr="005D4C8E">
        <w:rPr>
          <w:b/>
        </w:rPr>
        <w:t>Data Type:</w:t>
      </w:r>
      <w:r>
        <w:tab/>
      </w:r>
      <w:r>
        <w:tab/>
        <w:t>string</w:t>
      </w:r>
      <w:r>
        <w:br/>
      </w:r>
      <w:r>
        <w:rPr>
          <w:b/>
        </w:rPr>
        <w:t>Range</w:t>
      </w:r>
      <w:r w:rsidRPr="005D4C8E">
        <w:rPr>
          <w:b/>
        </w:rPr>
        <w:t>:</w:t>
      </w:r>
      <w:r>
        <w:tab/>
      </w:r>
      <w:r>
        <w:tab/>
      </w:r>
      <w:r>
        <w:tab/>
        <w:t>unrestricted</w:t>
      </w:r>
      <w:r>
        <w:br/>
      </w:r>
      <w:r w:rsidRPr="005D4C8E">
        <w:rPr>
          <w:b/>
        </w:rPr>
        <w:t>Minimum Occurrences:</w:t>
      </w:r>
      <w:r>
        <w:tab/>
        <w:t>0</w:t>
      </w:r>
      <w:r>
        <w:br/>
      </w:r>
      <w:r w:rsidRPr="005D4C8E">
        <w:rPr>
          <w:b/>
        </w:rPr>
        <w:t>Maximum Occurrences:</w:t>
      </w:r>
      <w:r>
        <w:tab/>
        <w:t>1</w:t>
      </w:r>
      <w:r>
        <w:br/>
      </w:r>
      <w:r w:rsidRPr="005D4C8E">
        <w:rPr>
          <w:b/>
        </w:rPr>
        <w:t>Parent:</w:t>
      </w:r>
      <w:r>
        <w:tab/>
      </w:r>
      <w:r>
        <w:tab/>
      </w:r>
      <w:r>
        <w:tab/>
        <w:t>Remediation</w:t>
      </w:r>
    </w:p>
    <w:p w14:paraId="5A31653C" w14:textId="77777777" w:rsidR="00410B91" w:rsidRDefault="00410B91" w:rsidP="00410B91"/>
    <w:p w14:paraId="7311C708" w14:textId="484A01BC" w:rsidR="00410B91" w:rsidRDefault="00410B91" w:rsidP="00410B91">
      <w:r w:rsidRPr="00F32D93">
        <w:t>Th</w:t>
      </w:r>
      <w:r>
        <w:t>e e</w:t>
      </w:r>
      <w:r w:rsidRPr="00F32D93">
        <w:t>lement</w:t>
      </w:r>
      <w:r>
        <w:rPr>
          <w:b/>
          <w:bCs/>
        </w:rPr>
        <w:t xml:space="preserve"> </w:t>
      </w:r>
      <w:proofErr w:type="gramStart"/>
      <w:r>
        <w:rPr>
          <w:rStyle w:val="Element"/>
        </w:rPr>
        <w:t>vuln:Entitlement</w:t>
      </w:r>
      <w:proofErr w:type="gramEnd"/>
      <w:r w:rsidRPr="00F32D93">
        <w:rPr>
          <w:b/>
          <w:bCs/>
        </w:rPr>
        <w:t xml:space="preserve"> </w:t>
      </w:r>
      <w:r w:rsidRPr="00410B91">
        <w:t>contains any possible vendor-defined constraints for obtaining fixed software or hardware that fully resolves the vulnerability. This element will often contain information about service contracts or service-level agreements that is directed to</w:t>
      </w:r>
      <w:r>
        <w:t>ward customers of large vendors</w:t>
      </w:r>
      <w:r w:rsidRPr="009F59F5">
        <w:t xml:space="preserve">. </w:t>
      </w:r>
    </w:p>
    <w:p w14:paraId="5EE3E213" w14:textId="77777777" w:rsidR="00410B91" w:rsidRDefault="00410B91" w:rsidP="00410B91">
      <w:pPr>
        <w:pStyle w:val="MemberHeading"/>
      </w:pPr>
      <w:r>
        <w:t>Example</w:t>
      </w:r>
    </w:p>
    <w:p w14:paraId="004BED1B"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526" w:author="Stefan Hagen" w:date="2017-03-12T22:48:00Z">
        <w:r w:rsidR="00A07A1F">
          <w:rPr>
            <w:noProof/>
          </w:rPr>
          <w:t>66</w:t>
        </w:r>
      </w:ins>
      <w:del w:id="2527" w:author="Stefan Hagen" w:date="2017-03-11T23:24:00Z">
        <w:r w:rsidR="00147C8E" w:rsidDel="004377E7">
          <w:rPr>
            <w:noProof/>
          </w:rPr>
          <w:delText>53</w:delText>
        </w:r>
      </w:del>
      <w:r w:rsidR="00A07A1F">
        <w:rPr>
          <w:noProof/>
        </w:rPr>
        <w:fldChar w:fldCharType="end"/>
      </w:r>
      <w:r w:rsidRPr="003F1FAD">
        <w:t>:</w:t>
      </w:r>
    </w:p>
    <w:p w14:paraId="16B50150" w14:textId="77777777" w:rsidR="00410B91" w:rsidRDefault="00410B91" w:rsidP="00410B91">
      <w:pPr>
        <w:pStyle w:val="Examplesmall"/>
      </w:pPr>
      <w:r>
        <w:t>&lt;Entitlement&gt;</w:t>
      </w:r>
    </w:p>
    <w:p w14:paraId="650D18DC" w14:textId="40EEF70C" w:rsidR="00410B91" w:rsidRDefault="00410B91" w:rsidP="00410B91">
      <w:pPr>
        <w:pStyle w:val="Examplesmall"/>
      </w:pPr>
      <w: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w:t>
      </w:r>
      <w:proofErr w:type="gramStart"/>
      <w:r>
        <w:t>questions.\r\nAs</w:t>
      </w:r>
      <w:proofErr w:type="gramEnd"/>
      <w:r>
        <w:t xml:space="preserve">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p>
    <w:p w14:paraId="6764E95D" w14:textId="427FA0D7" w:rsidR="00410B91" w:rsidRPr="009F59F5" w:rsidRDefault="00410B91" w:rsidP="00410B91">
      <w:pPr>
        <w:pStyle w:val="Examplesmall"/>
      </w:pPr>
      <w:r>
        <w:t>&lt;/Entitlement&gt;</w:t>
      </w:r>
    </w:p>
    <w:p w14:paraId="78C09720" w14:textId="3721CB71" w:rsidR="00410B91" w:rsidRDefault="00410B91" w:rsidP="00410B91">
      <w:pPr>
        <w:pStyle w:val="Heading4"/>
      </w:pPr>
      <w:bookmarkStart w:id="2528" w:name="_Toc477122336"/>
      <w:r>
        <w:t xml:space="preserve">Vulnerability – Remediations – Remediation – </w:t>
      </w:r>
      <w:r w:rsidR="00780A30">
        <w:t>URL</w:t>
      </w:r>
      <w:bookmarkEnd w:id="2528"/>
    </w:p>
    <w:p w14:paraId="0F72A0C3" w14:textId="3FE47909" w:rsidR="00410B91" w:rsidRDefault="00410B91" w:rsidP="00410B91">
      <w:pPr>
        <w:pStyle w:val="MemberHeading"/>
        <w:rPr>
          <w:rStyle w:val="Element"/>
        </w:rPr>
      </w:pPr>
      <w:proofErr w:type="gramStart"/>
      <w:r>
        <w:rPr>
          <w:rStyle w:val="Element"/>
        </w:rPr>
        <w:t>vuln:Vulnerabilty</w:t>
      </w:r>
      <w:proofErr w:type="gramEnd"/>
      <w:r>
        <w:rPr>
          <w:rStyle w:val="Element"/>
        </w:rPr>
        <w:t xml:space="preserve"> / vuln:... / vuln:Remediation / vuln:</w:t>
      </w:r>
      <w:r w:rsidR="00780A30">
        <w:rPr>
          <w:rStyle w:val="Element"/>
        </w:rPr>
        <w:t>URL</w:t>
      </w:r>
    </w:p>
    <w:p w14:paraId="3B8E0F50" w14:textId="7ACA5E7A" w:rsidR="00410B91" w:rsidRPr="005D4C8E" w:rsidRDefault="00410B91" w:rsidP="00410B91">
      <w:pPr>
        <w:pStyle w:val="Member"/>
      </w:pPr>
      <w:r w:rsidRPr="005D4C8E">
        <w:rPr>
          <w:b/>
        </w:rPr>
        <w:t>Data Type:</w:t>
      </w:r>
      <w:r>
        <w:tab/>
      </w:r>
      <w:r>
        <w:tab/>
      </w:r>
      <w:r w:rsidR="00780A30">
        <w:t>aniURI</w:t>
      </w:r>
      <w:r>
        <w:br/>
      </w:r>
      <w:r>
        <w:rPr>
          <w:b/>
        </w:rPr>
        <w:t>Range</w:t>
      </w:r>
      <w:r w:rsidRPr="005D4C8E">
        <w:rPr>
          <w:b/>
        </w:rPr>
        <w:t>:</w:t>
      </w:r>
      <w:r>
        <w:tab/>
      </w:r>
      <w:r>
        <w:tab/>
      </w:r>
      <w:r>
        <w:tab/>
        <w:t>unrestricted</w:t>
      </w:r>
      <w:r>
        <w:br/>
      </w:r>
      <w:r w:rsidRPr="005D4C8E">
        <w:rPr>
          <w:b/>
        </w:rPr>
        <w:t>Minimum Occurrences:</w:t>
      </w:r>
      <w:r w:rsidR="00CA6713">
        <w:tab/>
        <w:t>0</w:t>
      </w:r>
      <w:r>
        <w:br/>
      </w:r>
      <w:r w:rsidRPr="005D4C8E">
        <w:rPr>
          <w:b/>
        </w:rPr>
        <w:t>Maximum Occurrences:</w:t>
      </w:r>
      <w:r>
        <w:tab/>
      </w:r>
      <w:r w:rsidR="00C45E27">
        <w:t>1</w:t>
      </w:r>
      <w:r>
        <w:br/>
      </w:r>
      <w:r w:rsidRPr="005D4C8E">
        <w:rPr>
          <w:b/>
        </w:rPr>
        <w:t>Parent:</w:t>
      </w:r>
      <w:r>
        <w:tab/>
      </w:r>
      <w:r>
        <w:tab/>
      </w:r>
      <w:r>
        <w:tab/>
        <w:t>Remediation</w:t>
      </w:r>
    </w:p>
    <w:p w14:paraId="53EE4BEC" w14:textId="77777777" w:rsidR="00410B91" w:rsidRDefault="00410B91" w:rsidP="00410B91">
      <w:pPr>
        <w:spacing w:before="0" w:after="0"/>
      </w:pPr>
    </w:p>
    <w:p w14:paraId="77E39118" w14:textId="524D0053" w:rsidR="00410B91" w:rsidRDefault="00410B91" w:rsidP="00410B91">
      <w:r w:rsidRPr="00F32D93">
        <w:t>Th</w:t>
      </w:r>
      <w:r>
        <w:t xml:space="preserve">e </w:t>
      </w:r>
      <w:r w:rsidR="00CA6713">
        <w:t xml:space="preserve">optional </w:t>
      </w:r>
      <w:r>
        <w:t>e</w:t>
      </w:r>
      <w:r w:rsidRPr="00F32D93">
        <w:t>lement</w:t>
      </w:r>
      <w:r>
        <w:rPr>
          <w:b/>
          <w:bCs/>
        </w:rPr>
        <w:t xml:space="preserve"> </w:t>
      </w:r>
      <w:r>
        <w:rPr>
          <w:rStyle w:val="Element"/>
        </w:rPr>
        <w:t>vuln:</w:t>
      </w:r>
      <w:r w:rsidR="00EC407F">
        <w:rPr>
          <w:rStyle w:val="Element"/>
        </w:rPr>
        <w:t>URL</w:t>
      </w:r>
      <w:r w:rsidRPr="00F32D93">
        <w:rPr>
          <w:b/>
          <w:bCs/>
        </w:rPr>
        <w:t xml:space="preserve"> </w:t>
      </w:r>
      <w:r w:rsidRPr="00410B91">
        <w:t>contain</w:t>
      </w:r>
      <w:r w:rsidR="00CA6713">
        <w:t>s the</w:t>
      </w:r>
      <w:r w:rsidRPr="00410B91">
        <w:t xml:space="preserve"> </w:t>
      </w:r>
      <w:r w:rsidR="00CA6713" w:rsidRPr="00CA6713">
        <w:t>URL to the Remediation</w:t>
      </w:r>
      <w:r w:rsidRPr="009F59F5">
        <w:t xml:space="preserve">. </w:t>
      </w:r>
    </w:p>
    <w:p w14:paraId="2125DD94" w14:textId="77777777" w:rsidR="00CA6713" w:rsidRDefault="00CA6713" w:rsidP="00CA6713">
      <w:pPr>
        <w:pStyle w:val="MemberHeading"/>
      </w:pPr>
      <w:r>
        <w:t>Example</w:t>
      </w:r>
    </w:p>
    <w:p w14:paraId="44B22E96" w14:textId="77777777" w:rsidR="00CA6713" w:rsidRDefault="00CA6713" w:rsidP="00CA6713">
      <w:pPr>
        <w:spacing w:before="0" w:after="0"/>
      </w:pPr>
    </w:p>
    <w:p w14:paraId="02B216B3" w14:textId="2B8658C9" w:rsidR="00CA6713" w:rsidRDefault="00CA6713" w:rsidP="00CA6713">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_Ref476775304 \r \h </w:instrText>
      </w:r>
      <w:r>
        <w:rPr>
          <w:rFonts w:ascii="Courier New" w:hAnsi="Courier New"/>
          <w:sz w:val="16"/>
        </w:rPr>
      </w:r>
      <w:r>
        <w:rPr>
          <w:rFonts w:ascii="Courier New" w:hAnsi="Courier New"/>
          <w:sz w:val="16"/>
        </w:rPr>
        <w:fldChar w:fldCharType="separate"/>
      </w:r>
      <w:r w:rsidR="00A07A1F">
        <w:rPr>
          <w:rFonts w:ascii="Courier New" w:hAnsi="Courier New"/>
          <w:sz w:val="16"/>
        </w:rPr>
        <w:t>6.13.1.4</w:t>
      </w:r>
      <w:r>
        <w:rPr>
          <w:rFonts w:ascii="Courier New" w:hAnsi="Courier New"/>
          <w:sz w:val="16"/>
        </w:rPr>
        <w:fldChar w:fldCharType="end"/>
      </w:r>
    </w:p>
    <w:p w14:paraId="779819E2" w14:textId="77777777" w:rsidR="00CA6713" w:rsidRDefault="00CA6713" w:rsidP="00410B91"/>
    <w:p w14:paraId="3A029A96" w14:textId="29E26794" w:rsidR="00410B91" w:rsidRDefault="00410B91" w:rsidP="00410B91">
      <w:pPr>
        <w:pStyle w:val="Heading4"/>
      </w:pPr>
      <w:bookmarkStart w:id="2529" w:name="_Ref476775304"/>
      <w:bookmarkStart w:id="2530" w:name="_Toc477122337"/>
      <w:r>
        <w:t xml:space="preserve">Vulnerability – Remediations – Remediation – </w:t>
      </w:r>
      <w:r w:rsidR="00780A30">
        <w:t>Product ID</w:t>
      </w:r>
      <w:bookmarkEnd w:id="2529"/>
      <w:bookmarkEnd w:id="2530"/>
    </w:p>
    <w:p w14:paraId="10F14C54" w14:textId="08823AD8" w:rsidR="00410B91" w:rsidRDefault="00410B91" w:rsidP="00410B91">
      <w:pPr>
        <w:pStyle w:val="MemberHeading"/>
        <w:rPr>
          <w:rStyle w:val="Element"/>
        </w:rPr>
      </w:pPr>
      <w:proofErr w:type="gramStart"/>
      <w:r>
        <w:rPr>
          <w:rStyle w:val="Element"/>
        </w:rPr>
        <w:t>vuln:Vulnerabilty</w:t>
      </w:r>
      <w:proofErr w:type="gramEnd"/>
      <w:r>
        <w:rPr>
          <w:rStyle w:val="Element"/>
        </w:rPr>
        <w:t xml:space="preserve"> / vuln:... / vuln:Remediation / vuln:</w:t>
      </w:r>
      <w:r w:rsidR="00780A30">
        <w:rPr>
          <w:rStyle w:val="Element"/>
        </w:rPr>
        <w:t>ProductID</w:t>
      </w:r>
    </w:p>
    <w:p w14:paraId="1409F235" w14:textId="56BE2515" w:rsidR="00410B91" w:rsidRPr="005D4C8E" w:rsidRDefault="00410B91" w:rsidP="00410B91">
      <w:pPr>
        <w:pStyle w:val="Member"/>
      </w:pPr>
      <w:r w:rsidRPr="005D4C8E">
        <w:rPr>
          <w:b/>
        </w:rPr>
        <w:t>Data Type:</w:t>
      </w:r>
      <w:r>
        <w:tab/>
      </w:r>
      <w:r>
        <w:tab/>
      </w:r>
      <w:r w:rsidR="000A147F">
        <w:t>token</w:t>
      </w:r>
      <w:r>
        <w:br/>
      </w:r>
      <w:r w:rsidRPr="005D4C8E">
        <w:rPr>
          <w:b/>
        </w:rPr>
        <w:t>Minimum Occurrences:</w:t>
      </w:r>
      <w:r w:rsidR="000A147F">
        <w:tab/>
        <w:t>0</w:t>
      </w:r>
      <w:r>
        <w:br/>
      </w:r>
      <w:r w:rsidRPr="005D4C8E">
        <w:rPr>
          <w:b/>
        </w:rPr>
        <w:t>Maximum Occurrences:</w:t>
      </w:r>
      <w:r>
        <w:tab/>
      </w:r>
      <w:r w:rsidR="000A147F">
        <w:t>unbounded</w:t>
      </w:r>
      <w:r>
        <w:br/>
      </w:r>
      <w:r w:rsidRPr="005D4C8E">
        <w:rPr>
          <w:b/>
        </w:rPr>
        <w:t>Parent:</w:t>
      </w:r>
      <w:r>
        <w:tab/>
      </w:r>
      <w:r>
        <w:tab/>
      </w:r>
      <w:r>
        <w:tab/>
        <w:t>Remediation</w:t>
      </w:r>
    </w:p>
    <w:p w14:paraId="5C9D9DDD" w14:textId="77777777" w:rsidR="00410B91" w:rsidRDefault="00410B91" w:rsidP="00410B91">
      <w:pPr>
        <w:spacing w:before="0" w:after="0"/>
      </w:pPr>
    </w:p>
    <w:p w14:paraId="25BE137C" w14:textId="09BBFB64" w:rsidR="00410B91" w:rsidRDefault="00CA6713" w:rsidP="00410B91">
      <w:r>
        <w:lastRenderedPageBreak/>
        <w:t>I</w:t>
      </w:r>
      <w:r w:rsidRPr="00CA6713">
        <w:t xml:space="preserve">f the </w:t>
      </w:r>
      <w:r w:rsidRPr="00CA6713">
        <w:rPr>
          <w:b/>
          <w:bCs/>
        </w:rPr>
        <w:t xml:space="preserve">Remediation </w:t>
      </w:r>
      <w:r w:rsidRPr="00CA6713">
        <w:t xml:space="preserve">pertains to a specific product, a </w:t>
      </w:r>
      <w:proofErr w:type="gramStart"/>
      <w:r>
        <w:rPr>
          <w:rStyle w:val="Element"/>
        </w:rPr>
        <w:t>vuln:ProductID</w:t>
      </w:r>
      <w:proofErr w:type="gramEnd"/>
      <w:r w:rsidRPr="00F32D93">
        <w:rPr>
          <w:b/>
          <w:bCs/>
        </w:rPr>
        <w:t xml:space="preserve"> </w:t>
      </w:r>
      <w:r w:rsidRPr="00CA6713">
        <w:t xml:space="preserve">can be added to reference that product. The reference is made using the unique </w:t>
      </w:r>
      <w:r w:rsidRPr="00CA6713">
        <w:rPr>
          <w:i/>
          <w:iCs/>
        </w:rPr>
        <w:t xml:space="preserve">Product ID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If a </w:t>
      </w:r>
      <w:r w:rsidRPr="00CA6713">
        <w:rPr>
          <w:b/>
          <w:bCs/>
        </w:rPr>
        <w:t xml:space="preserve">Remediation </w:t>
      </w:r>
      <w:r w:rsidRPr="00CA6713">
        <w:t xml:space="preserve">applies to more than one Product, you can add multiple </w:t>
      </w:r>
      <w:r w:rsidRPr="00CA6713">
        <w:rPr>
          <w:b/>
          <w:bCs/>
        </w:rPr>
        <w:t xml:space="preserve">Product ID </w:t>
      </w:r>
      <w:r w:rsidRPr="00CA6713">
        <w:t xml:space="preserve">elements accordingly, or add the </w:t>
      </w:r>
      <w:r w:rsidRPr="00CA6713">
        <w:rPr>
          <w:b/>
          <w:bCs/>
        </w:rPr>
        <w:t xml:space="preserve">Group ID </w:t>
      </w:r>
      <w:r w:rsidR="00C24A6A">
        <w:t>element (see below) instead</w:t>
      </w:r>
      <w:r w:rsidR="00410B91" w:rsidRPr="009F59F5">
        <w:t xml:space="preserve">. </w:t>
      </w:r>
    </w:p>
    <w:p w14:paraId="52D76BE3" w14:textId="77777777" w:rsidR="00CA6713" w:rsidRDefault="00CA6713" w:rsidP="00CA6713">
      <w:pPr>
        <w:pStyle w:val="MemberHeading"/>
      </w:pPr>
      <w:r>
        <w:t>Example</w:t>
      </w:r>
    </w:p>
    <w:p w14:paraId="7BD3C2ED"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w:instrText>
      </w:r>
      <w:r w:rsidR="00A07A1F">
        <w:instrText xml:space="preserve">Example \* ARABIC </w:instrText>
      </w:r>
      <w:r w:rsidR="00A07A1F">
        <w:fldChar w:fldCharType="separate"/>
      </w:r>
      <w:ins w:id="2531" w:author="Stefan Hagen" w:date="2017-03-12T22:48:00Z">
        <w:r w:rsidR="00A07A1F">
          <w:rPr>
            <w:noProof/>
          </w:rPr>
          <w:t>67</w:t>
        </w:r>
      </w:ins>
      <w:del w:id="2532" w:author="Stefan Hagen" w:date="2017-03-11T23:24:00Z">
        <w:r w:rsidR="00147C8E" w:rsidDel="004377E7">
          <w:rPr>
            <w:noProof/>
          </w:rPr>
          <w:delText>54</w:delText>
        </w:r>
      </w:del>
      <w:r w:rsidR="00A07A1F">
        <w:rPr>
          <w:noProof/>
        </w:rPr>
        <w:fldChar w:fldCharType="end"/>
      </w:r>
      <w:r w:rsidRPr="003F1FAD">
        <w:t>:</w:t>
      </w:r>
    </w:p>
    <w:p w14:paraId="2D52CE3D" w14:textId="77777777" w:rsidR="00CA6713" w:rsidRDefault="00CA6713" w:rsidP="00CA6713">
      <w:pPr>
        <w:pStyle w:val="Examplesmall"/>
      </w:pPr>
      <w:r>
        <w:t>&lt;Remediation Type="Vendor Fix"&gt;</w:t>
      </w:r>
    </w:p>
    <w:p w14:paraId="5CBECDC7" w14:textId="77777777" w:rsidR="00CA6713" w:rsidRDefault="00CA6713" w:rsidP="00CA6713">
      <w:pPr>
        <w:pStyle w:val="Examplesmall"/>
      </w:pPr>
      <w:r>
        <w:t xml:space="preserve">  &lt;Description&gt;</w:t>
      </w:r>
    </w:p>
    <w:p w14:paraId="1EE94069" w14:textId="77777777" w:rsidR="00CA6713" w:rsidRDefault="00CA6713" w:rsidP="00CA6713">
      <w:pPr>
        <w:pStyle w:val="Examplesmall"/>
      </w:pPr>
      <w:r>
        <w:t xml:space="preserve">    this is an official fix for Test Product and here are the details...</w:t>
      </w:r>
      <w:r>
        <w:br/>
        <w:t xml:space="preserve">  &lt;/Description&gt;</w:t>
      </w:r>
    </w:p>
    <w:p w14:paraId="7558ABF2" w14:textId="77777777" w:rsidR="00CA6713" w:rsidRDefault="00CA6713" w:rsidP="00CA6713">
      <w:pPr>
        <w:pStyle w:val="Examplesmall"/>
      </w:pPr>
      <w:r>
        <w:t xml:space="preserve">  &lt;URL&gt;http://foo.foo/bar/&lt;/URL&gt;</w:t>
      </w:r>
    </w:p>
    <w:p w14:paraId="65C95EC5" w14:textId="77777777" w:rsidR="00CA6713" w:rsidRDefault="00CA6713" w:rsidP="00CA6713">
      <w:pPr>
        <w:pStyle w:val="Examplesmall"/>
      </w:pPr>
      <w:r>
        <w:t xml:space="preserve">  &lt;Product ID&gt;CVRFPID-0000&lt;/Product ID&gt;</w:t>
      </w:r>
    </w:p>
    <w:p w14:paraId="79458F25" w14:textId="77777777" w:rsidR="00CA6713" w:rsidRPr="00CA6713" w:rsidRDefault="00CA6713" w:rsidP="00CA6713">
      <w:pPr>
        <w:pStyle w:val="Examplesmall"/>
      </w:pPr>
      <w:r>
        <w:t>&lt;/Remediation&gt;</w:t>
      </w:r>
    </w:p>
    <w:p w14:paraId="68E628F1" w14:textId="71D3313C" w:rsidR="00780A30" w:rsidRDefault="00780A30" w:rsidP="00780A30">
      <w:pPr>
        <w:pStyle w:val="Heading4"/>
      </w:pPr>
      <w:bookmarkStart w:id="2533" w:name="_Toc477122338"/>
      <w:r>
        <w:t>Vulnerability – Remediations – Remediation – Group ID</w:t>
      </w:r>
      <w:bookmarkEnd w:id="2533"/>
    </w:p>
    <w:p w14:paraId="60BD8BAD" w14:textId="0FD64413" w:rsidR="00780A30" w:rsidRDefault="00780A30" w:rsidP="00780A30">
      <w:pPr>
        <w:pStyle w:val="MemberHeading"/>
        <w:rPr>
          <w:rStyle w:val="Element"/>
        </w:rPr>
      </w:pPr>
      <w:proofErr w:type="gramStart"/>
      <w:r>
        <w:rPr>
          <w:rStyle w:val="Element"/>
        </w:rPr>
        <w:t>vuln:Vulnerabilty</w:t>
      </w:r>
      <w:proofErr w:type="gramEnd"/>
      <w:r>
        <w:rPr>
          <w:rStyle w:val="Element"/>
        </w:rPr>
        <w:t xml:space="preserve"> / vuln:... / vuln:Remediation / vuln:GroupID</w:t>
      </w:r>
    </w:p>
    <w:p w14:paraId="62A45BCA" w14:textId="508DAB91" w:rsidR="00780A30" w:rsidRPr="005D4C8E" w:rsidRDefault="00780A30" w:rsidP="00780A30">
      <w:pPr>
        <w:pStyle w:val="Member"/>
      </w:pPr>
      <w:r w:rsidRPr="005D4C8E">
        <w:rPr>
          <w:b/>
        </w:rPr>
        <w:t>Data Type:</w:t>
      </w:r>
      <w:r>
        <w:tab/>
      </w:r>
      <w:r>
        <w:tab/>
      </w:r>
      <w:r w:rsidR="000A147F">
        <w:t>token</w:t>
      </w:r>
      <w:r>
        <w:br/>
      </w:r>
      <w:r w:rsidRPr="005D4C8E">
        <w:rPr>
          <w:b/>
        </w:rPr>
        <w:t>Minimum Occurrences:</w:t>
      </w:r>
      <w:r w:rsidR="000A147F">
        <w:tab/>
        <w:t>0</w:t>
      </w:r>
      <w:r>
        <w:br/>
      </w:r>
      <w:r w:rsidRPr="005D4C8E">
        <w:rPr>
          <w:b/>
        </w:rPr>
        <w:t>Maximum Occurrences:</w:t>
      </w:r>
      <w:r>
        <w:tab/>
      </w:r>
      <w:r w:rsidR="000A147F">
        <w:t>unbounded</w:t>
      </w:r>
      <w:r>
        <w:br/>
      </w:r>
      <w:r w:rsidRPr="005D4C8E">
        <w:rPr>
          <w:b/>
        </w:rPr>
        <w:t>Parent:</w:t>
      </w:r>
      <w:r>
        <w:tab/>
      </w:r>
      <w:r>
        <w:tab/>
      </w:r>
      <w:r>
        <w:tab/>
        <w:t>Remediation</w:t>
      </w:r>
    </w:p>
    <w:p w14:paraId="56623C75" w14:textId="77777777" w:rsidR="00780A30" w:rsidRDefault="00780A30" w:rsidP="00780A30">
      <w:pPr>
        <w:spacing w:before="0" w:after="0"/>
      </w:pPr>
    </w:p>
    <w:p w14:paraId="11B639CF" w14:textId="03152D59" w:rsidR="00780A30" w:rsidRPr="009F59F5" w:rsidRDefault="000A147F" w:rsidP="000A147F">
      <w:r w:rsidRPr="000A147F">
        <w:t xml:space="preserve">If the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proofErr w:type="gramStart"/>
      <w:r>
        <w:rPr>
          <w:rStyle w:val="Element"/>
        </w:rPr>
        <w:t>vuln:GroupID</w:t>
      </w:r>
      <w:proofErr w:type="gramEnd"/>
      <w:r w:rsidRPr="000A147F">
        <w:t xml:space="preserve"> element can be added to reference that group of products. The reference is made using the unique </w:t>
      </w:r>
      <w:r w:rsidRPr="000A147F">
        <w:rPr>
          <w:i/>
          <w:iCs/>
        </w:rPr>
        <w:t xml:space="preserve">Group ID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If a </w:t>
      </w:r>
      <w:r w:rsidRPr="000A147F">
        <w:rPr>
          <w:b/>
          <w:bCs/>
        </w:rPr>
        <w:t xml:space="preserve">Remediation </w:t>
      </w:r>
      <w:r w:rsidRPr="000A147F">
        <w:t xml:space="preserve">applies to more than one group of products, you can add multiple </w:t>
      </w:r>
      <w:r w:rsidRPr="000A147F">
        <w:rPr>
          <w:b/>
          <w:bCs/>
        </w:rPr>
        <w:t xml:space="preserve">Group ID </w:t>
      </w:r>
      <w:r>
        <w:t>elements accordingly</w:t>
      </w:r>
      <w:r w:rsidR="00780A30" w:rsidRPr="009F59F5">
        <w:t xml:space="preserve">. </w:t>
      </w:r>
    </w:p>
    <w:p w14:paraId="7E7B4E62" w14:textId="3FFC2C99" w:rsidR="003F3865" w:rsidRDefault="003F3865" w:rsidP="003F3865">
      <w:pPr>
        <w:pStyle w:val="Heading2"/>
      </w:pPr>
      <w:bookmarkStart w:id="2534" w:name="_Toc477122339"/>
      <w:r>
        <w:t>Vulnerability – References</w:t>
      </w:r>
      <w:bookmarkEnd w:id="2534"/>
    </w:p>
    <w:p w14:paraId="5B7B0C3F" w14:textId="4B032358" w:rsidR="003F3865" w:rsidRDefault="00B77E32" w:rsidP="003F3865">
      <w:pPr>
        <w:pStyle w:val="MemberHeading"/>
        <w:rPr>
          <w:rStyle w:val="Element"/>
        </w:rPr>
      </w:pPr>
      <w:proofErr w:type="gramStart"/>
      <w:r>
        <w:rPr>
          <w:rStyle w:val="Element"/>
        </w:rPr>
        <w:t>vuln:Vulnerability</w:t>
      </w:r>
      <w:proofErr w:type="gramEnd"/>
      <w:r>
        <w:rPr>
          <w:rStyle w:val="Element"/>
        </w:rPr>
        <w:t xml:space="preserve"> / vuln:References</w:t>
      </w:r>
    </w:p>
    <w:p w14:paraId="1A91B677" w14:textId="0DFCAD29" w:rsidR="003F3865" w:rsidRPr="005D4C8E" w:rsidRDefault="003F3865" w:rsidP="003F3865">
      <w:pPr>
        <w:pStyle w:val="Member"/>
      </w:pPr>
      <w:r w:rsidRPr="005D4C8E">
        <w:rPr>
          <w:b/>
        </w:rPr>
        <w:t>Data Type:</w:t>
      </w:r>
      <w:r>
        <w:tab/>
      </w:r>
      <w:r>
        <w:tab/>
        <w:t>container</w:t>
      </w:r>
      <w:r>
        <w:br/>
      </w:r>
      <w:r w:rsidRPr="005D4C8E">
        <w:rPr>
          <w:b/>
        </w:rPr>
        <w:t>Minimum Occurrences:</w:t>
      </w:r>
      <w:r>
        <w:tab/>
        <w:t>0</w:t>
      </w:r>
      <w:r>
        <w:br/>
      </w:r>
      <w:r w:rsidRPr="005D4C8E">
        <w:rPr>
          <w:b/>
        </w:rPr>
        <w:t>Maximum Occurrences:</w:t>
      </w:r>
      <w:r w:rsidR="002379FE">
        <w:tab/>
        <w:t>unbounded</w:t>
      </w:r>
      <w:r>
        <w:br/>
      </w:r>
      <w:r w:rsidRPr="005D4C8E">
        <w:rPr>
          <w:b/>
        </w:rPr>
        <w:t>Parent:</w:t>
      </w:r>
      <w:r>
        <w:tab/>
      </w:r>
      <w:r>
        <w:tab/>
      </w:r>
      <w:r>
        <w:tab/>
      </w:r>
      <w:r w:rsidR="00B77E32">
        <w:t>Vulnerability</w:t>
      </w:r>
      <w:r>
        <w:br/>
      </w:r>
      <w:r>
        <w:rPr>
          <w:b/>
        </w:rPr>
        <w:t>Children</w:t>
      </w:r>
      <w:r w:rsidRPr="005D4C8E">
        <w:rPr>
          <w:b/>
        </w:rPr>
        <w:t>:</w:t>
      </w:r>
      <w:r>
        <w:tab/>
      </w:r>
      <w:r>
        <w:tab/>
      </w:r>
      <w:r>
        <w:tab/>
        <w:t>Reference</w:t>
      </w:r>
    </w:p>
    <w:p w14:paraId="6311A415" w14:textId="77777777" w:rsidR="003F3865" w:rsidRDefault="003F3865" w:rsidP="003F3865">
      <w:pPr>
        <w:spacing w:before="0" w:after="0"/>
      </w:pPr>
    </w:p>
    <w:p w14:paraId="36D0A3F4" w14:textId="5C33987D" w:rsidR="003F3865" w:rsidRDefault="003F3865" w:rsidP="003F3865">
      <w:pPr>
        <w:rPr>
          <w:b/>
          <w:bCs/>
        </w:rPr>
      </w:pPr>
      <w:r w:rsidRPr="00F32D93">
        <w:t>The</w:t>
      </w:r>
      <w:r>
        <w:rPr>
          <w:b/>
          <w:bCs/>
        </w:rPr>
        <w:t xml:space="preserve"> </w:t>
      </w:r>
      <w:r w:rsidRPr="00F84692">
        <w:t>optional</w:t>
      </w:r>
      <w:r>
        <w:rPr>
          <w:b/>
          <w:bCs/>
        </w:rPr>
        <w:t xml:space="preserve"> </w:t>
      </w:r>
      <w:r w:rsidRPr="00F32D93">
        <w:t>element</w:t>
      </w:r>
      <w:r>
        <w:rPr>
          <w:b/>
          <w:bCs/>
        </w:rPr>
        <w:t xml:space="preserve"> </w:t>
      </w:r>
      <w:proofErr w:type="gramStart"/>
      <w:r>
        <w:rPr>
          <w:rStyle w:val="Element"/>
        </w:rPr>
        <w:t>vuln</w:t>
      </w:r>
      <w:r w:rsidRPr="00F32D93">
        <w:rPr>
          <w:rStyle w:val="Element"/>
        </w:rPr>
        <w:t>:</w:t>
      </w:r>
      <w:r>
        <w:rPr>
          <w:rStyle w:val="Element"/>
        </w:rPr>
        <w:t>References</w:t>
      </w:r>
      <w:proofErr w:type="gramEnd"/>
      <w:r w:rsidRPr="00F32D93">
        <w:rPr>
          <w:b/>
          <w:bCs/>
        </w:rPr>
        <w:t xml:space="preserve"> </w:t>
      </w:r>
      <w:r w:rsidRPr="00C06268">
        <w:t xml:space="preserve">is a </w:t>
      </w:r>
      <w:r w:rsidRPr="00AB7624">
        <w:t xml:space="preserve">container </w:t>
      </w:r>
      <w:r>
        <w:t xml:space="preserve">that </w:t>
      </w:r>
      <w:r w:rsidR="002379FE" w:rsidRPr="002379FE">
        <w:t xml:space="preserve">should include citations to any conferences, papers, advisories, and other resources that are specific to the vulnerability section and considered to be of value to the document consumer. For every </w:t>
      </w:r>
      <w:r w:rsidR="002379FE" w:rsidRPr="002379FE">
        <w:rPr>
          <w:b/>
          <w:bCs/>
        </w:rPr>
        <w:t xml:space="preserve">References </w:t>
      </w:r>
      <w:r w:rsidR="002379FE" w:rsidRPr="002379FE">
        <w:t xml:space="preserve">container, there must be at least one </w:t>
      </w:r>
      <w:r w:rsidR="002379FE" w:rsidRPr="002379FE">
        <w:rPr>
          <w:b/>
          <w:bCs/>
        </w:rPr>
        <w:t xml:space="preserve">Reference </w:t>
      </w:r>
      <w:r w:rsidR="002379FE" w:rsidRPr="002379FE">
        <w:t xml:space="preserve">element and each </w:t>
      </w:r>
      <w:r w:rsidR="002379FE" w:rsidRPr="002379FE">
        <w:rPr>
          <w:b/>
          <w:bCs/>
        </w:rPr>
        <w:t xml:space="preserve">Reference </w:t>
      </w:r>
      <w:r w:rsidR="002379FE" w:rsidRPr="002379FE">
        <w:t xml:space="preserve">element must contain one </w:t>
      </w:r>
      <w:r w:rsidR="002379FE" w:rsidRPr="002379FE">
        <w:rPr>
          <w:b/>
          <w:bCs/>
        </w:rPr>
        <w:t xml:space="preserve">URL </w:t>
      </w:r>
      <w:r w:rsidR="002379FE" w:rsidRPr="002379FE">
        <w:t xml:space="preserve">and one </w:t>
      </w:r>
      <w:r w:rsidR="002379FE" w:rsidRPr="002379FE">
        <w:rPr>
          <w:b/>
          <w:bCs/>
        </w:rPr>
        <w:t>Description</w:t>
      </w:r>
      <w:r>
        <w:rPr>
          <w:b/>
          <w:bCs/>
        </w:rPr>
        <w:t>.</w:t>
      </w:r>
    </w:p>
    <w:p w14:paraId="330B3DEF" w14:textId="77777777" w:rsidR="00693918" w:rsidRDefault="00693918" w:rsidP="00693918">
      <w:pPr>
        <w:pStyle w:val="MemberHeading"/>
      </w:pPr>
      <w:r>
        <w:t>Example</w:t>
      </w:r>
    </w:p>
    <w:p w14:paraId="5153DAEE" w14:textId="77777777" w:rsidR="00693918" w:rsidRDefault="00693918" w:rsidP="00693918">
      <w:pPr>
        <w:spacing w:before="0" w:after="0"/>
      </w:pPr>
    </w:p>
    <w:p w14:paraId="1FB66346" w14:textId="230A7753" w:rsidR="00693918" w:rsidRDefault="00693918" w:rsidP="003F3865">
      <w:pPr>
        <w:rPr>
          <w:ins w:id="2535" w:author="Stefan Hagen" w:date="2017-03-12T10:15:00Z"/>
          <w:rFonts w:ascii="Courier New" w:hAnsi="Courier New"/>
          <w:sz w:val="16"/>
        </w:rPr>
      </w:pPr>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_Ref476766041 \r \h </w:instrText>
      </w:r>
      <w:r>
        <w:rPr>
          <w:rFonts w:ascii="Courier New" w:hAnsi="Courier New"/>
          <w:sz w:val="16"/>
        </w:rPr>
      </w:r>
      <w:r>
        <w:rPr>
          <w:rFonts w:ascii="Courier New" w:hAnsi="Courier New"/>
          <w:sz w:val="16"/>
        </w:rPr>
        <w:fldChar w:fldCharType="separate"/>
      </w:r>
      <w:r w:rsidR="00A07A1F">
        <w:rPr>
          <w:rFonts w:ascii="Courier New" w:hAnsi="Courier New"/>
          <w:sz w:val="16"/>
        </w:rPr>
        <w:t>6.14.1.2</w:t>
      </w:r>
      <w:r>
        <w:rPr>
          <w:rFonts w:ascii="Courier New" w:hAnsi="Courier New"/>
          <w:sz w:val="16"/>
        </w:rPr>
        <w:fldChar w:fldCharType="end"/>
      </w:r>
    </w:p>
    <w:p w14:paraId="0D3FB010" w14:textId="77777777" w:rsidR="00E12F20" w:rsidRDefault="00E12F20" w:rsidP="00E12F20">
      <w:pPr>
        <w:pStyle w:val="MemberHeading"/>
        <w:rPr>
          <w:ins w:id="2536" w:author="Stefan Hagen" w:date="2017-03-12T10:15:00Z"/>
        </w:rPr>
      </w:pPr>
      <w:ins w:id="2537" w:author="Stefan Hagen" w:date="2017-03-12T10:15:00Z">
        <w:r>
          <w:t xml:space="preserve">Visual Overview </w:t>
        </w:r>
      </w:ins>
    </w:p>
    <w:p w14:paraId="5F520E88" w14:textId="5B691F6C" w:rsidR="00E12F20" w:rsidRDefault="00E12F20" w:rsidP="00E12F20">
      <w:pPr>
        <w:rPr>
          <w:ins w:id="2538" w:author="Stefan Hagen" w:date="2017-03-12T10:15:00Z"/>
        </w:rPr>
      </w:pPr>
      <w:ins w:id="2539" w:author="Stefan Hagen" w:date="2017-03-12T10:15:00Z">
        <w:r>
          <w:t xml:space="preserve">Map of some valid </w:t>
        </w:r>
      </w:ins>
      <w:ins w:id="2540" w:author="Stefan Hagen" w:date="2017-03-12T10:16:00Z">
        <w:r>
          <w:rPr>
            <w:b/>
          </w:rPr>
          <w:t>References</w:t>
        </w:r>
      </w:ins>
      <w:ins w:id="2541" w:author="Stefan Hagen" w:date="2017-03-12T10:15:00Z">
        <w:r>
          <w:t xml:space="preserve"> configuration including the parent node (</w:t>
        </w:r>
        <w:r>
          <w:rPr>
            <w:b/>
          </w:rPr>
          <w:t>Vulnerability</w:t>
        </w:r>
        <w:r>
          <w:t xml:space="preserve">) — again with the node labeled {…} indicating further possible </w:t>
        </w:r>
      </w:ins>
      <w:ins w:id="2542" w:author="Stefan Hagen" w:date="2017-03-12T10:17:00Z">
        <w:r>
          <w:rPr>
            <w:b/>
          </w:rPr>
          <w:t>Reference</w:t>
        </w:r>
      </w:ins>
      <w:ins w:id="2543" w:author="Stefan Hagen" w:date="2017-03-12T10:15:00Z">
        <w:r>
          <w:t xml:space="preserve"> subtrees:</w:t>
        </w:r>
      </w:ins>
    </w:p>
    <w:p w14:paraId="6A046480" w14:textId="77777777" w:rsidR="00E12F20" w:rsidRDefault="00E12F20" w:rsidP="00E12F20">
      <w:pPr>
        <w:keepNext/>
        <w:rPr>
          <w:ins w:id="2544" w:author="Stefan Hagen" w:date="2017-03-12T10:15:00Z"/>
        </w:rPr>
      </w:pPr>
      <w:ins w:id="2545" w:author="Stefan Hagen" w:date="2017-03-12T10:15:00Z">
        <w:r>
          <w:rPr>
            <w:noProof/>
          </w:rPr>
          <w:lastRenderedPageBreak/>
          <w:drawing>
            <wp:inline distT="0" distB="0" distL="0" distR="0" wp14:anchorId="50E5283D" wp14:editId="202C83D2">
              <wp:extent cx="5880735" cy="5879223"/>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4005" cy="5882492"/>
                      </a:xfrm>
                      <a:prstGeom prst="rect">
                        <a:avLst/>
                      </a:prstGeom>
                    </pic:spPr>
                  </pic:pic>
                </a:graphicData>
              </a:graphic>
            </wp:inline>
          </w:drawing>
        </w:r>
      </w:ins>
    </w:p>
    <w:p w14:paraId="625F760A" w14:textId="777BC1A5" w:rsidR="00E12F20" w:rsidRDefault="00E12F20">
      <w:pPr>
        <w:pStyle w:val="Caption"/>
        <w:pPrChange w:id="2546" w:author="Stefan Hagen" w:date="2017-03-12T10:16:00Z">
          <w:pPr/>
        </w:pPrChange>
      </w:pPr>
      <w:ins w:id="2547" w:author="Stefan Hagen" w:date="2017-03-12T10:15:00Z">
        <w:r>
          <w:t xml:space="preserve">Figure </w:t>
        </w:r>
        <w:r>
          <w:fldChar w:fldCharType="begin"/>
        </w:r>
        <w:r>
          <w:instrText xml:space="preserve"> SEQ Figure \* ARABIC </w:instrText>
        </w:r>
        <w:r>
          <w:fldChar w:fldCharType="separate"/>
        </w:r>
      </w:ins>
      <w:ins w:id="2548" w:author="Stefan Hagen" w:date="2017-03-12T22:48:00Z">
        <w:r w:rsidR="00A07A1F">
          <w:rPr>
            <w:noProof/>
          </w:rPr>
          <w:t>14</w:t>
        </w:r>
      </w:ins>
      <w:del w:id="2549" w:author="Stefan Hagen" w:date="2017-03-12T11:18:00Z">
        <w:r w:rsidDel="00097BF4">
          <w:rPr>
            <w:noProof/>
          </w:rPr>
          <w:delText>6</w:delText>
        </w:r>
      </w:del>
      <w:ins w:id="2550" w:author="Stefan Hagen" w:date="2017-03-12T10:15:00Z">
        <w:r>
          <w:rPr>
            <w:noProof/>
          </w:rPr>
          <w:fldChar w:fldCharType="end"/>
        </w:r>
        <w:r>
          <w:t xml:space="preserve">: Visual presentation of abstract but topologically valid </w:t>
        </w:r>
      </w:ins>
      <w:ins w:id="2551" w:author="Stefan Hagen" w:date="2017-03-12T10:16:00Z">
        <w:r w:rsidRPr="00E12F20">
          <w:rPr>
            <w:b/>
            <w:rPrChange w:id="2552" w:author="Stefan Hagen" w:date="2017-03-12T10:16:00Z">
              <w:rPr>
                <w:bCs/>
                <w:i/>
              </w:rPr>
            </w:rPrChange>
          </w:rPr>
          <w:t>References</w:t>
        </w:r>
        <w:r>
          <w:t xml:space="preserve"> </w:t>
        </w:r>
      </w:ins>
      <w:ins w:id="2553" w:author="Stefan Hagen" w:date="2017-03-12T10:15:00Z">
        <w:r>
          <w:t>instance</w:t>
        </w:r>
        <w:r>
          <w:rPr>
            <w:noProof/>
          </w:rPr>
          <w:t>.</w:t>
        </w:r>
      </w:ins>
    </w:p>
    <w:p w14:paraId="72C2CB09" w14:textId="4302D2B8" w:rsidR="003F3865" w:rsidRDefault="003F3865" w:rsidP="003F3865">
      <w:pPr>
        <w:pStyle w:val="Heading3"/>
      </w:pPr>
      <w:bookmarkStart w:id="2554" w:name="_Toc477122340"/>
      <w:r>
        <w:t>Vulnerability – References – Reference</w:t>
      </w:r>
      <w:bookmarkEnd w:id="2554"/>
    </w:p>
    <w:p w14:paraId="35F410E8" w14:textId="33928416" w:rsidR="003F3865" w:rsidRDefault="00B77E32" w:rsidP="003F3865">
      <w:pPr>
        <w:pStyle w:val="MemberHeading"/>
        <w:rPr>
          <w:rStyle w:val="Element"/>
        </w:rPr>
      </w:pPr>
      <w:proofErr w:type="gramStart"/>
      <w:r>
        <w:rPr>
          <w:rStyle w:val="Element"/>
        </w:rPr>
        <w:t>vuln</w:t>
      </w:r>
      <w:r w:rsidR="003F3865">
        <w:rPr>
          <w:rStyle w:val="Element"/>
        </w:rPr>
        <w:t>:</w:t>
      </w:r>
      <w:r>
        <w:rPr>
          <w:rStyle w:val="Element"/>
        </w:rPr>
        <w:t>Vulnerability</w:t>
      </w:r>
      <w:proofErr w:type="gramEnd"/>
      <w:r>
        <w:rPr>
          <w:rStyle w:val="Element"/>
        </w:rPr>
        <w:t xml:space="preserve"> / vuln:References / vuln</w:t>
      </w:r>
      <w:r w:rsidR="003F3865">
        <w:rPr>
          <w:rStyle w:val="Element"/>
        </w:rPr>
        <w:t>:Reference</w:t>
      </w:r>
    </w:p>
    <w:p w14:paraId="6F3958D7" w14:textId="7E93E430" w:rsidR="003F3865" w:rsidRPr="005D4C8E" w:rsidRDefault="003F3865" w:rsidP="003F3865">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t>References</w:t>
      </w:r>
      <w:r>
        <w:br/>
      </w:r>
      <w:r>
        <w:rPr>
          <w:b/>
        </w:rPr>
        <w:t>Children</w:t>
      </w:r>
      <w:r w:rsidRPr="005D4C8E">
        <w:rPr>
          <w:b/>
        </w:rPr>
        <w:t>:</w:t>
      </w:r>
      <w:r>
        <w:tab/>
      </w:r>
      <w:r>
        <w:tab/>
      </w:r>
      <w:r>
        <w:tab/>
        <w:t>URL, Description</w:t>
      </w:r>
      <w:r>
        <w:br/>
      </w:r>
      <w:r>
        <w:rPr>
          <w:b/>
        </w:rPr>
        <w:t>Attribute</w:t>
      </w:r>
      <w:r w:rsidRPr="005D4C8E">
        <w:rPr>
          <w:b/>
        </w:rPr>
        <w:t>:</w:t>
      </w:r>
      <w:r>
        <w:tab/>
      </w:r>
      <w:r>
        <w:tab/>
      </w:r>
      <w:r>
        <w:tab/>
        <w:t>Type</w:t>
      </w:r>
      <w:r>
        <w:br/>
      </w:r>
      <w:r>
        <w:rPr>
          <w:b/>
        </w:rPr>
        <w:t>Attribute Data Type</w:t>
      </w:r>
      <w:r w:rsidRPr="005D4C8E">
        <w:rPr>
          <w:b/>
        </w:rPr>
        <w:t>:</w:t>
      </w:r>
      <w:r>
        <w:tab/>
        <w:t>enumerated list</w:t>
      </w:r>
      <w:r>
        <w:br/>
      </w:r>
      <w:r>
        <w:rPr>
          <w:b/>
        </w:rPr>
        <w:t>Attribute Required</w:t>
      </w:r>
      <w:r w:rsidRPr="005D4C8E">
        <w:rPr>
          <w:b/>
        </w:rPr>
        <w:t>:</w:t>
      </w:r>
      <w:r>
        <w:tab/>
        <w:t>yes</w:t>
      </w:r>
      <w:r>
        <w:br/>
      </w:r>
      <w:r>
        <w:rPr>
          <w:b/>
        </w:rPr>
        <w:t>Attribute Default Value</w:t>
      </w:r>
      <w:r w:rsidRPr="005D4C8E">
        <w:rPr>
          <w:b/>
        </w:rPr>
        <w:t>:</w:t>
      </w:r>
      <w:r>
        <w:tab/>
        <w:t>External</w:t>
      </w:r>
    </w:p>
    <w:p w14:paraId="061211AA" w14:textId="77777777" w:rsidR="003F3865" w:rsidRDefault="003F3865" w:rsidP="003F3865">
      <w:pPr>
        <w:spacing w:before="0" w:after="0"/>
      </w:pPr>
    </w:p>
    <w:p w14:paraId="1A60D720" w14:textId="77777777" w:rsidR="002379FE" w:rsidRPr="002379FE" w:rsidRDefault="003F3865" w:rsidP="002379FE">
      <w:r w:rsidRPr="00F32D93">
        <w:lastRenderedPageBreak/>
        <w:t>The</w:t>
      </w:r>
      <w:r>
        <w:rPr>
          <w:b/>
          <w:bCs/>
        </w:rPr>
        <w:t xml:space="preserve"> </w:t>
      </w:r>
      <w:r w:rsidRPr="00F32D93">
        <w:t>element</w:t>
      </w:r>
      <w:r>
        <w:rPr>
          <w:b/>
          <w:bCs/>
        </w:rPr>
        <w:t xml:space="preserve"> </w:t>
      </w:r>
      <w:proofErr w:type="gramStart"/>
      <w:r w:rsidR="00B77E32">
        <w:rPr>
          <w:rStyle w:val="Element"/>
        </w:rPr>
        <w:t>vuln</w:t>
      </w:r>
      <w:r w:rsidRPr="00F32D93">
        <w:rPr>
          <w:rStyle w:val="Element"/>
        </w:rPr>
        <w:t>:</w:t>
      </w:r>
      <w:r>
        <w:rPr>
          <w:rStyle w:val="Element"/>
        </w:rPr>
        <w:t>Reference</w:t>
      </w:r>
      <w:proofErr w:type="gramEnd"/>
      <w:r w:rsidRPr="00F32D93">
        <w:rPr>
          <w:b/>
          <w:bCs/>
        </w:rPr>
        <w:t xml:space="preserve"> </w:t>
      </w:r>
      <w:r w:rsidR="002379FE" w:rsidRPr="002379FE">
        <w:t xml:space="preserve">contains a description of a related document specific to a vulnerability section of a CVRF document. This may include a plaintext or HTML version of the advisory or other related documentation, such as white papers or mitigation documentation. </w:t>
      </w:r>
    </w:p>
    <w:p w14:paraId="10299A41" w14:textId="77777777" w:rsidR="002379FE" w:rsidRPr="002379FE" w:rsidRDefault="002379FE" w:rsidP="002379FE">
      <w:r w:rsidRPr="002379FE">
        <w:t xml:space="preserve">The </w:t>
      </w:r>
      <w:r w:rsidRPr="002379FE">
        <w:rPr>
          <w:i/>
          <w:iCs/>
        </w:rPr>
        <w:t xml:space="preserve">Type </w:t>
      </w:r>
      <w:r w:rsidRPr="002379FE">
        <w:t xml:space="preserve">attribute denotes the type of the document reference relative to the CVRF document itself. The following types are available: </w:t>
      </w:r>
    </w:p>
    <w:p w14:paraId="270F68DC" w14:textId="77777777" w:rsidR="002379FE" w:rsidRPr="002379FE" w:rsidRDefault="002379FE" w:rsidP="002379FE">
      <w:pPr>
        <w:pStyle w:val="ListParagraph"/>
        <w:numPr>
          <w:ilvl w:val="0"/>
          <w:numId w:val="27"/>
        </w:numPr>
      </w:pPr>
      <w:r w:rsidRPr="002379FE">
        <w:rPr>
          <w:b/>
        </w:rPr>
        <w:t>External</w:t>
      </w:r>
      <w:r w:rsidRPr="002379FE">
        <w:t xml:space="preserve">: The default value indicates the reference is external to the CVRF document. </w:t>
      </w:r>
      <w:r w:rsidRPr="002379FE">
        <w:rPr>
          <w:rFonts w:ascii="MS Mincho" w:eastAsia="MS Mincho" w:hAnsi="MS Mincho" w:cs="MS Mincho"/>
        </w:rPr>
        <w:t> </w:t>
      </w:r>
    </w:p>
    <w:p w14:paraId="3CCF8E34" w14:textId="255414DC" w:rsidR="00693918" w:rsidRDefault="002379FE" w:rsidP="00693918">
      <w:pPr>
        <w:pStyle w:val="ListParagraph"/>
        <w:numPr>
          <w:ilvl w:val="0"/>
          <w:numId w:val="27"/>
        </w:numPr>
      </w:pPr>
      <w:r w:rsidRPr="002379FE">
        <w:rPr>
          <w:b/>
        </w:rPr>
        <w:t>Self</w:t>
      </w:r>
      <w:r w:rsidRPr="002379FE">
        <w:t xml:space="preserve">: This indicates the related document is actually a direct reference to itself </w:t>
      </w:r>
      <w:r w:rsidRPr="002379FE">
        <w:rPr>
          <w:rFonts w:ascii="MS Mincho" w:eastAsia="MS Mincho" w:hAnsi="MS Mincho" w:cs="MS Mincho"/>
        </w:rPr>
        <w:t> </w:t>
      </w:r>
    </w:p>
    <w:p w14:paraId="76E45EA8" w14:textId="77777777" w:rsidR="00693918" w:rsidRDefault="00693918" w:rsidP="00693918">
      <w:pPr>
        <w:pStyle w:val="MemberHeading"/>
      </w:pPr>
      <w:r>
        <w:t>Example</w:t>
      </w:r>
    </w:p>
    <w:p w14:paraId="32104154" w14:textId="77777777" w:rsidR="00693918" w:rsidRDefault="00693918" w:rsidP="00693918">
      <w:pPr>
        <w:spacing w:before="0" w:after="0"/>
      </w:pPr>
    </w:p>
    <w:p w14:paraId="3EE51F08" w14:textId="25B0F34C" w:rsidR="00693918" w:rsidRDefault="00693918" w:rsidP="00693918">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_Ref476766041 \r \h </w:instrText>
      </w:r>
      <w:r>
        <w:rPr>
          <w:rFonts w:ascii="Courier New" w:hAnsi="Courier New"/>
          <w:sz w:val="16"/>
        </w:rPr>
      </w:r>
      <w:r>
        <w:rPr>
          <w:rFonts w:ascii="Courier New" w:hAnsi="Courier New"/>
          <w:sz w:val="16"/>
        </w:rPr>
        <w:fldChar w:fldCharType="separate"/>
      </w:r>
      <w:r w:rsidR="00A07A1F">
        <w:rPr>
          <w:rFonts w:ascii="Courier New" w:hAnsi="Courier New"/>
          <w:sz w:val="16"/>
        </w:rPr>
        <w:t>6.14.1.2</w:t>
      </w:r>
      <w:r>
        <w:rPr>
          <w:rFonts w:ascii="Courier New" w:hAnsi="Courier New"/>
          <w:sz w:val="16"/>
        </w:rPr>
        <w:fldChar w:fldCharType="end"/>
      </w:r>
    </w:p>
    <w:p w14:paraId="7C930082" w14:textId="5A303CF5" w:rsidR="003F3865" w:rsidRDefault="003F3865" w:rsidP="003F3865">
      <w:pPr>
        <w:pStyle w:val="Heading4"/>
      </w:pPr>
      <w:bookmarkStart w:id="2555" w:name="_Toc477122341"/>
      <w:r>
        <w:t>Vulnerability – References – Reference – URL</w:t>
      </w:r>
      <w:bookmarkEnd w:id="2555"/>
    </w:p>
    <w:p w14:paraId="2E8768FF" w14:textId="37406F26" w:rsidR="003F3865" w:rsidRDefault="00B77E32" w:rsidP="003F3865">
      <w:pPr>
        <w:pStyle w:val="MemberHeading"/>
        <w:rPr>
          <w:rStyle w:val="Element"/>
        </w:rPr>
      </w:pPr>
      <w:proofErr w:type="gramStart"/>
      <w:r>
        <w:rPr>
          <w:rStyle w:val="Element"/>
        </w:rPr>
        <w:t>vuln:Vulnerability</w:t>
      </w:r>
      <w:proofErr w:type="gramEnd"/>
      <w:r>
        <w:rPr>
          <w:rStyle w:val="Element"/>
        </w:rPr>
        <w:t xml:space="preserve"> / vuln:References / vuln:Reference</w:t>
      </w:r>
      <w:r w:rsidR="003F3865">
        <w:rPr>
          <w:rStyle w:val="Element"/>
        </w:rPr>
        <w:t xml:space="preserve"> / </w:t>
      </w:r>
      <w:r w:rsidR="00793680">
        <w:rPr>
          <w:rStyle w:val="Element"/>
        </w:rPr>
        <w:t>vuln</w:t>
      </w:r>
      <w:r w:rsidR="003F3865">
        <w:rPr>
          <w:rStyle w:val="Element"/>
        </w:rPr>
        <w:t>:URL</w:t>
      </w:r>
    </w:p>
    <w:p w14:paraId="1BD3DC86" w14:textId="77777777" w:rsidR="003F3865" w:rsidRPr="005D4C8E" w:rsidRDefault="003F3865" w:rsidP="003F3865">
      <w:pPr>
        <w:pStyle w:val="Member"/>
      </w:pPr>
      <w:r w:rsidRPr="005D4C8E">
        <w:rPr>
          <w:b/>
        </w:rPr>
        <w:t>Data Type:</w:t>
      </w:r>
      <w:r>
        <w:tab/>
      </w:r>
      <w:r>
        <w:tab/>
        <w:t>anyURI</w:t>
      </w:r>
      <w:r>
        <w:br/>
      </w:r>
      <w:r w:rsidRPr="005D4C8E">
        <w:rPr>
          <w:b/>
        </w:rPr>
        <w:t>Range:</w:t>
      </w:r>
      <w:r>
        <w:tab/>
      </w:r>
      <w:r>
        <w:tab/>
      </w:r>
      <w:r>
        <w:tab/>
        <w:t>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t>Reference</w:t>
      </w:r>
    </w:p>
    <w:p w14:paraId="29BFCB03" w14:textId="77777777" w:rsidR="003F3865" w:rsidRDefault="003F3865" w:rsidP="003F3865">
      <w:pPr>
        <w:spacing w:before="0" w:after="0"/>
      </w:pPr>
    </w:p>
    <w:p w14:paraId="3DDBECC2" w14:textId="2B330D0B" w:rsidR="003F3865" w:rsidRDefault="003F3865" w:rsidP="003F3865">
      <w:r w:rsidRPr="00F32D93">
        <w:t>The</w:t>
      </w:r>
      <w:r>
        <w:rPr>
          <w:b/>
          <w:bCs/>
        </w:rPr>
        <w:t xml:space="preserve"> </w:t>
      </w:r>
      <w:r w:rsidRPr="00F32D93">
        <w:t>element</w:t>
      </w:r>
      <w:r>
        <w:rPr>
          <w:b/>
          <w:bCs/>
        </w:rPr>
        <w:t xml:space="preserve"> </w:t>
      </w:r>
      <w:r w:rsidR="00B77E32">
        <w:rPr>
          <w:rStyle w:val="Element"/>
        </w:rPr>
        <w:t>vuln</w:t>
      </w:r>
      <w:r w:rsidRPr="00F32D93">
        <w:rPr>
          <w:rStyle w:val="Element"/>
        </w:rPr>
        <w:t>:</w:t>
      </w:r>
      <w:r>
        <w:rPr>
          <w:rStyle w:val="Element"/>
        </w:rPr>
        <w:t>URL</w:t>
      </w:r>
      <w:r w:rsidRPr="00F32D93">
        <w:rPr>
          <w:b/>
          <w:bCs/>
        </w:rPr>
        <w:t xml:space="preserve"> </w:t>
      </w:r>
      <w:r w:rsidR="00CC3802">
        <w:t>contains</w:t>
      </w:r>
      <w:r w:rsidR="00CC3802" w:rsidRPr="00CC3802">
        <w:t xml:space="preserve"> the fixed URL or location of the reference</w:t>
      </w:r>
      <w:r>
        <w:t>.</w:t>
      </w:r>
    </w:p>
    <w:p w14:paraId="0FE65447" w14:textId="77777777" w:rsidR="00693918" w:rsidRDefault="00693918" w:rsidP="00693918">
      <w:pPr>
        <w:pStyle w:val="MemberHeading"/>
      </w:pPr>
      <w:r>
        <w:t>Example</w:t>
      </w:r>
    </w:p>
    <w:p w14:paraId="123BE324" w14:textId="77777777" w:rsidR="00693918" w:rsidRDefault="00693918" w:rsidP="00693918">
      <w:pPr>
        <w:spacing w:before="0" w:after="0"/>
      </w:pPr>
    </w:p>
    <w:p w14:paraId="10726701" w14:textId="04121593" w:rsidR="00693918" w:rsidRPr="00DD67FC" w:rsidRDefault="00693918" w:rsidP="003F3865">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_Ref476766041 \r \h </w:instrText>
      </w:r>
      <w:r>
        <w:rPr>
          <w:rFonts w:ascii="Courier New" w:hAnsi="Courier New"/>
          <w:sz w:val="16"/>
        </w:rPr>
      </w:r>
      <w:r>
        <w:rPr>
          <w:rFonts w:ascii="Courier New" w:hAnsi="Courier New"/>
          <w:sz w:val="16"/>
        </w:rPr>
        <w:fldChar w:fldCharType="separate"/>
      </w:r>
      <w:r w:rsidR="00A07A1F">
        <w:rPr>
          <w:rFonts w:ascii="Courier New" w:hAnsi="Courier New"/>
          <w:sz w:val="16"/>
        </w:rPr>
        <w:t>6.14.1.2</w:t>
      </w:r>
      <w:r>
        <w:rPr>
          <w:rFonts w:ascii="Courier New" w:hAnsi="Courier New"/>
          <w:sz w:val="16"/>
        </w:rPr>
        <w:fldChar w:fldCharType="end"/>
      </w:r>
    </w:p>
    <w:p w14:paraId="1E6D0F43" w14:textId="0C3A4849" w:rsidR="003F3865" w:rsidRDefault="003F3865" w:rsidP="003F3865">
      <w:pPr>
        <w:pStyle w:val="Heading4"/>
      </w:pPr>
      <w:bookmarkStart w:id="2556" w:name="_Ref476766041"/>
      <w:bookmarkStart w:id="2557" w:name="_Toc477122342"/>
      <w:r>
        <w:t>Vulnerability – References – Reference – Description</w:t>
      </w:r>
      <w:bookmarkEnd w:id="2556"/>
      <w:bookmarkEnd w:id="2557"/>
    </w:p>
    <w:p w14:paraId="58EF523B" w14:textId="5293C20C" w:rsidR="003F3865" w:rsidRDefault="00B77E32" w:rsidP="003F3865">
      <w:pPr>
        <w:pStyle w:val="MemberHeading"/>
        <w:rPr>
          <w:rStyle w:val="Element"/>
        </w:rPr>
      </w:pPr>
      <w:proofErr w:type="gramStart"/>
      <w:r>
        <w:rPr>
          <w:rStyle w:val="Element"/>
        </w:rPr>
        <w:t>vuln:Vulnerability</w:t>
      </w:r>
      <w:proofErr w:type="gramEnd"/>
      <w:r>
        <w:rPr>
          <w:rStyle w:val="Element"/>
        </w:rPr>
        <w:t xml:space="preserve"> / vuln:References / vuln:Reference</w:t>
      </w:r>
      <w:r w:rsidR="003F3865">
        <w:rPr>
          <w:rStyle w:val="Element"/>
        </w:rPr>
        <w:t xml:space="preserve"> / </w:t>
      </w:r>
      <w:r w:rsidR="00793680">
        <w:rPr>
          <w:rStyle w:val="Element"/>
        </w:rPr>
        <w:t>vuln</w:t>
      </w:r>
      <w:r w:rsidR="003F3865">
        <w:rPr>
          <w:rStyle w:val="Element"/>
        </w:rPr>
        <w:t>:Description</w:t>
      </w:r>
    </w:p>
    <w:p w14:paraId="703299EA" w14:textId="77777777" w:rsidR="003F3865" w:rsidRPr="005D4C8E" w:rsidRDefault="003F3865" w:rsidP="003F3865">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tab/>
        <w:t>1</w:t>
      </w:r>
      <w:r>
        <w:br/>
      </w:r>
      <w:r w:rsidRPr="005D4C8E">
        <w:rPr>
          <w:b/>
        </w:rPr>
        <w:t>Maximum Occurrences:</w:t>
      </w:r>
      <w:r>
        <w:tab/>
        <w:t>1</w:t>
      </w:r>
      <w:r>
        <w:br/>
      </w:r>
      <w:r w:rsidRPr="005D4C8E">
        <w:rPr>
          <w:b/>
        </w:rPr>
        <w:t>Parent:</w:t>
      </w:r>
      <w:r>
        <w:tab/>
      </w:r>
      <w:r>
        <w:tab/>
      </w:r>
      <w:r>
        <w:tab/>
        <w:t>Reference</w:t>
      </w:r>
    </w:p>
    <w:p w14:paraId="6047A935" w14:textId="77777777" w:rsidR="003F3865" w:rsidRDefault="003F3865" w:rsidP="003F3865">
      <w:pPr>
        <w:spacing w:before="0" w:after="0"/>
      </w:pPr>
    </w:p>
    <w:p w14:paraId="38333231" w14:textId="19AED2A8" w:rsidR="003F3865" w:rsidRPr="00C06268" w:rsidRDefault="003F3865" w:rsidP="003F3865">
      <w:r w:rsidRPr="00F32D93">
        <w:t>The</w:t>
      </w:r>
      <w:r>
        <w:rPr>
          <w:b/>
          <w:bCs/>
        </w:rPr>
        <w:t xml:space="preserve"> </w:t>
      </w:r>
      <w:r w:rsidRPr="00F32D93">
        <w:t>element</w:t>
      </w:r>
      <w:r>
        <w:rPr>
          <w:b/>
          <w:bCs/>
        </w:rPr>
        <w:t xml:space="preserve"> </w:t>
      </w:r>
      <w:proofErr w:type="gramStart"/>
      <w:r w:rsidR="00B77E32">
        <w:rPr>
          <w:rStyle w:val="Element"/>
        </w:rPr>
        <w:t>vuln</w:t>
      </w:r>
      <w:r w:rsidRPr="00F32D93">
        <w:rPr>
          <w:rStyle w:val="Element"/>
        </w:rPr>
        <w:t>:</w:t>
      </w:r>
      <w:r>
        <w:rPr>
          <w:rStyle w:val="Element"/>
        </w:rPr>
        <w:t>Description</w:t>
      </w:r>
      <w:proofErr w:type="gramEnd"/>
      <w:r w:rsidRPr="00F32D93">
        <w:rPr>
          <w:b/>
          <w:bCs/>
        </w:rPr>
        <w:t xml:space="preserve"> </w:t>
      </w:r>
      <w:r>
        <w:t xml:space="preserve">holds </w:t>
      </w:r>
      <w:r w:rsidRPr="004510BC">
        <w:t xml:space="preserve">a </w:t>
      </w:r>
      <w:r w:rsidR="00CC3802" w:rsidRPr="00CC3802">
        <w:t>descriptive title or name of the reference</w:t>
      </w:r>
      <w:r>
        <w:t>.</w:t>
      </w:r>
    </w:p>
    <w:p w14:paraId="1F1956C6" w14:textId="77777777" w:rsidR="003F3865" w:rsidRPr="00F32D93" w:rsidRDefault="003F3865" w:rsidP="003F3865"/>
    <w:p w14:paraId="2A229CA8" w14:textId="77777777" w:rsidR="003F3865" w:rsidRDefault="003F3865" w:rsidP="003F3865">
      <w:pPr>
        <w:pStyle w:val="MemberHeading"/>
      </w:pPr>
      <w:r>
        <w:t>Example</w:t>
      </w:r>
    </w:p>
    <w:p w14:paraId="05E9FF0E"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558" w:author="Stefan Hagen" w:date="2017-03-12T22:48:00Z">
        <w:r w:rsidR="00A07A1F">
          <w:rPr>
            <w:noProof/>
          </w:rPr>
          <w:t>68</w:t>
        </w:r>
      </w:ins>
      <w:del w:id="2559" w:author="Stefan Hagen" w:date="2017-03-11T23:24:00Z">
        <w:r w:rsidR="00147C8E" w:rsidDel="004377E7">
          <w:rPr>
            <w:noProof/>
          </w:rPr>
          <w:delText>55</w:delText>
        </w:r>
      </w:del>
      <w:r w:rsidR="00A07A1F">
        <w:rPr>
          <w:noProof/>
        </w:rPr>
        <w:fldChar w:fldCharType="end"/>
      </w:r>
      <w:r w:rsidRPr="003F1FAD">
        <w:t>:</w:t>
      </w:r>
    </w:p>
    <w:p w14:paraId="230FC8A0" w14:textId="77777777" w:rsidR="003F3865" w:rsidRDefault="003F3865" w:rsidP="003F3865">
      <w:pPr>
        <w:pStyle w:val="Examplesmall"/>
      </w:pPr>
      <w:r>
        <w:t>&lt;References&gt;</w:t>
      </w:r>
      <w:r>
        <w:br/>
        <w:t xml:space="preserve">  &lt;Reference Type="External"&gt;</w:t>
      </w:r>
    </w:p>
    <w:p w14:paraId="2F906C9B" w14:textId="77777777" w:rsidR="003F3865" w:rsidRDefault="003F3865" w:rsidP="003F3865">
      <w:pPr>
        <w:pStyle w:val="Examplesmall"/>
      </w:pPr>
      <w:r>
        <w:t xml:space="preserve">    &lt;URL&gt;http://foo.foo/bar/&lt;/URL&gt;</w:t>
      </w:r>
    </w:p>
    <w:p w14:paraId="52A33EEA" w14:textId="77777777" w:rsidR="003F3865" w:rsidRPr="004510BC" w:rsidRDefault="003F3865" w:rsidP="003F3865">
      <w:pPr>
        <w:pStyle w:val="Examplesmall"/>
      </w:pPr>
      <w:r>
        <w:t xml:space="preserve">    &lt;Description </w:t>
      </w:r>
      <w:proofErr w:type="gramStart"/>
      <w:r>
        <w:t>xml:lang</w:t>
      </w:r>
      <w:proofErr w:type="gramEnd"/>
      <w:r>
        <w:t>="fr"&gt;C'est un test de référence&lt;/Description&gt;</w:t>
      </w:r>
      <w:r>
        <w:br/>
        <w:t xml:space="preserve">  &lt;/Reference&gt;</w:t>
      </w:r>
      <w:r>
        <w:br/>
        <w:t>&lt;/References&gt;</w:t>
      </w:r>
      <w:r w:rsidRPr="00610C93">
        <w:rPr>
          <w:rFonts w:ascii="MS Mincho" w:eastAsia="MS Mincho" w:hAnsi="MS Mincho" w:cs="MS Mincho"/>
        </w:rPr>
        <w:t> </w:t>
      </w:r>
    </w:p>
    <w:p w14:paraId="5BB17138" w14:textId="77777777" w:rsidR="003F3865" w:rsidRDefault="003F3865" w:rsidP="003F3865">
      <w:pPr>
        <w:spacing w:before="0" w:after="0"/>
      </w:pPr>
    </w:p>
    <w:p w14:paraId="1A90DB01" w14:textId="77777777" w:rsidR="00E77BDE" w:rsidRDefault="00E77BDE">
      <w:pPr>
        <w:spacing w:before="0" w:after="0"/>
        <w:rPr>
          <w:ins w:id="2560" w:author="Stefan Hagen" w:date="2017-03-12T10:05:00Z"/>
          <w:rFonts w:cs="Arial"/>
          <w:b/>
          <w:iCs/>
          <w:color w:val="3B006F"/>
          <w:kern w:val="32"/>
          <w:sz w:val="28"/>
          <w:szCs w:val="28"/>
        </w:rPr>
      </w:pPr>
      <w:ins w:id="2561" w:author="Stefan Hagen" w:date="2017-03-12T10:05:00Z">
        <w:r>
          <w:br w:type="page"/>
        </w:r>
      </w:ins>
    </w:p>
    <w:p w14:paraId="5B0ACB53" w14:textId="79F080F9" w:rsidR="00DB69AB" w:rsidRDefault="00DB69AB" w:rsidP="00DB69AB">
      <w:pPr>
        <w:pStyle w:val="Heading2"/>
      </w:pPr>
      <w:bookmarkStart w:id="2562" w:name="_Ref477080224"/>
      <w:bookmarkStart w:id="2563" w:name="_Toc477122343"/>
      <w:r>
        <w:lastRenderedPageBreak/>
        <w:t>Vulnerability – Acknowledgements</w:t>
      </w:r>
      <w:bookmarkEnd w:id="2562"/>
      <w:bookmarkEnd w:id="2563"/>
    </w:p>
    <w:p w14:paraId="48271188" w14:textId="2753F8D2" w:rsidR="00DB69AB" w:rsidRDefault="00DB69AB" w:rsidP="00DB69AB">
      <w:pPr>
        <w:pStyle w:val="MemberHeading"/>
        <w:rPr>
          <w:rStyle w:val="Element"/>
        </w:rPr>
      </w:pPr>
      <w:proofErr w:type="gramStart"/>
      <w:r>
        <w:rPr>
          <w:rStyle w:val="Element"/>
        </w:rPr>
        <w:t>vuln:Vulnerability</w:t>
      </w:r>
      <w:proofErr w:type="gramEnd"/>
      <w:r>
        <w:rPr>
          <w:rStyle w:val="Element"/>
        </w:rPr>
        <w:t xml:space="preserve"> / vuln:Acknowledgements</w:t>
      </w:r>
    </w:p>
    <w:p w14:paraId="1DD87B34" w14:textId="04E59562" w:rsidR="00DB69AB" w:rsidRPr="005D4C8E" w:rsidRDefault="00DB69AB" w:rsidP="00DB69AB">
      <w:pPr>
        <w:pStyle w:val="Member"/>
      </w:pPr>
      <w:r w:rsidRPr="005D4C8E">
        <w:rPr>
          <w:b/>
        </w:rPr>
        <w:t>Data Type:</w:t>
      </w:r>
      <w:r>
        <w:tab/>
      </w:r>
      <w:r>
        <w:tab/>
        <w:t>container</w:t>
      </w:r>
      <w:r>
        <w:br/>
      </w:r>
      <w:r w:rsidRPr="005D4C8E">
        <w:rPr>
          <w:b/>
        </w:rPr>
        <w:t>Minimum Occurrences:</w:t>
      </w:r>
      <w:r>
        <w:tab/>
        <w:t>0</w:t>
      </w:r>
      <w:r>
        <w:br/>
      </w:r>
      <w:r w:rsidRPr="005D4C8E">
        <w:rPr>
          <w:b/>
        </w:rPr>
        <w:t>Maximum Occurrences:</w:t>
      </w:r>
      <w:r>
        <w:tab/>
        <w:t>1</w:t>
      </w:r>
      <w:r>
        <w:br/>
      </w:r>
      <w:r w:rsidRPr="005D4C8E">
        <w:rPr>
          <w:b/>
        </w:rPr>
        <w:t>Parent:</w:t>
      </w:r>
      <w:r>
        <w:tab/>
      </w:r>
      <w:r>
        <w:tab/>
      </w:r>
      <w:r>
        <w:tab/>
        <w:t>Vulnerability</w:t>
      </w:r>
      <w:r>
        <w:br/>
      </w:r>
      <w:r>
        <w:rPr>
          <w:b/>
        </w:rPr>
        <w:t>Children</w:t>
      </w:r>
      <w:r w:rsidRPr="005D4C8E">
        <w:rPr>
          <w:b/>
        </w:rPr>
        <w:t>:</w:t>
      </w:r>
      <w:r>
        <w:tab/>
      </w:r>
      <w:r>
        <w:tab/>
      </w:r>
      <w:r>
        <w:tab/>
        <w:t>Acknowledgement</w:t>
      </w:r>
    </w:p>
    <w:p w14:paraId="14FB49D8" w14:textId="77777777" w:rsidR="00DB69AB" w:rsidRDefault="00DB69AB" w:rsidP="00DB69AB">
      <w:pPr>
        <w:spacing w:before="0" w:after="0"/>
      </w:pPr>
    </w:p>
    <w:p w14:paraId="074C8FAE" w14:textId="61838803" w:rsidR="00DB69AB" w:rsidRDefault="00DB69AB" w:rsidP="00DB69AB">
      <w:pPr>
        <w:rPr>
          <w:ins w:id="2564" w:author="Stefan Hagen" w:date="2017-03-12T10:04:00Z"/>
          <w:b/>
          <w:bCs/>
        </w:rPr>
      </w:pPr>
      <w:r w:rsidRPr="00F32D93">
        <w:t>The</w:t>
      </w:r>
      <w:r>
        <w:rPr>
          <w:b/>
          <w:bCs/>
        </w:rPr>
        <w:t xml:space="preserve"> </w:t>
      </w:r>
      <w:r w:rsidRPr="00F84692">
        <w:t>optional</w:t>
      </w:r>
      <w:r>
        <w:rPr>
          <w:b/>
          <w:bCs/>
        </w:rPr>
        <w:t xml:space="preserve"> </w:t>
      </w:r>
      <w:r w:rsidRPr="00F32D93">
        <w:t>element</w:t>
      </w:r>
      <w:r>
        <w:rPr>
          <w:b/>
          <w:bCs/>
        </w:rPr>
        <w:t xml:space="preserve"> </w:t>
      </w:r>
      <w:proofErr w:type="gramStart"/>
      <w:r>
        <w:rPr>
          <w:rStyle w:val="Element"/>
        </w:rPr>
        <w:t>vuln</w:t>
      </w:r>
      <w:r w:rsidRPr="00F32D93">
        <w:rPr>
          <w:rStyle w:val="Element"/>
        </w:rPr>
        <w:t>:</w:t>
      </w:r>
      <w:r>
        <w:rPr>
          <w:rStyle w:val="Element"/>
        </w:rPr>
        <w:t>Acknowledgements</w:t>
      </w:r>
      <w:proofErr w:type="gramEnd"/>
      <w:r w:rsidRPr="00F32D93">
        <w:rPr>
          <w:b/>
          <w:bCs/>
        </w:rPr>
        <w:t xml:space="preserve"> </w:t>
      </w:r>
      <w:r w:rsidRPr="00C06268">
        <w:t xml:space="preserve">is a </w:t>
      </w:r>
      <w:r w:rsidRPr="00AB7624">
        <w:t xml:space="preserve">container </w:t>
      </w:r>
      <w:r>
        <w:t xml:space="preserve">that </w:t>
      </w:r>
      <w:r w:rsidRPr="00DB69AB">
        <w:t xml:space="preserve">holds one or more </w:t>
      </w:r>
      <w:r w:rsidRPr="00DB69AB">
        <w:rPr>
          <w:b/>
          <w:bCs/>
        </w:rPr>
        <w:t xml:space="preserve">Acknowledgment </w:t>
      </w:r>
      <w:r w:rsidRPr="00DB69AB">
        <w:t xml:space="preserve">containers, which contain recognition of external parties. This </w:t>
      </w:r>
      <w:r w:rsidRPr="00DB69AB">
        <w:rPr>
          <w:b/>
          <w:bCs/>
        </w:rPr>
        <w:t xml:space="preserve">Acknowledgments </w:t>
      </w:r>
      <w:r w:rsidRPr="00DB69AB">
        <w:t>container is different from the one at the document level because it is specifically related t</w:t>
      </w:r>
      <w:r>
        <w:t>o the vulnerability in question</w:t>
      </w:r>
      <w:r>
        <w:rPr>
          <w:b/>
          <w:bCs/>
        </w:rPr>
        <w:t>.</w:t>
      </w:r>
    </w:p>
    <w:p w14:paraId="5BF9CBD0" w14:textId="77777777" w:rsidR="00E77BDE" w:rsidRDefault="00E77BDE" w:rsidP="00E77BDE">
      <w:pPr>
        <w:pStyle w:val="MemberHeading"/>
        <w:rPr>
          <w:ins w:id="2565" w:author="Stefan Hagen" w:date="2017-03-12T10:04:00Z"/>
        </w:rPr>
      </w:pPr>
      <w:ins w:id="2566" w:author="Stefan Hagen" w:date="2017-03-12T10:04:00Z">
        <w:r>
          <w:t xml:space="preserve">Visual Overview </w:t>
        </w:r>
      </w:ins>
    </w:p>
    <w:p w14:paraId="190CC1C8" w14:textId="1B58C553" w:rsidR="00E77BDE" w:rsidRDefault="00E77BDE" w:rsidP="00E77BDE">
      <w:pPr>
        <w:rPr>
          <w:ins w:id="2567" w:author="Stefan Hagen" w:date="2017-03-12T10:04:00Z"/>
        </w:rPr>
      </w:pPr>
      <w:ins w:id="2568" w:author="Stefan Hagen" w:date="2017-03-12T10:04:00Z">
        <w:r>
          <w:t xml:space="preserve">Map of </w:t>
        </w:r>
      </w:ins>
      <w:ins w:id="2569" w:author="Stefan Hagen" w:date="2017-03-12T10:06:00Z">
        <w:r>
          <w:t xml:space="preserve">some valid </w:t>
        </w:r>
      </w:ins>
      <w:ins w:id="2570" w:author="Stefan Hagen" w:date="2017-03-12T10:04:00Z">
        <w:r>
          <w:rPr>
            <w:b/>
          </w:rPr>
          <w:t>Acknowledgement</w:t>
        </w:r>
      </w:ins>
      <w:ins w:id="2571" w:author="Stefan Hagen" w:date="2017-03-12T10:09:00Z">
        <w:r w:rsidR="00352F05">
          <w:rPr>
            <w:b/>
          </w:rPr>
          <w:t>s</w:t>
        </w:r>
      </w:ins>
      <w:ins w:id="2572" w:author="Stefan Hagen" w:date="2017-03-12T10:04:00Z">
        <w:r>
          <w:t xml:space="preserve"> </w:t>
        </w:r>
      </w:ins>
      <w:ins w:id="2573" w:author="Stefan Hagen" w:date="2017-03-12T10:06:00Z">
        <w:r>
          <w:t xml:space="preserve">configuration </w:t>
        </w:r>
      </w:ins>
      <w:ins w:id="2574" w:author="Stefan Hagen" w:date="2017-03-12T10:04:00Z">
        <w:r>
          <w:t>including the parent node (</w:t>
        </w:r>
      </w:ins>
      <w:ins w:id="2575" w:author="Stefan Hagen" w:date="2017-03-12T10:09:00Z">
        <w:r w:rsidR="00352F05">
          <w:rPr>
            <w:b/>
          </w:rPr>
          <w:t>Vulnerability</w:t>
        </w:r>
      </w:ins>
      <w:ins w:id="2576" w:author="Stefan Hagen" w:date="2017-03-12T10:04:00Z">
        <w:r>
          <w:t xml:space="preserve">) </w:t>
        </w:r>
      </w:ins>
      <w:ins w:id="2577" w:author="Stefan Hagen" w:date="2017-03-12T10:07:00Z">
        <w:r>
          <w:t xml:space="preserve">— again </w:t>
        </w:r>
      </w:ins>
      <w:ins w:id="2578" w:author="Stefan Hagen" w:date="2017-03-12T10:06:00Z">
        <w:r>
          <w:t xml:space="preserve">with the node labeled {…} indicating further possible </w:t>
        </w:r>
      </w:ins>
      <w:ins w:id="2579" w:author="Stefan Hagen" w:date="2017-03-12T10:07:00Z">
        <w:r>
          <w:rPr>
            <w:b/>
          </w:rPr>
          <w:t>Acknowledgement</w:t>
        </w:r>
      </w:ins>
      <w:ins w:id="2580" w:author="Stefan Hagen" w:date="2017-03-12T10:06:00Z">
        <w:r>
          <w:t xml:space="preserve"> subtrees</w:t>
        </w:r>
      </w:ins>
      <w:ins w:id="2581" w:author="Stefan Hagen" w:date="2017-03-12T10:04:00Z">
        <w:r>
          <w:t>:</w:t>
        </w:r>
      </w:ins>
    </w:p>
    <w:p w14:paraId="1972D99E" w14:textId="77777777" w:rsidR="00E77BDE" w:rsidRDefault="00E77BDE" w:rsidP="00E77BDE">
      <w:pPr>
        <w:keepNext/>
        <w:rPr>
          <w:ins w:id="2582" w:author="Stefan Hagen" w:date="2017-03-12T10:04:00Z"/>
        </w:rPr>
      </w:pPr>
      <w:ins w:id="2583" w:author="Stefan Hagen" w:date="2017-03-12T10:04:00Z">
        <w:r>
          <w:rPr>
            <w:noProof/>
          </w:rPr>
          <w:drawing>
            <wp:inline distT="0" distB="0" distL="0" distR="0" wp14:anchorId="0E539285" wp14:editId="3182A6D7">
              <wp:extent cx="5770507" cy="5035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ins>
    </w:p>
    <w:p w14:paraId="66135292" w14:textId="46AEC2F4" w:rsidR="00E77BDE" w:rsidRDefault="00E77BDE" w:rsidP="00E77BDE">
      <w:pPr>
        <w:pStyle w:val="Caption"/>
        <w:rPr>
          <w:ins w:id="2584" w:author="Stefan Hagen" w:date="2017-03-12T10:04:00Z"/>
        </w:rPr>
      </w:pPr>
      <w:ins w:id="2585" w:author="Stefan Hagen" w:date="2017-03-12T10:04:00Z">
        <w:r>
          <w:t xml:space="preserve">Figure </w:t>
        </w:r>
        <w:r>
          <w:fldChar w:fldCharType="begin"/>
        </w:r>
        <w:r>
          <w:instrText xml:space="preserve"> SEQ Figure \* ARABIC </w:instrText>
        </w:r>
        <w:r>
          <w:fldChar w:fldCharType="separate"/>
        </w:r>
      </w:ins>
      <w:ins w:id="2586" w:author="Stefan Hagen" w:date="2017-03-12T22:48:00Z">
        <w:r w:rsidR="00A07A1F">
          <w:rPr>
            <w:noProof/>
          </w:rPr>
          <w:t>15</w:t>
        </w:r>
      </w:ins>
      <w:del w:id="2587" w:author="Stefan Hagen" w:date="2017-03-12T11:18:00Z">
        <w:r w:rsidDel="00097BF4">
          <w:rPr>
            <w:noProof/>
          </w:rPr>
          <w:delText>6</w:delText>
        </w:r>
      </w:del>
      <w:ins w:id="2588" w:author="Stefan Hagen" w:date="2017-03-12T10:04:00Z">
        <w:r>
          <w:rPr>
            <w:noProof/>
          </w:rPr>
          <w:fldChar w:fldCharType="end"/>
        </w:r>
        <w:r>
          <w:t xml:space="preserve">: Visual presentation of abstract but topologically valid </w:t>
        </w:r>
      </w:ins>
      <w:ins w:id="2589" w:author="Stefan Hagen" w:date="2017-03-12T10:17:00Z">
        <w:r w:rsidR="00E12F20" w:rsidRPr="00E12F20">
          <w:rPr>
            <w:b/>
            <w:rPrChange w:id="2590" w:author="Stefan Hagen" w:date="2017-03-12T10:17:00Z">
              <w:rPr/>
            </w:rPrChange>
          </w:rPr>
          <w:t>Acknowledgements</w:t>
        </w:r>
      </w:ins>
      <w:ins w:id="2591" w:author="Stefan Hagen" w:date="2017-03-12T10:04:00Z">
        <w:r>
          <w:t xml:space="preserve"> instance</w:t>
        </w:r>
        <w:r>
          <w:rPr>
            <w:noProof/>
          </w:rPr>
          <w:t>.</w:t>
        </w:r>
      </w:ins>
    </w:p>
    <w:p w14:paraId="6EE61855" w14:textId="77777777" w:rsidR="00E77BDE" w:rsidRDefault="00E77BDE" w:rsidP="00DB69AB"/>
    <w:p w14:paraId="1F30C022" w14:textId="7D79F7D7" w:rsidR="00DB69AB" w:rsidRDefault="00DB69AB" w:rsidP="00DB69AB">
      <w:pPr>
        <w:pStyle w:val="Heading3"/>
      </w:pPr>
      <w:bookmarkStart w:id="2592" w:name="_Toc477122344"/>
      <w:r>
        <w:lastRenderedPageBreak/>
        <w:t xml:space="preserve">Vulnerability – </w:t>
      </w:r>
      <w:r w:rsidR="002D17C7">
        <w:t>Acknowledgements</w:t>
      </w:r>
      <w:r>
        <w:t xml:space="preserve"> – </w:t>
      </w:r>
      <w:r w:rsidR="002D17C7">
        <w:t>Acknowledgement</w:t>
      </w:r>
      <w:bookmarkEnd w:id="2592"/>
    </w:p>
    <w:p w14:paraId="2C479B7D" w14:textId="5C378B4B" w:rsidR="00DB69AB" w:rsidRDefault="00DB69AB" w:rsidP="00DB69AB">
      <w:pPr>
        <w:pStyle w:val="MemberHeading"/>
        <w:rPr>
          <w:rStyle w:val="Element"/>
        </w:rPr>
      </w:pPr>
      <w:proofErr w:type="gramStart"/>
      <w:r>
        <w:rPr>
          <w:rStyle w:val="Element"/>
        </w:rPr>
        <w:t>vuln:Vulnerability</w:t>
      </w:r>
      <w:proofErr w:type="gramEnd"/>
      <w:r>
        <w:rPr>
          <w:rStyle w:val="Element"/>
        </w:rPr>
        <w:t xml:space="preserve"> / vuln:</w:t>
      </w:r>
      <w:r w:rsidR="002D17C7">
        <w:rPr>
          <w:rStyle w:val="Element"/>
        </w:rPr>
        <w:t>Acknowledgements</w:t>
      </w:r>
      <w:r>
        <w:rPr>
          <w:rStyle w:val="Element"/>
        </w:rPr>
        <w:t xml:space="preserve"> / vuln:</w:t>
      </w:r>
      <w:r w:rsidR="002D17C7">
        <w:rPr>
          <w:rStyle w:val="Element"/>
        </w:rPr>
        <w:t>Acknowledgement</w:t>
      </w:r>
    </w:p>
    <w:p w14:paraId="5224DAA8" w14:textId="37E9609E" w:rsidR="00DB69AB" w:rsidRPr="005D4C8E" w:rsidRDefault="00DB69AB" w:rsidP="00DB69AB">
      <w:pPr>
        <w:pStyle w:val="Member"/>
      </w:pPr>
      <w:r w:rsidRPr="005D4C8E">
        <w:rPr>
          <w:b/>
        </w:rPr>
        <w:t>Data Type:</w:t>
      </w:r>
      <w:r>
        <w:tab/>
      </w:r>
      <w:r>
        <w:tab/>
        <w:t>container</w:t>
      </w:r>
      <w:r>
        <w:br/>
      </w:r>
      <w:r w:rsidRPr="005D4C8E">
        <w:rPr>
          <w:b/>
        </w:rPr>
        <w:t>Minimum Occurrences:</w:t>
      </w:r>
      <w:r>
        <w:tab/>
        <w:t>1</w:t>
      </w:r>
      <w:r>
        <w:br/>
      </w:r>
      <w:r w:rsidRPr="005D4C8E">
        <w:rPr>
          <w:b/>
        </w:rPr>
        <w:t>Maximum Occurrences:</w:t>
      </w:r>
      <w:r>
        <w:tab/>
        <w:t>unbounded</w:t>
      </w:r>
      <w:r>
        <w:br/>
      </w:r>
      <w:r w:rsidRPr="005D4C8E">
        <w:rPr>
          <w:b/>
        </w:rPr>
        <w:t>Parent:</w:t>
      </w:r>
      <w:r>
        <w:tab/>
      </w:r>
      <w:r>
        <w:tab/>
      </w:r>
      <w:r>
        <w:tab/>
      </w:r>
      <w:r w:rsidR="002D17C7">
        <w:t>Acknowledgements</w:t>
      </w:r>
      <w:r>
        <w:br/>
      </w:r>
      <w:r>
        <w:rPr>
          <w:b/>
        </w:rPr>
        <w:t>Children</w:t>
      </w:r>
      <w:r w:rsidRPr="005D4C8E">
        <w:rPr>
          <w:b/>
        </w:rPr>
        <w:t>:</w:t>
      </w:r>
      <w:r>
        <w:tab/>
      </w:r>
      <w:r>
        <w:tab/>
      </w:r>
      <w:r>
        <w:tab/>
      </w:r>
      <w:r w:rsidR="002D17C7" w:rsidRPr="002D17C7">
        <w:t>Name, Organization, Description, URL</w:t>
      </w:r>
    </w:p>
    <w:p w14:paraId="6AE54D79" w14:textId="77777777" w:rsidR="00DB69AB" w:rsidRDefault="00DB69AB" w:rsidP="00DB69AB">
      <w:pPr>
        <w:spacing w:before="0" w:after="0"/>
      </w:pPr>
    </w:p>
    <w:p w14:paraId="72497969" w14:textId="77777777" w:rsidR="002D17C7" w:rsidRPr="002D17C7" w:rsidRDefault="00DB69AB" w:rsidP="002D17C7">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sidR="002D17C7">
        <w:rPr>
          <w:rStyle w:val="Element"/>
        </w:rPr>
        <w:t>Acknowledgement</w:t>
      </w:r>
      <w:proofErr w:type="gramEnd"/>
      <w:r w:rsidRPr="00F32D93">
        <w:rPr>
          <w:b/>
          <w:bCs/>
        </w:rPr>
        <w:t xml:space="preserve"> </w:t>
      </w:r>
      <w:r w:rsidR="002D17C7"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Care should be taken to ensure that individuals would like to be acknowledged before they are included. </w:t>
      </w:r>
    </w:p>
    <w:p w14:paraId="07C3957A" w14:textId="77777777" w:rsidR="002D17C7" w:rsidRPr="002D17C7" w:rsidRDefault="002D17C7" w:rsidP="002D17C7">
      <w:r w:rsidRPr="002D17C7">
        <w:t xml:space="preserve">External parties who have worked with the document producer may be recognized for their work. This should be applied liberally; if someone reports an issue and then discloses it publicly, that party might still be credited. </w:t>
      </w:r>
    </w:p>
    <w:p w14:paraId="754A252F" w14:textId="77777777" w:rsidR="002D17C7" w:rsidRPr="002D17C7" w:rsidRDefault="002D17C7" w:rsidP="002D17C7">
      <w:r w:rsidRPr="002D17C7">
        <w:t xml:space="preserve">If the original discoverer is not concerned with recognition, or the issue was discovered internally by the document producer, this field can be omitted. </w:t>
      </w:r>
    </w:p>
    <w:p w14:paraId="79DA111E" w14:textId="0FAFEA43" w:rsidR="00DB69AB" w:rsidRDefault="002D17C7" w:rsidP="00DB69AB">
      <w:r w:rsidRPr="002D17C7">
        <w:t xml:space="preserve">An acknowledgment container may contain three different types of child elements: </w:t>
      </w:r>
      <w:r w:rsidRPr="002D17C7">
        <w:rPr>
          <w:b/>
          <w:bCs/>
        </w:rPr>
        <w:t>Name</w:t>
      </w:r>
      <w:r w:rsidRPr="002D17C7">
        <w:t xml:space="preserve">, </w:t>
      </w:r>
      <w:r w:rsidRPr="002D17C7">
        <w:rPr>
          <w:b/>
          <w:bCs/>
        </w:rPr>
        <w:t>Organization</w:t>
      </w:r>
      <w:r w:rsidRPr="002D17C7">
        <w:t xml:space="preserve">, and/or a </w:t>
      </w:r>
      <w:r w:rsidRPr="002D17C7">
        <w:rPr>
          <w:b/>
          <w:bCs/>
        </w:rPr>
        <w:t>Description</w:t>
      </w:r>
      <w:r>
        <w:t>. All are described below</w:t>
      </w:r>
      <w:r w:rsidR="00DB69AB" w:rsidRPr="002379FE">
        <w:t xml:space="preserve">. </w:t>
      </w:r>
    </w:p>
    <w:p w14:paraId="53836AC6" w14:textId="77777777" w:rsidR="00693918" w:rsidRDefault="00693918" w:rsidP="00693918">
      <w:pPr>
        <w:pStyle w:val="MemberHeading"/>
      </w:pPr>
      <w:r>
        <w:t>Example</w:t>
      </w:r>
    </w:p>
    <w:p w14:paraId="73A4110F" w14:textId="77777777" w:rsidR="00693918" w:rsidRDefault="00693918" w:rsidP="00693918">
      <w:pPr>
        <w:spacing w:before="0" w:after="0"/>
      </w:pPr>
    </w:p>
    <w:p w14:paraId="44D2513D" w14:textId="5893FF6A" w:rsidR="00693918" w:rsidRPr="002379FE" w:rsidRDefault="00693918" w:rsidP="00DB69AB">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_Ref476766102 \r \h </w:instrText>
      </w:r>
      <w:r>
        <w:rPr>
          <w:rFonts w:ascii="Courier New" w:hAnsi="Courier New"/>
          <w:sz w:val="16"/>
        </w:rPr>
      </w:r>
      <w:r>
        <w:rPr>
          <w:rFonts w:ascii="Courier New" w:hAnsi="Courier New"/>
          <w:sz w:val="16"/>
        </w:rPr>
        <w:fldChar w:fldCharType="separate"/>
      </w:r>
      <w:r w:rsidR="00A07A1F">
        <w:rPr>
          <w:rFonts w:ascii="Courier New" w:hAnsi="Courier New"/>
          <w:sz w:val="16"/>
        </w:rPr>
        <w:t>6.15.1.4</w:t>
      </w:r>
      <w:r>
        <w:rPr>
          <w:rFonts w:ascii="Courier New" w:hAnsi="Courier New"/>
          <w:sz w:val="16"/>
        </w:rPr>
        <w:fldChar w:fldCharType="end"/>
      </w:r>
    </w:p>
    <w:p w14:paraId="32CB6A43" w14:textId="45BE6F23" w:rsidR="00E42C91" w:rsidRDefault="00E42C91" w:rsidP="00E42C91">
      <w:pPr>
        <w:pStyle w:val="Heading4"/>
      </w:pPr>
      <w:bookmarkStart w:id="2593" w:name="_Toc477122345"/>
      <w:r>
        <w:t xml:space="preserve">Vulnerability – </w:t>
      </w:r>
      <w:r w:rsidR="00C80CDE">
        <w:t xml:space="preserve">Acknowledgements – Acknowledgement </w:t>
      </w:r>
      <w:r>
        <w:t>– Name</w:t>
      </w:r>
      <w:bookmarkEnd w:id="2593"/>
    </w:p>
    <w:p w14:paraId="40B85C97" w14:textId="10303AA6" w:rsidR="00E42C91" w:rsidRDefault="00E42C91" w:rsidP="00E42C91">
      <w:pPr>
        <w:pStyle w:val="MemberHeading"/>
        <w:rPr>
          <w:rStyle w:val="Element"/>
        </w:rPr>
      </w:pPr>
      <w:proofErr w:type="gramStart"/>
      <w:r>
        <w:rPr>
          <w:rStyle w:val="Element"/>
        </w:rPr>
        <w:t>vuln:Vulnerability</w:t>
      </w:r>
      <w:proofErr w:type="gramEnd"/>
      <w:r>
        <w:rPr>
          <w:rStyle w:val="Element"/>
        </w:rPr>
        <w:t xml:space="preserve"> / </w:t>
      </w:r>
      <w:r w:rsidR="00C80CDE">
        <w:rPr>
          <w:rStyle w:val="Element"/>
        </w:rPr>
        <w:t xml:space="preserve">vuln:... / vuln:Acknowledgement </w:t>
      </w:r>
      <w:r>
        <w:rPr>
          <w:rStyle w:val="Element"/>
        </w:rPr>
        <w:t>/ vuln:Name</w:t>
      </w:r>
    </w:p>
    <w:p w14:paraId="7BC4D4EF" w14:textId="0576C788" w:rsidR="00E42C91" w:rsidRPr="005D4C8E" w:rsidRDefault="00E42C91" w:rsidP="00E42C91">
      <w:pPr>
        <w:pStyle w:val="Member"/>
      </w:pPr>
      <w:r w:rsidRPr="005D4C8E">
        <w:rPr>
          <w:b/>
        </w:rPr>
        <w:t>Data Type:</w:t>
      </w:r>
      <w:r>
        <w:tab/>
      </w:r>
      <w:r>
        <w:tab/>
      </w:r>
      <w:r w:rsidR="00C80CDE">
        <w:t>string</w:t>
      </w:r>
      <w:r>
        <w:br/>
      </w:r>
      <w:r w:rsidRPr="005D4C8E">
        <w:rPr>
          <w:b/>
        </w:rPr>
        <w:t>Range:</w:t>
      </w:r>
      <w:r>
        <w:tab/>
      </w:r>
      <w:r>
        <w:tab/>
      </w:r>
      <w:r>
        <w:tab/>
        <w:t>unrestricted</w:t>
      </w:r>
      <w:r>
        <w:br/>
      </w:r>
      <w:r w:rsidRPr="005D4C8E">
        <w:rPr>
          <w:b/>
        </w:rPr>
        <w:t>Minimum Occurrences:</w:t>
      </w:r>
      <w:r>
        <w:tab/>
        <w:t>1</w:t>
      </w:r>
      <w:r>
        <w:br/>
      </w:r>
      <w:r w:rsidRPr="005D4C8E">
        <w:rPr>
          <w:b/>
        </w:rPr>
        <w:t>Maximum Occurrences:</w:t>
      </w:r>
      <w:r>
        <w:tab/>
      </w:r>
      <w:r w:rsidR="00C80CDE">
        <w:t>unbounded</w:t>
      </w:r>
      <w:r>
        <w:br/>
      </w:r>
      <w:r w:rsidRPr="005D4C8E">
        <w:rPr>
          <w:b/>
        </w:rPr>
        <w:t>Parent:</w:t>
      </w:r>
      <w:r>
        <w:tab/>
      </w:r>
      <w:r>
        <w:tab/>
      </w:r>
      <w:r>
        <w:tab/>
      </w:r>
      <w:r w:rsidR="00C80CDE">
        <w:t>Acknowledgement</w:t>
      </w:r>
    </w:p>
    <w:p w14:paraId="4929CAFC" w14:textId="77777777" w:rsidR="00E42C91" w:rsidRDefault="00E42C91" w:rsidP="00E42C91">
      <w:pPr>
        <w:spacing w:before="0" w:after="0"/>
      </w:pPr>
    </w:p>
    <w:p w14:paraId="635D109E" w14:textId="25AFFFA0" w:rsidR="00E42C91" w:rsidRDefault="00E42C91" w:rsidP="00E42C91">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sidR="00C80CDE">
        <w:rPr>
          <w:rStyle w:val="Element"/>
        </w:rPr>
        <w:t>Name</w:t>
      </w:r>
      <w:proofErr w:type="gramEnd"/>
      <w:r w:rsidRPr="00F32D93">
        <w:rPr>
          <w:b/>
          <w:bCs/>
        </w:rPr>
        <w:t xml:space="preserve"> </w:t>
      </w:r>
      <w:r>
        <w:t>contains</w:t>
      </w:r>
      <w:r w:rsidRPr="00CC3802">
        <w:t xml:space="preserve"> </w:t>
      </w:r>
      <w:r w:rsidR="00C80CDE" w:rsidRPr="00C80CDE">
        <w:t>the name of the party being acknowledged</w:t>
      </w:r>
      <w:r>
        <w:t>.</w:t>
      </w:r>
    </w:p>
    <w:p w14:paraId="516A8E18" w14:textId="77777777" w:rsidR="00693918" w:rsidRDefault="00693918" w:rsidP="00693918">
      <w:pPr>
        <w:pStyle w:val="MemberHeading"/>
      </w:pPr>
      <w:r>
        <w:t>Example</w:t>
      </w:r>
    </w:p>
    <w:p w14:paraId="7FDA0602" w14:textId="77777777" w:rsidR="00693918" w:rsidRDefault="00693918" w:rsidP="00693918">
      <w:pPr>
        <w:spacing w:before="0" w:after="0"/>
      </w:pPr>
    </w:p>
    <w:p w14:paraId="39B43539" w14:textId="38ADC7DF" w:rsidR="00693918" w:rsidRPr="00DD67FC" w:rsidRDefault="00693918" w:rsidP="00E42C91">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_Ref476766102 \r \h </w:instrText>
      </w:r>
      <w:r>
        <w:rPr>
          <w:rFonts w:ascii="Courier New" w:hAnsi="Courier New"/>
          <w:sz w:val="16"/>
        </w:rPr>
      </w:r>
      <w:r>
        <w:rPr>
          <w:rFonts w:ascii="Courier New" w:hAnsi="Courier New"/>
          <w:sz w:val="16"/>
        </w:rPr>
        <w:fldChar w:fldCharType="separate"/>
      </w:r>
      <w:r w:rsidR="00A07A1F">
        <w:rPr>
          <w:rFonts w:ascii="Courier New" w:hAnsi="Courier New"/>
          <w:sz w:val="16"/>
        </w:rPr>
        <w:t>6.15.1.4</w:t>
      </w:r>
      <w:r>
        <w:rPr>
          <w:rFonts w:ascii="Courier New" w:hAnsi="Courier New"/>
          <w:sz w:val="16"/>
        </w:rPr>
        <w:fldChar w:fldCharType="end"/>
      </w:r>
    </w:p>
    <w:p w14:paraId="04536CE5" w14:textId="040DA6CF" w:rsidR="00E42C91" w:rsidRDefault="00E42C91" w:rsidP="00E42C91">
      <w:pPr>
        <w:pStyle w:val="Heading4"/>
      </w:pPr>
      <w:bookmarkStart w:id="2594" w:name="_Toc477122346"/>
      <w:r>
        <w:t xml:space="preserve">Vulnerability – </w:t>
      </w:r>
      <w:r w:rsidR="00C80CDE">
        <w:t xml:space="preserve">Acknowledgements – Acknowledgement </w:t>
      </w:r>
      <w:r>
        <w:t>– Organization</w:t>
      </w:r>
      <w:bookmarkEnd w:id="2594"/>
    </w:p>
    <w:p w14:paraId="0F854B76" w14:textId="25DEDBB6" w:rsidR="00E42C91" w:rsidRDefault="00E42C91" w:rsidP="00E42C91">
      <w:pPr>
        <w:pStyle w:val="MemberHeading"/>
        <w:rPr>
          <w:rStyle w:val="Element"/>
        </w:rPr>
      </w:pPr>
      <w:proofErr w:type="gramStart"/>
      <w:r>
        <w:rPr>
          <w:rStyle w:val="Element"/>
        </w:rPr>
        <w:t>vuln:Vulnerability</w:t>
      </w:r>
      <w:proofErr w:type="gramEnd"/>
      <w:r>
        <w:rPr>
          <w:rStyle w:val="Element"/>
        </w:rPr>
        <w:t xml:space="preserve"> / </w:t>
      </w:r>
      <w:r w:rsidR="00C80CDE">
        <w:rPr>
          <w:rStyle w:val="Element"/>
        </w:rPr>
        <w:t xml:space="preserve">vuln:... / vuln:Acknowledgement </w:t>
      </w:r>
      <w:r>
        <w:rPr>
          <w:rStyle w:val="Element"/>
        </w:rPr>
        <w:t>/ vuln:Organization</w:t>
      </w:r>
    </w:p>
    <w:p w14:paraId="07AC9F2C" w14:textId="55B8C7B6" w:rsidR="00E42C91" w:rsidRPr="005D4C8E" w:rsidRDefault="00E42C91" w:rsidP="00E42C91">
      <w:pPr>
        <w:pStyle w:val="Member"/>
      </w:pPr>
      <w:r w:rsidRPr="005D4C8E">
        <w:rPr>
          <w:b/>
        </w:rPr>
        <w:t>Data Type:</w:t>
      </w:r>
      <w:r>
        <w:tab/>
      </w:r>
      <w:r>
        <w:tab/>
      </w:r>
      <w:r w:rsidR="00C80CDE">
        <w:t>string</w:t>
      </w:r>
      <w:r>
        <w:br/>
      </w:r>
      <w:r w:rsidRPr="005D4C8E">
        <w:rPr>
          <w:b/>
        </w:rPr>
        <w:t>Range:</w:t>
      </w:r>
      <w:r>
        <w:tab/>
      </w:r>
      <w:r>
        <w:tab/>
      </w:r>
      <w:r>
        <w:tab/>
        <w:t>unrestricted</w:t>
      </w:r>
      <w:r>
        <w:br/>
      </w:r>
      <w:r w:rsidRPr="005D4C8E">
        <w:rPr>
          <w:b/>
        </w:rPr>
        <w:t>Minimum Occurrences:</w:t>
      </w:r>
      <w:r>
        <w:tab/>
        <w:t>1</w:t>
      </w:r>
      <w:r>
        <w:br/>
      </w:r>
      <w:r w:rsidRPr="005D4C8E">
        <w:rPr>
          <w:b/>
        </w:rPr>
        <w:t>Maximum Occurrences:</w:t>
      </w:r>
      <w:r>
        <w:tab/>
      </w:r>
      <w:r w:rsidR="00C80CDE">
        <w:t>unbounded</w:t>
      </w:r>
      <w:r>
        <w:br/>
      </w:r>
      <w:r w:rsidRPr="005D4C8E">
        <w:rPr>
          <w:b/>
        </w:rPr>
        <w:t>Parent:</w:t>
      </w:r>
      <w:r>
        <w:tab/>
      </w:r>
      <w:r>
        <w:tab/>
      </w:r>
      <w:r>
        <w:tab/>
      </w:r>
      <w:r w:rsidR="00C80CDE">
        <w:t>Acknowledgement</w:t>
      </w:r>
    </w:p>
    <w:p w14:paraId="04632265" w14:textId="77777777" w:rsidR="00E42C91" w:rsidRDefault="00E42C91" w:rsidP="00E42C91">
      <w:pPr>
        <w:spacing w:before="0" w:after="0"/>
      </w:pPr>
    </w:p>
    <w:p w14:paraId="6A2B3423" w14:textId="045EF1D2" w:rsidR="00E42C91" w:rsidRDefault="00E42C91" w:rsidP="00E42C91">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sidR="00C80CDE">
        <w:rPr>
          <w:rStyle w:val="Element"/>
        </w:rPr>
        <w:t>Organization</w:t>
      </w:r>
      <w:proofErr w:type="gramEnd"/>
      <w:r w:rsidRPr="00F32D93">
        <w:rPr>
          <w:b/>
          <w:bCs/>
        </w:rPr>
        <w:t xml:space="preserve"> </w:t>
      </w:r>
      <w:r>
        <w:t>contains</w:t>
      </w:r>
      <w:r w:rsidRPr="00CC3802">
        <w:t xml:space="preserve"> </w:t>
      </w:r>
      <w:r w:rsidR="00C80CDE" w:rsidRPr="00C80CDE">
        <w:t>the organization of the party or, if the Name is omitted, the organization itself that is being acknowledged</w:t>
      </w:r>
      <w:r>
        <w:t>.</w:t>
      </w:r>
    </w:p>
    <w:p w14:paraId="1ACA39E7" w14:textId="77777777" w:rsidR="00693918" w:rsidRDefault="00693918" w:rsidP="00693918">
      <w:pPr>
        <w:pStyle w:val="MemberHeading"/>
      </w:pPr>
      <w:r>
        <w:lastRenderedPageBreak/>
        <w:t>Example</w:t>
      </w:r>
    </w:p>
    <w:p w14:paraId="5B1C02A5" w14:textId="77777777" w:rsidR="00693918" w:rsidRDefault="00693918" w:rsidP="00693918">
      <w:pPr>
        <w:spacing w:before="0" w:after="0"/>
      </w:pPr>
    </w:p>
    <w:p w14:paraId="7DD9777F" w14:textId="442874A4" w:rsidR="00693918" w:rsidRPr="00DD67FC" w:rsidRDefault="00693918" w:rsidP="00E42C91">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_Ref476766102 \r \h </w:instrText>
      </w:r>
      <w:r>
        <w:rPr>
          <w:rFonts w:ascii="Courier New" w:hAnsi="Courier New"/>
          <w:sz w:val="16"/>
        </w:rPr>
      </w:r>
      <w:r>
        <w:rPr>
          <w:rFonts w:ascii="Courier New" w:hAnsi="Courier New"/>
          <w:sz w:val="16"/>
        </w:rPr>
        <w:fldChar w:fldCharType="separate"/>
      </w:r>
      <w:r w:rsidR="00A07A1F">
        <w:rPr>
          <w:rFonts w:ascii="Courier New" w:hAnsi="Courier New"/>
          <w:sz w:val="16"/>
        </w:rPr>
        <w:t>6.15.1.4</w:t>
      </w:r>
      <w:r>
        <w:rPr>
          <w:rFonts w:ascii="Courier New" w:hAnsi="Courier New"/>
          <w:sz w:val="16"/>
        </w:rPr>
        <w:fldChar w:fldCharType="end"/>
      </w:r>
    </w:p>
    <w:p w14:paraId="415165DC" w14:textId="77777777" w:rsidR="003F3865" w:rsidRDefault="003F3865" w:rsidP="003F3865"/>
    <w:p w14:paraId="2EF5DD8D" w14:textId="22697DDB" w:rsidR="00E42C91" w:rsidRDefault="00E42C91" w:rsidP="00E42C91">
      <w:pPr>
        <w:pStyle w:val="Heading4"/>
      </w:pPr>
      <w:bookmarkStart w:id="2595" w:name="_Toc477122347"/>
      <w:r>
        <w:t xml:space="preserve">Vulnerability – </w:t>
      </w:r>
      <w:r w:rsidR="00C80CDE">
        <w:t xml:space="preserve">Acknowledgements – Acknowledgement </w:t>
      </w:r>
      <w:r>
        <w:t>– Description</w:t>
      </w:r>
      <w:bookmarkEnd w:id="2595"/>
    </w:p>
    <w:p w14:paraId="29412D96" w14:textId="13157B81" w:rsidR="00E42C91" w:rsidRDefault="00E42C91" w:rsidP="00E42C91">
      <w:pPr>
        <w:pStyle w:val="MemberHeading"/>
        <w:rPr>
          <w:rStyle w:val="Element"/>
        </w:rPr>
      </w:pPr>
      <w:proofErr w:type="gramStart"/>
      <w:r>
        <w:rPr>
          <w:rStyle w:val="Element"/>
        </w:rPr>
        <w:t>vuln:Vulnerability</w:t>
      </w:r>
      <w:proofErr w:type="gramEnd"/>
      <w:r>
        <w:rPr>
          <w:rStyle w:val="Element"/>
        </w:rPr>
        <w:t xml:space="preserve"> / </w:t>
      </w:r>
      <w:r w:rsidR="00C80CDE">
        <w:rPr>
          <w:rStyle w:val="Element"/>
        </w:rPr>
        <w:t xml:space="preserve">vuln:... / vuln:Acknowledgement </w:t>
      </w:r>
      <w:r>
        <w:rPr>
          <w:rStyle w:val="Element"/>
        </w:rPr>
        <w:t xml:space="preserve">/ </w:t>
      </w:r>
      <w:r w:rsidR="00793680">
        <w:rPr>
          <w:rStyle w:val="Element"/>
        </w:rPr>
        <w:t>vuln</w:t>
      </w:r>
      <w:r>
        <w:rPr>
          <w:rStyle w:val="Element"/>
        </w:rPr>
        <w:t>:Description</w:t>
      </w:r>
    </w:p>
    <w:p w14:paraId="447E9248" w14:textId="0CEF3F41" w:rsidR="00E42C91" w:rsidRPr="005D4C8E" w:rsidRDefault="00E42C91" w:rsidP="00E42C91">
      <w:pPr>
        <w:pStyle w:val="Member"/>
      </w:pPr>
      <w:r w:rsidRPr="005D4C8E">
        <w:rPr>
          <w:b/>
        </w:rPr>
        <w:t>Data Type:</w:t>
      </w:r>
      <w:r>
        <w:tab/>
      </w:r>
      <w:r>
        <w:tab/>
        <w:t>string</w:t>
      </w:r>
      <w:r>
        <w:br/>
      </w:r>
      <w:r w:rsidRPr="005D4C8E">
        <w:rPr>
          <w:b/>
        </w:rPr>
        <w:t>Range:</w:t>
      </w:r>
      <w:r>
        <w:tab/>
      </w:r>
      <w:r>
        <w:tab/>
      </w:r>
      <w:r>
        <w:tab/>
        <w:t>unrestricted</w:t>
      </w:r>
      <w:r>
        <w:br/>
      </w:r>
      <w:r w:rsidRPr="005D4C8E">
        <w:rPr>
          <w:b/>
        </w:rPr>
        <w:t>Minimum Occurrences:</w:t>
      </w:r>
      <w:r w:rsidR="00C80CDE">
        <w:tab/>
        <w:t>0</w:t>
      </w:r>
      <w:r>
        <w:br/>
      </w:r>
      <w:r w:rsidRPr="005D4C8E">
        <w:rPr>
          <w:b/>
        </w:rPr>
        <w:t>Maximum Occurrences:</w:t>
      </w:r>
      <w:r>
        <w:tab/>
        <w:t>1</w:t>
      </w:r>
      <w:r>
        <w:br/>
      </w:r>
      <w:r w:rsidRPr="005D4C8E">
        <w:rPr>
          <w:b/>
        </w:rPr>
        <w:t>Parent:</w:t>
      </w:r>
      <w:r>
        <w:tab/>
      </w:r>
      <w:r>
        <w:tab/>
      </w:r>
      <w:r>
        <w:tab/>
      </w:r>
      <w:r w:rsidR="00C80CDE">
        <w:t>Acknowledgement</w:t>
      </w:r>
    </w:p>
    <w:p w14:paraId="46BEB63D" w14:textId="77777777" w:rsidR="00E42C91" w:rsidRDefault="00E42C91" w:rsidP="00E42C91">
      <w:pPr>
        <w:spacing w:before="0" w:after="0"/>
      </w:pPr>
    </w:p>
    <w:p w14:paraId="1E01276F" w14:textId="77777777" w:rsidR="00C80CDE" w:rsidRPr="00C80CDE" w:rsidRDefault="00E42C91" w:rsidP="00C80CDE">
      <w:r w:rsidRPr="00F32D93">
        <w:t>The</w:t>
      </w:r>
      <w:r>
        <w:rPr>
          <w:b/>
          <w:bCs/>
        </w:rPr>
        <w:t xml:space="preserve"> </w:t>
      </w:r>
      <w:r w:rsidRPr="00F32D93">
        <w:t>element</w:t>
      </w:r>
      <w:r>
        <w:rPr>
          <w:b/>
          <w:bCs/>
        </w:rPr>
        <w:t xml:space="preserve"> </w:t>
      </w:r>
      <w:proofErr w:type="gramStart"/>
      <w:r>
        <w:rPr>
          <w:rStyle w:val="Element"/>
        </w:rPr>
        <w:t>vuln</w:t>
      </w:r>
      <w:r w:rsidRPr="00F32D93">
        <w:rPr>
          <w:rStyle w:val="Element"/>
        </w:rPr>
        <w:t>:</w:t>
      </w:r>
      <w:r>
        <w:rPr>
          <w:rStyle w:val="Element"/>
        </w:rPr>
        <w:t>Description</w:t>
      </w:r>
      <w:proofErr w:type="gramEnd"/>
      <w:r w:rsidRPr="00F32D93">
        <w:rPr>
          <w:b/>
          <w:bCs/>
        </w:rPr>
        <w:t xml:space="preserve"> </w:t>
      </w:r>
      <w:r w:rsidR="00C80CDE" w:rsidRPr="00C80CDE">
        <w:t xml:space="preserve">can contain any contextual details the document producers wish to make known about the acknowledgment or acknowledged parties. </w:t>
      </w:r>
    </w:p>
    <w:p w14:paraId="5682ED10" w14:textId="3052E9BF" w:rsidR="00E42C91" w:rsidRDefault="00C80CDE" w:rsidP="00E42C91">
      <w:r w:rsidRPr="00C80CDE">
        <w:t xml:space="preserve">If attributing to multiple organizations, each contributor should 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An </w:t>
      </w:r>
      <w:r w:rsidRPr="00C80CDE">
        <w:rPr>
          <w:b/>
          <w:bCs/>
        </w:rPr>
        <w:t>Organization</w:t>
      </w:r>
      <w:r w:rsidRPr="00C80CDE">
        <w:t xml:space="preserve">-specific acknowledgment may 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element may be used</w:t>
      </w:r>
      <w:r w:rsidR="00E42C91">
        <w:t>.</w:t>
      </w:r>
    </w:p>
    <w:p w14:paraId="747E19B4" w14:textId="77777777" w:rsidR="00693918" w:rsidRDefault="00693918" w:rsidP="00693918">
      <w:pPr>
        <w:pStyle w:val="MemberHeading"/>
      </w:pPr>
      <w:r>
        <w:t>Example</w:t>
      </w:r>
    </w:p>
    <w:p w14:paraId="24ACFB30" w14:textId="77777777" w:rsidR="00693918" w:rsidRDefault="00693918" w:rsidP="00693918">
      <w:pPr>
        <w:spacing w:before="0" w:after="0"/>
      </w:pPr>
    </w:p>
    <w:p w14:paraId="5F0F996F" w14:textId="2FA6188A" w:rsidR="00693918" w:rsidRDefault="00693918" w:rsidP="00E42C91">
      <w:r>
        <w:rPr>
          <w:rFonts w:ascii="Courier New" w:hAnsi="Courier New"/>
          <w:sz w:val="16"/>
        </w:rPr>
        <w:t xml:space="preserve">See example in section </w:t>
      </w:r>
      <w:r>
        <w:rPr>
          <w:rFonts w:ascii="Courier New" w:hAnsi="Courier New"/>
          <w:sz w:val="16"/>
        </w:rPr>
        <w:fldChar w:fldCharType="begin"/>
      </w:r>
      <w:r>
        <w:rPr>
          <w:rFonts w:ascii="Courier New" w:hAnsi="Courier New"/>
          <w:sz w:val="16"/>
        </w:rPr>
        <w:instrText xml:space="preserve"> REF _Ref476766102 \r \h </w:instrText>
      </w:r>
      <w:r>
        <w:rPr>
          <w:rFonts w:ascii="Courier New" w:hAnsi="Courier New"/>
          <w:sz w:val="16"/>
        </w:rPr>
      </w:r>
      <w:r>
        <w:rPr>
          <w:rFonts w:ascii="Courier New" w:hAnsi="Courier New"/>
          <w:sz w:val="16"/>
        </w:rPr>
        <w:fldChar w:fldCharType="separate"/>
      </w:r>
      <w:r w:rsidR="00A07A1F">
        <w:rPr>
          <w:rFonts w:ascii="Courier New" w:hAnsi="Courier New"/>
          <w:sz w:val="16"/>
        </w:rPr>
        <w:t>6.15.1.4</w:t>
      </w:r>
      <w:r>
        <w:rPr>
          <w:rFonts w:ascii="Courier New" w:hAnsi="Courier New"/>
          <w:sz w:val="16"/>
        </w:rPr>
        <w:fldChar w:fldCharType="end"/>
      </w:r>
    </w:p>
    <w:p w14:paraId="28A37EC4" w14:textId="4F2C1499" w:rsidR="00E42C91" w:rsidRDefault="00E42C91" w:rsidP="00E42C91">
      <w:pPr>
        <w:pStyle w:val="Heading4"/>
      </w:pPr>
      <w:bookmarkStart w:id="2596" w:name="_Ref476766102"/>
      <w:bookmarkStart w:id="2597" w:name="_Toc477122348"/>
      <w:r>
        <w:t xml:space="preserve">Vulnerability – </w:t>
      </w:r>
      <w:r w:rsidR="00C80CDE">
        <w:t xml:space="preserve">Acknowledgements – Acknowledgement </w:t>
      </w:r>
      <w:r>
        <w:t>– URL</w:t>
      </w:r>
      <w:bookmarkEnd w:id="2596"/>
      <w:bookmarkEnd w:id="2597"/>
    </w:p>
    <w:p w14:paraId="2342DE27" w14:textId="04CFA730" w:rsidR="00E42C91" w:rsidRDefault="00E42C91" w:rsidP="00E42C91">
      <w:pPr>
        <w:pStyle w:val="MemberHeading"/>
        <w:rPr>
          <w:rStyle w:val="Element"/>
        </w:rPr>
      </w:pPr>
      <w:proofErr w:type="gramStart"/>
      <w:r>
        <w:rPr>
          <w:rStyle w:val="Element"/>
        </w:rPr>
        <w:t>vuln:Vulnerability</w:t>
      </w:r>
      <w:proofErr w:type="gramEnd"/>
      <w:r>
        <w:rPr>
          <w:rStyle w:val="Element"/>
        </w:rPr>
        <w:t xml:space="preserve"> / </w:t>
      </w:r>
      <w:r w:rsidR="00C80CDE">
        <w:rPr>
          <w:rStyle w:val="Element"/>
        </w:rPr>
        <w:t xml:space="preserve">vuln:... / vuln:Acknowledgement </w:t>
      </w:r>
      <w:r>
        <w:rPr>
          <w:rStyle w:val="Element"/>
        </w:rPr>
        <w:t xml:space="preserve">/ </w:t>
      </w:r>
      <w:r w:rsidR="00793680">
        <w:rPr>
          <w:rStyle w:val="Element"/>
        </w:rPr>
        <w:t>vuln</w:t>
      </w:r>
      <w:r>
        <w:rPr>
          <w:rStyle w:val="Element"/>
        </w:rPr>
        <w:t>:URL</w:t>
      </w:r>
    </w:p>
    <w:p w14:paraId="57513371" w14:textId="3A4031B7" w:rsidR="00E42C91" w:rsidRPr="005D4C8E" w:rsidRDefault="00E42C91" w:rsidP="00E42C91">
      <w:pPr>
        <w:pStyle w:val="Member"/>
      </w:pPr>
      <w:r w:rsidRPr="005D4C8E">
        <w:rPr>
          <w:b/>
        </w:rPr>
        <w:t>Data Type:</w:t>
      </w:r>
      <w:r>
        <w:tab/>
      </w:r>
      <w:r>
        <w:tab/>
        <w:t>anyURI</w:t>
      </w:r>
      <w:r>
        <w:br/>
      </w:r>
      <w:r w:rsidRPr="005D4C8E">
        <w:rPr>
          <w:b/>
        </w:rPr>
        <w:t>Range:</w:t>
      </w:r>
      <w:r>
        <w:tab/>
      </w:r>
      <w:r>
        <w:tab/>
      </w:r>
      <w:r>
        <w:tab/>
        <w:t>unrestricted</w:t>
      </w:r>
      <w:r>
        <w:br/>
      </w:r>
      <w:r w:rsidRPr="005D4C8E">
        <w:rPr>
          <w:b/>
        </w:rPr>
        <w:t>Minimum Occurrences:</w:t>
      </w:r>
      <w:r w:rsidR="00C80CDE">
        <w:tab/>
        <w:t>0</w:t>
      </w:r>
      <w:r>
        <w:br/>
      </w:r>
      <w:r w:rsidRPr="005D4C8E">
        <w:rPr>
          <w:b/>
        </w:rPr>
        <w:t>Maximum Occurrences:</w:t>
      </w:r>
      <w:r>
        <w:tab/>
      </w:r>
      <w:r w:rsidR="00C80CDE">
        <w:t>unbounded</w:t>
      </w:r>
      <w:r>
        <w:br/>
      </w:r>
      <w:r w:rsidRPr="005D4C8E">
        <w:rPr>
          <w:b/>
        </w:rPr>
        <w:t>Parent:</w:t>
      </w:r>
      <w:r>
        <w:tab/>
      </w:r>
      <w:r>
        <w:tab/>
      </w:r>
      <w:r>
        <w:tab/>
      </w:r>
      <w:r w:rsidR="00C80CDE">
        <w:t>Acknowledgement</w:t>
      </w:r>
    </w:p>
    <w:p w14:paraId="612F5582" w14:textId="77777777" w:rsidR="00E42C91" w:rsidRDefault="00E42C91" w:rsidP="00E42C91">
      <w:pPr>
        <w:spacing w:before="0" w:after="0"/>
      </w:pPr>
    </w:p>
    <w:p w14:paraId="6FF045CC" w14:textId="01F54A08" w:rsidR="00E42C91" w:rsidRPr="00DD67FC" w:rsidRDefault="00E42C91" w:rsidP="00E42C91">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URL</w:t>
      </w:r>
      <w:r w:rsidRPr="00F32D93">
        <w:rPr>
          <w:b/>
          <w:bCs/>
        </w:rPr>
        <w:t xml:space="preserve"> </w:t>
      </w:r>
      <w:r>
        <w:t>contains</w:t>
      </w:r>
      <w:r w:rsidRPr="00CC3802">
        <w:t xml:space="preserve"> the URL or location of the reference</w:t>
      </w:r>
      <w:r w:rsidR="00C80CDE">
        <w:t xml:space="preserve"> to be acknowledged</w:t>
      </w:r>
      <w:r>
        <w:t>.</w:t>
      </w:r>
    </w:p>
    <w:p w14:paraId="3A60C7A3" w14:textId="77777777" w:rsidR="00C80CDE" w:rsidRPr="00F32D93" w:rsidRDefault="00C80CDE" w:rsidP="00C80CDE"/>
    <w:p w14:paraId="2DD78B16" w14:textId="77777777" w:rsidR="00C80CDE" w:rsidRDefault="00C80CDE" w:rsidP="00C80CDE">
      <w:pPr>
        <w:pStyle w:val="MemberHeading"/>
      </w:pPr>
      <w:r>
        <w:t>Example</w:t>
      </w:r>
    </w:p>
    <w:p w14:paraId="7CEA6ECF" w14:textId="77777777" w:rsidR="00A14E78" w:rsidRDefault="00A14E78" w:rsidP="00A14E78">
      <w:pPr>
        <w:pStyle w:val="Caption"/>
      </w:pPr>
      <w:r w:rsidRPr="004D7D18">
        <w:t>Example</w:t>
      </w:r>
      <w:r w:rsidRPr="003F1FAD">
        <w:t xml:space="preserve"> </w:t>
      </w:r>
      <w:r w:rsidR="00A07A1F">
        <w:fldChar w:fldCharType="begin"/>
      </w:r>
      <w:r w:rsidR="00A07A1F">
        <w:instrText xml:space="preserve"> SEQ Example \* ARABIC </w:instrText>
      </w:r>
      <w:r w:rsidR="00A07A1F">
        <w:fldChar w:fldCharType="separate"/>
      </w:r>
      <w:ins w:id="2598" w:author="Stefan Hagen" w:date="2017-03-12T22:48:00Z">
        <w:r w:rsidR="00A07A1F">
          <w:rPr>
            <w:noProof/>
          </w:rPr>
          <w:t>69</w:t>
        </w:r>
      </w:ins>
      <w:del w:id="2599" w:author="Stefan Hagen" w:date="2017-03-11T23:24:00Z">
        <w:r w:rsidR="00147C8E" w:rsidDel="004377E7">
          <w:rPr>
            <w:noProof/>
          </w:rPr>
          <w:delText>56</w:delText>
        </w:r>
      </w:del>
      <w:r w:rsidR="00A07A1F">
        <w:rPr>
          <w:noProof/>
        </w:rPr>
        <w:fldChar w:fldCharType="end"/>
      </w:r>
      <w:r w:rsidRPr="003F1FAD">
        <w:t>:</w:t>
      </w:r>
    </w:p>
    <w:p w14:paraId="238E25D2" w14:textId="7B41D19D" w:rsidR="00C80CDE" w:rsidRDefault="00C80CDE" w:rsidP="00C80CDE">
      <w:pPr>
        <w:pStyle w:val="Examplesmall"/>
      </w:pPr>
      <w:r>
        <w:t>&lt;Acknowledgments&gt;</w:t>
      </w:r>
      <w:r>
        <w:br/>
        <w:t xml:space="preserve">  &lt;Acknowledgment&gt;</w:t>
      </w:r>
      <w:r>
        <w:br/>
        <w:t xml:space="preserve">    &lt;Name</w:t>
      </w:r>
      <w:proofErr w:type="gramStart"/>
      <w:r>
        <w:t>&gt;[</w:t>
      </w:r>
      <w:proofErr w:type="gramEnd"/>
      <w:r>
        <w:t>Name 1]&lt;/Name&gt;</w:t>
      </w:r>
      <w:r>
        <w:br/>
        <w:t xml:space="preserve">    &lt;Name&gt;[Name 2]&lt;/Name&gt;</w:t>
      </w:r>
      <w:r>
        <w:br/>
        <w:t xml:space="preserve">    &lt;Organization&gt;[OrgName]&lt;/Organization&gt;</w:t>
      </w:r>
      <w:r>
        <w:br/>
        <w:t xml:space="preserve">    &lt;URL&gt;http://foo.foo/bar/&lt;/URL&gt;</w:t>
      </w:r>
      <w:r>
        <w:br/>
        <w:t xml:space="preserve">  &lt;/Acknowledgment&gt;</w:t>
      </w:r>
      <w:r>
        <w:br/>
        <w:t xml:space="preserve">  &lt;Acknowledgment&gt;</w:t>
      </w:r>
    </w:p>
    <w:p w14:paraId="7F8F5C5B" w14:textId="60FBF7BF" w:rsidR="00C80CDE" w:rsidRDefault="00C80CDE" w:rsidP="00C80CDE">
      <w:pPr>
        <w:pStyle w:val="Examplesmall"/>
      </w:pPr>
      <w:r>
        <w:t xml:space="preserve">    &lt;Name</w:t>
      </w:r>
      <w:proofErr w:type="gramStart"/>
      <w:r>
        <w:t>&gt;[</w:t>
      </w:r>
      <w:proofErr w:type="gramEnd"/>
      <w:r>
        <w:t>Name 3]&lt;/Name&gt;</w:t>
      </w:r>
      <w:r>
        <w:br/>
        <w:t xml:space="preserve">    &lt;Organization&gt;[OrgName]&lt;/Organization&gt;</w:t>
      </w:r>
    </w:p>
    <w:p w14:paraId="39D6FE54" w14:textId="164F1B1B" w:rsidR="00C80CDE" w:rsidRDefault="00C80CDE" w:rsidP="00C80CDE">
      <w:pPr>
        <w:pStyle w:val="Examplesmall"/>
      </w:pPr>
      <w:r>
        <w:t xml:space="preserve">    &lt;Description&gt;</w:t>
      </w:r>
    </w:p>
    <w:p w14:paraId="386D7BFA" w14:textId="03EC2C1D" w:rsidR="00C80CDE" w:rsidRDefault="00C80CDE" w:rsidP="00C80CDE">
      <w:pPr>
        <w:pStyle w:val="Examplesmall"/>
      </w:pPr>
      <w:r>
        <w:lastRenderedPageBreak/>
        <w:t xml:space="preserve">      Vendor X would like to thank [Name 3] from [OrgName] for reporting this</w:t>
      </w:r>
      <w:r w:rsidRPr="00C80CDE">
        <w:t xml:space="preserve"> </w:t>
      </w:r>
      <w:r>
        <w:t>issue.</w:t>
      </w:r>
      <w:r>
        <w:br/>
        <w:t xml:space="preserve">    &lt;/Description&gt;</w:t>
      </w:r>
      <w:r>
        <w:br/>
        <w:t xml:space="preserve">    &lt;URL&gt;http://foo.foo/bar/&lt;/URL&gt;</w:t>
      </w:r>
      <w:r>
        <w:br/>
        <w:t xml:space="preserve">  &lt;/Acknowledgment&gt;</w:t>
      </w:r>
      <w:r>
        <w:br/>
        <w:t xml:space="preserve">  &lt;Acknowledgment&gt;</w:t>
      </w:r>
    </w:p>
    <w:p w14:paraId="578E108B" w14:textId="6D2B5451" w:rsidR="00C80CDE" w:rsidRDefault="00C80CDE" w:rsidP="00C80CDE">
      <w:pPr>
        <w:pStyle w:val="Examplesmall"/>
      </w:pPr>
      <w:r>
        <w:t xml:space="preserve">    &lt;Description&gt;</w:t>
      </w:r>
      <w:r>
        <w:br/>
        <w:t xml:space="preserve">      Vendor X would like to thank the following researchers for their contributions to </w:t>
      </w:r>
      <w:r>
        <w:br/>
        <w:t xml:space="preserve">      making this project more secure: [Name 1], [Name 2], [Name 3]</w:t>
      </w:r>
    </w:p>
    <w:p w14:paraId="0A083270" w14:textId="01E08569" w:rsidR="00C80CDE" w:rsidRDefault="00C80CDE" w:rsidP="00C80CDE">
      <w:pPr>
        <w:pStyle w:val="Examplesmall"/>
      </w:pPr>
      <w:r>
        <w:t xml:space="preserve">    &lt;/Description&gt;</w:t>
      </w:r>
      <w:r>
        <w:br/>
        <w:t xml:space="preserve">    &lt;URL&gt;http://foo.foo/bar/&lt;/URL&gt;</w:t>
      </w:r>
    </w:p>
    <w:p w14:paraId="7783B42C" w14:textId="5D7DF4A4" w:rsidR="00C80CDE" w:rsidRPr="004510BC" w:rsidRDefault="00C80CDE" w:rsidP="00C80CDE">
      <w:pPr>
        <w:pStyle w:val="Examplesmall"/>
      </w:pPr>
      <w:r>
        <w:t xml:space="preserve">  &lt;/Acknowledgment&gt;</w:t>
      </w:r>
      <w:r>
        <w:br/>
        <w:t>&lt;/Acknowledgments&gt;</w:t>
      </w:r>
      <w:r w:rsidRPr="00610C93">
        <w:rPr>
          <w:rFonts w:ascii="MS Mincho" w:eastAsia="MS Mincho" w:hAnsi="MS Mincho" w:cs="MS Mincho"/>
        </w:rPr>
        <w:t> </w:t>
      </w:r>
    </w:p>
    <w:p w14:paraId="12A40120" w14:textId="77777777" w:rsidR="00C80CDE" w:rsidRPr="00F32D93" w:rsidRDefault="00C80CDE" w:rsidP="00C80CDE"/>
    <w:p w14:paraId="26F7D138" w14:textId="77777777" w:rsidR="009F59F5" w:rsidRPr="0012387E" w:rsidRDefault="009F59F5" w:rsidP="00C86BA8"/>
    <w:p w14:paraId="6347342F" w14:textId="77777777" w:rsidR="00C86BA8" w:rsidRPr="00402451" w:rsidRDefault="00C86BA8" w:rsidP="00402451"/>
    <w:p w14:paraId="65397827" w14:textId="77777777" w:rsidR="00AE0702" w:rsidRPr="00FD22AC" w:rsidRDefault="00AE0702" w:rsidP="00FD22AC">
      <w:pPr>
        <w:pStyle w:val="Heading1"/>
      </w:pPr>
      <w:bookmarkStart w:id="2600" w:name="_Toc287332011"/>
      <w:bookmarkStart w:id="2601" w:name="_Toc477122349"/>
      <w:r w:rsidRPr="00FD22AC">
        <w:lastRenderedPageBreak/>
        <w:t>Conformance</w:t>
      </w:r>
      <w:bookmarkEnd w:id="2600"/>
      <w:bookmarkEnd w:id="2601"/>
    </w:p>
    <w:p w14:paraId="01416796" w14:textId="00A7CB1D" w:rsidR="00FC44D5" w:rsidRDefault="00FC44D5" w:rsidP="00FC44D5">
      <w:pPr>
        <w:pStyle w:val="Heading2"/>
      </w:pPr>
      <w:bookmarkStart w:id="2602" w:name="_Toc477122350"/>
      <w:r>
        <w:t>Conformance as a CVRF version 1.2 document</w:t>
      </w:r>
      <w:bookmarkEnd w:id="2602"/>
    </w:p>
    <w:p w14:paraId="29FFE7E2" w14:textId="056C4E8E" w:rsidR="00520F45" w:rsidRPr="00C630AC" w:rsidRDefault="00FC44D5" w:rsidP="00C93F2E">
      <w:pPr>
        <w:rPr>
          <w:highlight w:val="green"/>
          <w:rPrChange w:id="2603" w:author="Stefan Hagen" w:date="2017-03-12T17:45:00Z">
            <w:rPr/>
          </w:rPrChange>
        </w:rPr>
      </w:pPr>
      <w:r w:rsidRPr="00C630AC">
        <w:rPr>
          <w:highlight w:val="green"/>
          <w:rPrChange w:id="2604" w:author="Stefan Hagen" w:date="2017-03-12T17:45:00Z">
            <w:rPr/>
          </w:rPrChange>
        </w:rPr>
        <w:t>A</w:t>
      </w:r>
      <w:r w:rsidR="00520F45" w:rsidRPr="00C630AC">
        <w:rPr>
          <w:highlight w:val="green"/>
          <w:rPrChange w:id="2605" w:author="Stefan Hagen" w:date="2017-03-12T17:45:00Z">
            <w:rPr/>
          </w:rPrChange>
        </w:rPr>
        <w:t xml:space="preserve"> document</w:t>
      </w:r>
      <w:r w:rsidRPr="00C630AC">
        <w:rPr>
          <w:highlight w:val="green"/>
          <w:rPrChange w:id="2606" w:author="Stefan Hagen" w:date="2017-03-12T17:45:00Z">
            <w:rPr/>
          </w:rPrChange>
        </w:rPr>
        <w:t xml:space="preserve"> instance conforms to this specification as a CVRF version 1.2 document if it meets </w:t>
      </w:r>
      <w:ins w:id="2607" w:author="Stefan Hagen" w:date="2017-03-12T17:47:00Z">
        <w:r w:rsidR="00C630AC">
          <w:rPr>
            <w:highlight w:val="green"/>
          </w:rPr>
          <w:t xml:space="preserve">all of </w:t>
        </w:r>
      </w:ins>
      <w:r w:rsidRPr="00C630AC">
        <w:rPr>
          <w:highlight w:val="green"/>
          <w:rPrChange w:id="2608" w:author="Stefan Hagen" w:date="2017-03-12T17:45:00Z">
            <w:rPr/>
          </w:rPrChange>
        </w:rPr>
        <w:t>the following three conditions</w:t>
      </w:r>
      <w:r w:rsidR="00520F45" w:rsidRPr="00C630AC">
        <w:rPr>
          <w:highlight w:val="green"/>
          <w:rPrChange w:id="2609" w:author="Stefan Hagen" w:date="2017-03-12T17:45:00Z">
            <w:rPr/>
          </w:rPrChange>
        </w:rPr>
        <w:t>:</w:t>
      </w:r>
    </w:p>
    <w:p w14:paraId="44289930" w14:textId="3C5C2AB0" w:rsidR="00520F45" w:rsidRPr="00C630AC" w:rsidRDefault="00FC44D5" w:rsidP="00520F45">
      <w:pPr>
        <w:pStyle w:val="ListParagraph"/>
        <w:numPr>
          <w:ilvl w:val="0"/>
          <w:numId w:val="28"/>
        </w:numPr>
        <w:rPr>
          <w:highlight w:val="green"/>
          <w:rPrChange w:id="2610" w:author="Stefan Hagen" w:date="2017-03-12T17:45:00Z">
            <w:rPr/>
          </w:rPrChange>
        </w:rPr>
      </w:pPr>
      <w:r w:rsidRPr="00C630AC">
        <w:rPr>
          <w:highlight w:val="green"/>
          <w:rPrChange w:id="2611" w:author="Stefan Hagen" w:date="2017-03-12T17:45:00Z">
            <w:rPr/>
          </w:rPrChange>
        </w:rPr>
        <w:t>Is</w:t>
      </w:r>
      <w:r w:rsidR="00520F45" w:rsidRPr="00C630AC">
        <w:rPr>
          <w:highlight w:val="green"/>
          <w:rPrChange w:id="2612" w:author="Stefan Hagen" w:date="2017-03-12T17:45:00Z">
            <w:rPr/>
          </w:rPrChange>
        </w:rPr>
        <w:t xml:space="preserve"> well-formed XML</w:t>
      </w:r>
      <w:r w:rsidRPr="00C630AC">
        <w:rPr>
          <w:highlight w:val="green"/>
          <w:rPrChange w:id="2613" w:author="Stefan Hagen" w:date="2017-03-12T17:45:00Z">
            <w:rPr/>
          </w:rPrChange>
        </w:rPr>
        <w:t>.</w:t>
      </w:r>
    </w:p>
    <w:p w14:paraId="4937F58C" w14:textId="501B3F9D" w:rsidR="00520F45" w:rsidRPr="00C630AC" w:rsidRDefault="00FC44D5" w:rsidP="00520F45">
      <w:pPr>
        <w:pStyle w:val="ListParagraph"/>
        <w:numPr>
          <w:ilvl w:val="0"/>
          <w:numId w:val="28"/>
        </w:numPr>
        <w:rPr>
          <w:highlight w:val="green"/>
          <w:rPrChange w:id="2614" w:author="Stefan Hagen" w:date="2017-03-12T17:45:00Z">
            <w:rPr/>
          </w:rPrChange>
        </w:rPr>
      </w:pPr>
      <w:r w:rsidRPr="00C630AC">
        <w:rPr>
          <w:highlight w:val="green"/>
          <w:rPrChange w:id="2615" w:author="Stefan Hagen" w:date="2017-03-12T17:45:00Z">
            <w:rPr/>
          </w:rPrChange>
        </w:rPr>
        <w:t>Consists</w:t>
      </w:r>
      <w:r w:rsidR="00520F45" w:rsidRPr="00C630AC">
        <w:rPr>
          <w:highlight w:val="green"/>
          <w:rPrChange w:id="2616" w:author="Stefan Hagen" w:date="2017-03-12T17:45:00Z">
            <w:rPr/>
          </w:rPrChange>
        </w:rPr>
        <w:t xml:space="preserve"> of a single </w:t>
      </w:r>
      <w:proofErr w:type="gramStart"/>
      <w:r w:rsidR="00520F45" w:rsidRPr="00C630AC">
        <w:rPr>
          <w:rStyle w:val="Element"/>
          <w:highlight w:val="green"/>
          <w:rPrChange w:id="2617" w:author="Stefan Hagen" w:date="2017-03-12T17:45:00Z">
            <w:rPr>
              <w:rStyle w:val="Element"/>
            </w:rPr>
          </w:rPrChange>
        </w:rPr>
        <w:t>cvrf:cvrfdoc</w:t>
      </w:r>
      <w:proofErr w:type="gramEnd"/>
      <w:r w:rsidR="00520F45" w:rsidRPr="00C630AC">
        <w:rPr>
          <w:highlight w:val="green"/>
          <w:rPrChange w:id="2618" w:author="Stefan Hagen" w:date="2017-03-12T17:45:00Z">
            <w:rPr/>
          </w:rPrChange>
        </w:rPr>
        <w:t xml:space="preserve"> element instance as defined </w:t>
      </w:r>
      <w:r w:rsidRPr="00C630AC">
        <w:rPr>
          <w:highlight w:val="green"/>
          <w:rPrChange w:id="2619" w:author="Stefan Hagen" w:date="2017-03-12T17:45:00Z">
            <w:rPr/>
          </w:rPrChange>
        </w:rPr>
        <w:t>in</w:t>
      </w:r>
      <w:r w:rsidR="00520F45" w:rsidRPr="00C630AC">
        <w:rPr>
          <w:highlight w:val="green"/>
          <w:rPrChange w:id="2620" w:author="Stefan Hagen" w:date="2017-03-12T17:45:00Z">
            <w:rPr/>
          </w:rPrChange>
        </w:rPr>
        <w:t xml:space="preserve"> </w:t>
      </w:r>
      <w:r w:rsidR="00520F45" w:rsidRPr="00C630AC">
        <w:rPr>
          <w:highlight w:val="green"/>
          <w:rPrChange w:id="2621" w:author="Stefan Hagen" w:date="2017-03-12T17:45:00Z">
            <w:rPr/>
          </w:rPrChange>
        </w:rPr>
        <w:br/>
        <w:t xml:space="preserve">the namespace </w:t>
      </w:r>
      <w:r w:rsidR="00520F45" w:rsidRPr="00C630AC">
        <w:rPr>
          <w:rStyle w:val="Element"/>
          <w:highlight w:val="green"/>
          <w:rPrChange w:id="2622" w:author="Stefan Hagen" w:date="2017-03-12T17:45:00Z">
            <w:rPr>
              <w:rStyle w:val="Element"/>
            </w:rPr>
          </w:rPrChange>
        </w:rPr>
        <w:t>http://docs.oasis-open.org/csaf/ns/csaf-cvrf/v1.2/cvrf</w:t>
      </w:r>
      <w:r w:rsidRPr="00C630AC">
        <w:rPr>
          <w:highlight w:val="green"/>
          <w:rPrChange w:id="2623" w:author="Stefan Hagen" w:date="2017-03-12T17:45:00Z">
            <w:rPr/>
          </w:rPrChange>
        </w:rPr>
        <w:t>.</w:t>
      </w:r>
    </w:p>
    <w:p w14:paraId="5A30E609" w14:textId="56636BF6" w:rsidR="00520F45" w:rsidDel="00C630AC" w:rsidRDefault="00FC44D5">
      <w:pPr>
        <w:pStyle w:val="ListParagraph"/>
        <w:numPr>
          <w:ilvl w:val="0"/>
          <w:numId w:val="28"/>
        </w:numPr>
        <w:rPr>
          <w:del w:id="2624" w:author="Stefan Hagen" w:date="2017-03-12T17:47:00Z"/>
          <w:highlight w:val="green"/>
        </w:rPr>
        <w:pPrChange w:id="2625" w:author="Stefan Hagen" w:date="2017-03-12T17:47:00Z">
          <w:pPr/>
        </w:pPrChange>
      </w:pPr>
      <w:r w:rsidRPr="00C630AC">
        <w:rPr>
          <w:highlight w:val="green"/>
          <w:rPrChange w:id="2626" w:author="Stefan Hagen" w:date="2017-03-12T17:45:00Z">
            <w:rPr/>
          </w:rPrChange>
        </w:rPr>
        <w:t>Is</w:t>
      </w:r>
      <w:r w:rsidR="00520F45" w:rsidRPr="00C630AC">
        <w:rPr>
          <w:highlight w:val="green"/>
          <w:rPrChange w:id="2627" w:author="Stefan Hagen" w:date="2017-03-12T17:45:00Z">
            <w:rPr/>
          </w:rPrChange>
        </w:rPr>
        <w:t xml:space="preserve"> valid XML</w:t>
      </w:r>
      <w:r w:rsidRPr="00C630AC">
        <w:rPr>
          <w:highlight w:val="green"/>
          <w:rPrChange w:id="2628" w:author="Stefan Hagen" w:date="2017-03-12T17:45:00Z">
            <w:rPr/>
          </w:rPrChange>
        </w:rPr>
        <w:t>.</w:t>
      </w:r>
    </w:p>
    <w:p w14:paraId="3F319981" w14:textId="77777777" w:rsidR="00C630AC" w:rsidRPr="00C630AC" w:rsidRDefault="00C630AC" w:rsidP="00520F45">
      <w:pPr>
        <w:pStyle w:val="ListParagraph"/>
        <w:numPr>
          <w:ilvl w:val="0"/>
          <w:numId w:val="28"/>
        </w:numPr>
        <w:rPr>
          <w:ins w:id="2629" w:author="Stefan Hagen" w:date="2017-03-12T17:47:00Z"/>
          <w:highlight w:val="green"/>
          <w:rPrChange w:id="2630" w:author="Stefan Hagen" w:date="2017-03-12T17:45:00Z">
            <w:rPr>
              <w:ins w:id="2631" w:author="Stefan Hagen" w:date="2017-03-12T17:47:00Z"/>
            </w:rPr>
          </w:rPrChange>
        </w:rPr>
      </w:pPr>
    </w:p>
    <w:p w14:paraId="4F99B776" w14:textId="5B2E6ABD" w:rsidR="00FC44D5" w:rsidRPr="00AE0702" w:rsidRDefault="00C630AC">
      <w:ins w:id="2632" w:author="Stefan Hagen" w:date="2017-03-12T17:47:00Z">
        <w:r>
          <w:t>[</w:t>
        </w:r>
      </w:ins>
      <w:bookmarkStart w:id="2633" w:name="confValidCSAFCVRFXML"/>
      <w:ins w:id="2634" w:author="Stefan Hagen" w:date="2017-03-12T17:48:00Z">
        <w:r w:rsidRPr="00C630AC">
          <w:rPr>
            <w:color w:val="FF0000"/>
            <w:rPrChange w:id="2635" w:author="Stefan Hagen" w:date="2017-03-12T17:48:00Z">
              <w:rPr/>
            </w:rPrChange>
          </w:rPr>
          <w:t>CSAF-7.1-1</w:t>
        </w:r>
      </w:ins>
      <w:bookmarkEnd w:id="2633"/>
      <w:ins w:id="2636" w:author="Stefan Hagen" w:date="2017-03-12T17:47:00Z">
        <w:r>
          <w:t>]</w:t>
        </w:r>
      </w:ins>
    </w:p>
    <w:p w14:paraId="6A73867B" w14:textId="77777777" w:rsidR="0052099F" w:rsidRDefault="00B80CDB" w:rsidP="00CE1F32">
      <w:pPr>
        <w:pStyle w:val="AppendixHeading1"/>
      </w:pPr>
      <w:bookmarkStart w:id="2637" w:name="_Toc85472897"/>
      <w:bookmarkStart w:id="2638" w:name="_Toc287332012"/>
      <w:bookmarkStart w:id="2639" w:name="_Toc477122351"/>
      <w:r>
        <w:lastRenderedPageBreak/>
        <w:t>Acknowl</w:t>
      </w:r>
      <w:r w:rsidR="004D0E5E">
        <w:t>e</w:t>
      </w:r>
      <w:r w:rsidR="008F61FB">
        <w:t>dg</w:t>
      </w:r>
      <w:r w:rsidR="0052099F">
        <w:t>ments</w:t>
      </w:r>
      <w:bookmarkEnd w:id="2637"/>
      <w:bookmarkEnd w:id="2638"/>
      <w:bookmarkEnd w:id="2639"/>
    </w:p>
    <w:p w14:paraId="6CFAFB3E" w14:textId="5088C8FD" w:rsidR="00C32606" w:rsidRDefault="00613302" w:rsidP="00C32606">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17E4F166" w14:textId="639E64F8" w:rsidR="005743C8" w:rsidRDefault="005743C8" w:rsidP="000E79A0">
      <w:pPr>
        <w:pStyle w:val="Contributor"/>
      </w:pPr>
      <w:r w:rsidRPr="005743C8">
        <w:t>Adam Montville, CIS</w:t>
      </w:r>
      <w:r w:rsidR="000E79A0">
        <w:tab/>
      </w:r>
      <w:r w:rsidR="000E79A0">
        <w:tab/>
      </w:r>
      <w:r w:rsidR="000E79A0">
        <w:tab/>
      </w:r>
      <w:r w:rsidR="000E79A0">
        <w:tab/>
        <w:t>Sarah Kelley, CIS</w:t>
      </w:r>
    </w:p>
    <w:p w14:paraId="7E142945" w14:textId="4E946C76" w:rsidR="00AF03A4" w:rsidRDefault="00AF03A4" w:rsidP="00AF03A4">
      <w:pPr>
        <w:pStyle w:val="Contributor"/>
      </w:pPr>
      <w:r>
        <w:t>Allan Thomson, LookingGlass</w:t>
      </w:r>
      <w:r w:rsidR="000E79A0">
        <w:tab/>
      </w:r>
      <w:r w:rsidR="000E79A0">
        <w:tab/>
      </w:r>
      <w:r w:rsidR="000E79A0">
        <w:tab/>
        <w:t>Sean Barnum, Mitre Corporation</w:t>
      </w:r>
    </w:p>
    <w:p w14:paraId="66804376" w14:textId="2F11DA10" w:rsidR="00AF03A4" w:rsidRDefault="00AF03A4" w:rsidP="00AF03A4">
      <w:pPr>
        <w:pStyle w:val="Contributor"/>
      </w:pPr>
      <w:r>
        <w:t>Anthony Berglas, Cryptsoft Pty Ltd.</w:t>
      </w:r>
      <w:r w:rsidR="000E79A0">
        <w:tab/>
      </w:r>
      <w:r w:rsidR="000E79A0">
        <w:tab/>
        <w:t>Stefan Hagen, Individual</w:t>
      </w:r>
    </w:p>
    <w:p w14:paraId="61A8E865" w14:textId="5AE76091" w:rsidR="00AF03A4" w:rsidRDefault="00AF03A4" w:rsidP="00AF03A4">
      <w:pPr>
        <w:pStyle w:val="Contributor"/>
      </w:pPr>
      <w:r>
        <w:t>Art Manion, Carnegie Mellon University</w:t>
      </w:r>
      <w:r w:rsidR="000E79A0">
        <w:tab/>
      </w:r>
      <w:r w:rsidR="000E79A0">
        <w:tab/>
        <w:t>Ted Bedwell, Cisco Systems</w:t>
      </w:r>
    </w:p>
    <w:p w14:paraId="27E8656D" w14:textId="797082D3" w:rsidR="00AF03A4" w:rsidRPr="000E79A0" w:rsidRDefault="00AF03A4" w:rsidP="00AF03A4">
      <w:pPr>
        <w:pStyle w:val="Contributor"/>
        <w:rPr>
          <w:lang w:val="de-DE"/>
        </w:rPr>
      </w:pPr>
      <w:r w:rsidRPr="000E79A0">
        <w:rPr>
          <w:lang w:val="de-DE"/>
        </w:rPr>
        <w:t>Aukjan van Belkum, EclecticIQ</w:t>
      </w:r>
      <w:r w:rsidR="000E79A0" w:rsidRPr="000E79A0">
        <w:rPr>
          <w:lang w:val="de-DE"/>
        </w:rPr>
        <w:tab/>
      </w:r>
      <w:r w:rsidR="000E79A0" w:rsidRPr="000E79A0">
        <w:rPr>
          <w:lang w:val="de-DE"/>
        </w:rPr>
        <w:tab/>
      </w:r>
      <w:r w:rsidR="000E79A0" w:rsidRPr="000E79A0">
        <w:rPr>
          <w:lang w:val="de-DE"/>
        </w:rPr>
        <w:tab/>
      </w:r>
      <w:r w:rsidR="000E79A0" w:rsidRPr="00AF03A4">
        <w:rPr>
          <w:lang w:val="de-DE"/>
        </w:rPr>
        <w:t>Thomas Schreck, Siemens AG</w:t>
      </w:r>
    </w:p>
    <w:p w14:paraId="1987CE4F" w14:textId="6C57C4EC" w:rsidR="00AF03A4" w:rsidRPr="000E79A0" w:rsidRDefault="00AF03A4" w:rsidP="00AF03A4">
      <w:pPr>
        <w:pStyle w:val="Contributor"/>
        <w:rPr>
          <w:lang w:val="de-DE"/>
        </w:rPr>
      </w:pPr>
      <w:r w:rsidRPr="00AF03A4">
        <w:rPr>
          <w:lang w:val="de-DE"/>
        </w:rPr>
        <w:t>Bernd Grobauer, Siemens AG</w:t>
      </w:r>
      <w:r w:rsidR="000E79A0">
        <w:rPr>
          <w:lang w:val="de-DE"/>
        </w:rPr>
        <w:tab/>
      </w:r>
      <w:r w:rsidR="000E79A0">
        <w:rPr>
          <w:lang w:val="de-DE"/>
        </w:rPr>
        <w:tab/>
      </w:r>
      <w:r w:rsidR="000E79A0">
        <w:rPr>
          <w:lang w:val="de-DE"/>
        </w:rPr>
        <w:tab/>
      </w:r>
      <w:r w:rsidR="000E79A0" w:rsidRPr="000E79A0">
        <w:rPr>
          <w:lang w:val="de-DE"/>
        </w:rPr>
        <w:t>Tim Hudson, Cryptsoft Pty Ltd.</w:t>
      </w:r>
    </w:p>
    <w:p w14:paraId="0A0259A9" w14:textId="7E2A7DB4" w:rsidR="00AF03A4" w:rsidRPr="000E79A0" w:rsidRDefault="00AF03A4" w:rsidP="00AF03A4">
      <w:pPr>
        <w:pStyle w:val="Contributor"/>
      </w:pPr>
      <w:r w:rsidRPr="000E79A0">
        <w:t>Beth Pumo, Kaiser Permanente</w:t>
      </w:r>
      <w:r w:rsidR="000E79A0" w:rsidRPr="000E79A0">
        <w:tab/>
      </w:r>
      <w:r w:rsidR="000E79A0" w:rsidRPr="000E79A0">
        <w:tab/>
      </w:r>
      <w:r w:rsidR="000E79A0" w:rsidRPr="000E79A0">
        <w:tab/>
      </w:r>
      <w:r w:rsidR="000E79A0">
        <w:t>Tony Cox, Cryptsoft Pty Ltd.</w:t>
      </w:r>
    </w:p>
    <w:p w14:paraId="17365B46" w14:textId="3F2558DA" w:rsidR="00AF03A4" w:rsidRDefault="00AF03A4" w:rsidP="00AF03A4">
      <w:pPr>
        <w:pStyle w:val="Contributor"/>
      </w:pPr>
      <w:r>
        <w:t>Bret Jordan, Symantec Corp.</w:t>
      </w:r>
      <w:r w:rsidR="000E79A0">
        <w:tab/>
      </w:r>
      <w:r w:rsidR="000E79A0">
        <w:tab/>
      </w:r>
      <w:r w:rsidR="000E79A0">
        <w:tab/>
        <w:t>Trey Darley, "Kingfisher Operations, sprl"</w:t>
      </w:r>
    </w:p>
    <w:p w14:paraId="1B584CB9" w14:textId="576F97A8" w:rsidR="00AF03A4" w:rsidRDefault="00AF03A4" w:rsidP="00AF03A4">
      <w:pPr>
        <w:pStyle w:val="Contributor"/>
      </w:pPr>
      <w:r>
        <w:t>Bruce Rich, Cryptsoft Pty Ltd.</w:t>
      </w:r>
      <w:r w:rsidR="000E79A0">
        <w:tab/>
      </w:r>
      <w:r w:rsidR="000E79A0">
        <w:tab/>
      </w:r>
      <w:r w:rsidR="000E79A0">
        <w:tab/>
        <w:t>Troy Fridley, Cisco Systems</w:t>
      </w:r>
    </w:p>
    <w:p w14:paraId="258402D7" w14:textId="2292E964" w:rsidR="00AF03A4" w:rsidRDefault="00AF03A4" w:rsidP="00AF03A4">
      <w:pPr>
        <w:pStyle w:val="Contributor"/>
      </w:pPr>
      <w:r>
        <w:t>Chet Ensign, OASIS</w:t>
      </w:r>
      <w:r w:rsidR="000E79A0">
        <w:tab/>
      </w:r>
      <w:r w:rsidR="000E79A0">
        <w:tab/>
      </w:r>
      <w:r w:rsidR="000E79A0">
        <w:tab/>
      </w:r>
      <w:r w:rsidR="000E79A0">
        <w:tab/>
        <w:t>Vincent Danen, Red Hat</w:t>
      </w:r>
    </w:p>
    <w:p w14:paraId="546DBD55" w14:textId="225F13EB" w:rsidR="00AF03A4" w:rsidRDefault="00AF03A4" w:rsidP="00AF03A4">
      <w:pPr>
        <w:pStyle w:val="Contributor"/>
      </w:pPr>
      <w:r>
        <w:t>Chok Poh, Oracle</w:t>
      </w:r>
      <w:r w:rsidR="000E79A0">
        <w:tab/>
      </w:r>
      <w:r w:rsidR="000E79A0">
        <w:tab/>
      </w:r>
      <w:r w:rsidR="000E79A0">
        <w:tab/>
      </w:r>
      <w:r w:rsidR="000E79A0">
        <w:tab/>
        <w:t>Zach Turk, Microsoft</w:t>
      </w:r>
    </w:p>
    <w:p w14:paraId="11054DCF" w14:textId="77777777" w:rsidR="00AF03A4" w:rsidRDefault="00AF03A4" w:rsidP="00AF03A4">
      <w:pPr>
        <w:pStyle w:val="Contributor"/>
      </w:pPr>
      <w:r>
        <w:t>Chris Rouland, Individual</w:t>
      </w:r>
    </w:p>
    <w:p w14:paraId="1386AF35" w14:textId="77777777" w:rsidR="00AF03A4" w:rsidRDefault="00AF03A4" w:rsidP="00AF03A4">
      <w:pPr>
        <w:pStyle w:val="Contributor"/>
      </w:pPr>
      <w:r>
        <w:t>David Waltermire, NIST</w:t>
      </w:r>
    </w:p>
    <w:p w14:paraId="30FC2FCA" w14:textId="77777777" w:rsidR="00AF03A4" w:rsidRDefault="00AF03A4" w:rsidP="00AF03A4">
      <w:pPr>
        <w:pStyle w:val="Contributor"/>
      </w:pPr>
      <w:r>
        <w:t>Denny Page, TIBCO Software Inc.</w:t>
      </w:r>
    </w:p>
    <w:p w14:paraId="55C22050" w14:textId="77777777" w:rsidR="00AF03A4" w:rsidRDefault="00AF03A4" w:rsidP="00AF03A4">
      <w:pPr>
        <w:pStyle w:val="Contributor"/>
      </w:pPr>
      <w:r>
        <w:t>Doron Shiloach, IBM</w:t>
      </w:r>
    </w:p>
    <w:p w14:paraId="135E854A" w14:textId="77777777" w:rsidR="00AF03A4" w:rsidRDefault="00AF03A4" w:rsidP="00AF03A4">
      <w:pPr>
        <w:pStyle w:val="Contributor"/>
      </w:pPr>
      <w:r>
        <w:t>Duncan Sparrell, sFractal Consulting LLC</w:t>
      </w:r>
    </w:p>
    <w:p w14:paraId="2C2C34C3" w14:textId="77777777" w:rsidR="00AF03A4" w:rsidRDefault="00AF03A4" w:rsidP="00AF03A4">
      <w:pPr>
        <w:pStyle w:val="Contributor"/>
      </w:pPr>
      <w:r>
        <w:t>Eric Johnson, TIBCO Software Inc.</w:t>
      </w:r>
    </w:p>
    <w:p w14:paraId="36F0DE41" w14:textId="77777777" w:rsidR="00AF03A4" w:rsidRDefault="00AF03A4" w:rsidP="00AF03A4">
      <w:pPr>
        <w:pStyle w:val="Contributor"/>
      </w:pPr>
      <w:r>
        <w:t>Feng Cao, Oracle</w:t>
      </w:r>
    </w:p>
    <w:p w14:paraId="518B2D0B" w14:textId="77777777" w:rsidR="00AF03A4" w:rsidRDefault="00AF03A4" w:rsidP="00AF03A4">
      <w:pPr>
        <w:pStyle w:val="Contributor"/>
      </w:pPr>
      <w:r>
        <w:t>Greg Reaume, TELUS</w:t>
      </w:r>
    </w:p>
    <w:p w14:paraId="634BD922" w14:textId="77777777" w:rsidR="00AF03A4" w:rsidRDefault="00AF03A4" w:rsidP="00AF03A4">
      <w:pPr>
        <w:pStyle w:val="Contributor"/>
      </w:pPr>
      <w:r>
        <w:t>Greg Scott, Cryptsoft Pty Ltd.</w:t>
      </w:r>
    </w:p>
    <w:p w14:paraId="6FD5DAE5" w14:textId="77777777" w:rsidR="00AF03A4" w:rsidRDefault="00AF03A4" w:rsidP="00AF03A4">
      <w:pPr>
        <w:pStyle w:val="Contributor"/>
      </w:pPr>
      <w:r>
        <w:t>Harold Booth, NIST</w:t>
      </w:r>
    </w:p>
    <w:p w14:paraId="7A3B7275" w14:textId="77777777" w:rsidR="00AF03A4" w:rsidRDefault="00AF03A4" w:rsidP="00AF03A4">
      <w:pPr>
        <w:pStyle w:val="Contributor"/>
      </w:pPr>
      <w:r>
        <w:t>Jamison Day, LookingGlass</w:t>
      </w:r>
    </w:p>
    <w:p w14:paraId="55A2E8AA" w14:textId="77777777" w:rsidR="00AF03A4" w:rsidRDefault="00AF03A4" w:rsidP="00AF03A4">
      <w:pPr>
        <w:pStyle w:val="Contributor"/>
      </w:pPr>
      <w:r>
        <w:t>Jared Semrau, "FireEye, Inc."</w:t>
      </w:r>
    </w:p>
    <w:p w14:paraId="65C4ACD4" w14:textId="77777777" w:rsidR="00AF03A4" w:rsidRDefault="00AF03A4" w:rsidP="00AF03A4">
      <w:pPr>
        <w:pStyle w:val="Contributor"/>
      </w:pPr>
      <w:r>
        <w:t>Jason Keirstead, IBM</w:t>
      </w:r>
    </w:p>
    <w:p w14:paraId="45273082" w14:textId="77777777" w:rsidR="00AF03A4" w:rsidRDefault="00AF03A4" w:rsidP="00AF03A4">
      <w:pPr>
        <w:pStyle w:val="Contributor"/>
      </w:pPr>
      <w:r>
        <w:t>Jason Masters, TELUS</w:t>
      </w:r>
    </w:p>
    <w:p w14:paraId="0B7CCFDC" w14:textId="77777777" w:rsidR="00AF03A4" w:rsidRDefault="00AF03A4" w:rsidP="00AF03A4">
      <w:pPr>
        <w:pStyle w:val="Contributor"/>
      </w:pPr>
      <w:r>
        <w:t>Jerome Athias, Individual</w:t>
      </w:r>
    </w:p>
    <w:p w14:paraId="4E3EDC39" w14:textId="77777777" w:rsidR="00AF03A4" w:rsidRDefault="00AF03A4" w:rsidP="00AF03A4">
      <w:pPr>
        <w:pStyle w:val="Contributor"/>
      </w:pPr>
      <w:r>
        <w:t>Jessica Fitzgerald-McKay, National Security Agency</w:t>
      </w:r>
    </w:p>
    <w:p w14:paraId="5C93647A" w14:textId="77777777" w:rsidR="00AF03A4" w:rsidRDefault="00AF03A4" w:rsidP="00AF03A4">
      <w:pPr>
        <w:pStyle w:val="Contributor"/>
      </w:pPr>
      <w:r>
        <w:t>Jonathan Bitle, Kaiser Permanente</w:t>
      </w:r>
    </w:p>
    <w:p w14:paraId="1D827A22" w14:textId="77777777" w:rsidR="00AF03A4" w:rsidRDefault="00AF03A4" w:rsidP="00AF03A4">
      <w:pPr>
        <w:pStyle w:val="Contributor"/>
      </w:pPr>
      <w:r>
        <w:t>Justin Corlett, Cryptsoft Pty Ltd.</w:t>
      </w:r>
    </w:p>
    <w:p w14:paraId="31942DB7" w14:textId="77777777" w:rsidR="00AF03A4" w:rsidRDefault="00AF03A4" w:rsidP="00AF03A4">
      <w:pPr>
        <w:pStyle w:val="Contributor"/>
      </w:pPr>
      <w:r>
        <w:t>Karen Scarfone, Individual</w:t>
      </w:r>
    </w:p>
    <w:p w14:paraId="1CAA8446" w14:textId="77777777" w:rsidR="00AF03A4" w:rsidRDefault="00AF03A4" w:rsidP="00AF03A4">
      <w:pPr>
        <w:pStyle w:val="Contributor"/>
      </w:pPr>
      <w:r>
        <w:t>Kazuo Noguchi, "Hitachi, Ltd."</w:t>
      </w:r>
    </w:p>
    <w:p w14:paraId="54A12D26" w14:textId="77777777" w:rsidR="00AF03A4" w:rsidRDefault="00AF03A4" w:rsidP="00AF03A4">
      <w:pPr>
        <w:pStyle w:val="Contributor"/>
      </w:pPr>
      <w:r>
        <w:t>Kent Landfield, Intel Corporation</w:t>
      </w:r>
    </w:p>
    <w:p w14:paraId="464DDBBA" w14:textId="77777777" w:rsidR="00AF03A4" w:rsidRDefault="00AF03A4" w:rsidP="00AF03A4">
      <w:pPr>
        <w:pStyle w:val="Contributor"/>
      </w:pPr>
      <w:r>
        <w:t>Lothar Braun, Siemens AG</w:t>
      </w:r>
    </w:p>
    <w:p w14:paraId="33F34F01" w14:textId="77777777" w:rsidR="00AF03A4" w:rsidRDefault="00AF03A4" w:rsidP="00AF03A4">
      <w:pPr>
        <w:pStyle w:val="Contributor"/>
      </w:pPr>
      <w:r>
        <w:t>Louis Ronnau, Cisco Systems</w:t>
      </w:r>
    </w:p>
    <w:p w14:paraId="182AAA70" w14:textId="77777777" w:rsidR="00AF03A4" w:rsidRDefault="00AF03A4" w:rsidP="00AF03A4">
      <w:pPr>
        <w:pStyle w:val="Contributor"/>
      </w:pPr>
      <w:r>
        <w:t>Mark Davidson, NC4</w:t>
      </w:r>
    </w:p>
    <w:p w14:paraId="37D952B2" w14:textId="77777777" w:rsidR="00AF03A4" w:rsidRDefault="00AF03A4" w:rsidP="00AF03A4">
      <w:pPr>
        <w:pStyle w:val="Contributor"/>
      </w:pPr>
      <w:r>
        <w:t>Mark-David McLaughlin, Cisco Systems</w:t>
      </w:r>
    </w:p>
    <w:p w14:paraId="27463F7F" w14:textId="77777777" w:rsidR="00AF03A4" w:rsidRDefault="00AF03A4" w:rsidP="00AF03A4">
      <w:pPr>
        <w:pStyle w:val="Contributor"/>
      </w:pPr>
      <w:r>
        <w:t>Masato Terada, "Hitachi, Ltd."</w:t>
      </w:r>
    </w:p>
    <w:p w14:paraId="4CFEB3E4" w14:textId="77777777" w:rsidR="00AF03A4" w:rsidRDefault="00AF03A4" w:rsidP="00AF03A4">
      <w:pPr>
        <w:pStyle w:val="Contributor"/>
      </w:pPr>
      <w:r>
        <w:t>Nicole Gong, Mitre Corporation</w:t>
      </w:r>
    </w:p>
    <w:p w14:paraId="624819FA" w14:textId="77777777" w:rsidR="00AF03A4" w:rsidRDefault="00AF03A4" w:rsidP="00AF03A4">
      <w:pPr>
        <w:pStyle w:val="Contributor"/>
      </w:pPr>
      <w:r>
        <w:t>Omar Santos, Cisco Systems</w:t>
      </w:r>
    </w:p>
    <w:p w14:paraId="03197819" w14:textId="77777777" w:rsidR="00AF03A4" w:rsidRDefault="00AF03A4" w:rsidP="00AF03A4">
      <w:pPr>
        <w:pStyle w:val="Contributor"/>
      </w:pPr>
      <w:r>
        <w:t>Patrick Maroney, Wapack Labs LLC</w:t>
      </w:r>
    </w:p>
    <w:p w14:paraId="0320F642" w14:textId="77777777" w:rsidR="00AF03A4" w:rsidRDefault="00AF03A4" w:rsidP="00AF03A4">
      <w:pPr>
        <w:pStyle w:val="Contributor"/>
      </w:pPr>
      <w:r>
        <w:t>Paul Patrick, "FireEye, Inc."</w:t>
      </w:r>
    </w:p>
    <w:p w14:paraId="2293E4AC" w14:textId="77777777" w:rsidR="00AF03A4" w:rsidRDefault="00AF03A4" w:rsidP="00AF03A4">
      <w:pPr>
        <w:pStyle w:val="Contributor"/>
      </w:pPr>
      <w:r>
        <w:t>Peter Allor, IBM</w:t>
      </w:r>
    </w:p>
    <w:p w14:paraId="1EB868C8" w14:textId="77777777" w:rsidR="00AF03A4" w:rsidRDefault="00AF03A4" w:rsidP="00AF03A4">
      <w:pPr>
        <w:pStyle w:val="Contributor"/>
      </w:pPr>
      <w:r>
        <w:t>Phillip Boles, "FireEye, Inc."</w:t>
      </w:r>
    </w:p>
    <w:p w14:paraId="23988BBD" w14:textId="77777777" w:rsidR="00AF03A4" w:rsidRDefault="00AF03A4" w:rsidP="00AF03A4">
      <w:pPr>
        <w:pStyle w:val="Contributor"/>
      </w:pPr>
      <w:r>
        <w:t>Ravi Balupari, Netskope</w:t>
      </w:r>
    </w:p>
    <w:p w14:paraId="2E35854A" w14:textId="77777777" w:rsidR="00AF03A4" w:rsidRDefault="00AF03A4" w:rsidP="00AF03A4">
      <w:pPr>
        <w:pStyle w:val="Contributor"/>
      </w:pPr>
      <w:r>
        <w:t>Rich Reybok, ServiceNow</w:t>
      </w:r>
    </w:p>
    <w:p w14:paraId="56472121" w14:textId="77777777" w:rsidR="00AF03A4" w:rsidRDefault="00AF03A4" w:rsidP="00AF03A4">
      <w:pPr>
        <w:pStyle w:val="Contributor"/>
      </w:pPr>
      <w:r>
        <w:t>Richard Struse, DHS Office of Cybersecurity and Communications (CS&amp;C)</w:t>
      </w:r>
    </w:p>
    <w:p w14:paraId="01CEC024" w14:textId="77777777" w:rsidR="00AF03A4" w:rsidRDefault="00AF03A4" w:rsidP="00AF03A4">
      <w:pPr>
        <w:pStyle w:val="Contributor"/>
      </w:pPr>
      <w:r>
        <w:t>Ritwik Ghoshal, Oracle</w:t>
      </w:r>
    </w:p>
    <w:p w14:paraId="73ADCDB0" w14:textId="77777777" w:rsidR="00AF03A4" w:rsidRDefault="00AF03A4" w:rsidP="00AF03A4">
      <w:pPr>
        <w:pStyle w:val="Contributor"/>
      </w:pPr>
      <w:r>
        <w:t>Robert Coderre, VeriSign</w:t>
      </w:r>
    </w:p>
    <w:p w14:paraId="6DB8C403" w14:textId="77777777" w:rsidR="00AF03A4" w:rsidRDefault="00AF03A4" w:rsidP="00AF03A4">
      <w:pPr>
        <w:pStyle w:val="Contributor"/>
      </w:pPr>
      <w:r>
        <w:t>Robin Cover, OASIS</w:t>
      </w:r>
    </w:p>
    <w:p w14:paraId="64448739" w14:textId="77777777" w:rsidR="00AF03A4" w:rsidRPr="00AF03A4" w:rsidRDefault="00AF03A4" w:rsidP="00AF03A4">
      <w:pPr>
        <w:pStyle w:val="Contributor"/>
        <w:rPr>
          <w:lang w:val="de-DE"/>
        </w:rPr>
      </w:pPr>
      <w:r w:rsidRPr="00AF03A4">
        <w:rPr>
          <w:lang w:val="de-DE"/>
        </w:rPr>
        <w:t>Rupert Wimmer, Siemens AG</w:t>
      </w:r>
    </w:p>
    <w:p w14:paraId="4605C61B" w14:textId="428881F6" w:rsidR="00C76CAA" w:rsidRPr="000E79A0" w:rsidRDefault="00AF03A4" w:rsidP="000E79A0">
      <w:pPr>
        <w:pStyle w:val="Contributor"/>
        <w:rPr>
          <w:lang w:val="de-DE"/>
        </w:rPr>
      </w:pPr>
      <w:r w:rsidRPr="00AF03A4">
        <w:rPr>
          <w:lang w:val="de-DE"/>
        </w:rPr>
        <w:t>Sanjiv Kalkar, Individua</w:t>
      </w:r>
      <w:r w:rsidR="000E79A0">
        <w:rPr>
          <w:lang w:val="de-DE"/>
        </w:rPr>
        <w:t>l</w:t>
      </w:r>
    </w:p>
    <w:p w14:paraId="668DC842" w14:textId="2F72E6B7" w:rsidR="0052099F" w:rsidRDefault="009437B5" w:rsidP="008C100C">
      <w:pPr>
        <w:pStyle w:val="AppendixHeading1"/>
      </w:pPr>
      <w:bookmarkStart w:id="2640" w:name="_Ref477108089"/>
      <w:bookmarkStart w:id="2641" w:name="_Ref477108094"/>
      <w:bookmarkStart w:id="2642" w:name="_Toc477122352"/>
      <w:r>
        <w:lastRenderedPageBreak/>
        <w:t>Examples</w:t>
      </w:r>
      <w:bookmarkEnd w:id="2640"/>
      <w:bookmarkEnd w:id="2641"/>
      <w:bookmarkEnd w:id="2642"/>
    </w:p>
    <w:p w14:paraId="68486CA2" w14:textId="125457F9" w:rsidR="00225C3B" w:rsidRDefault="009437B5" w:rsidP="00225C3B">
      <w:r>
        <w:t>Some real-world examples of CVRF version 1.2 advisories in XML format</w:t>
      </w:r>
      <w:r w:rsidR="00DE7C62">
        <w:t xml:space="preserve"> are given in this appendix and in the hope, they are useful</w:t>
      </w:r>
      <w:r w:rsidR="00BA3372">
        <w:t xml:space="preserve"> (major edits on text content to emphasize structure)</w:t>
      </w:r>
      <w:r w:rsidR="00DE7C62">
        <w:t>.</w:t>
      </w:r>
    </w:p>
    <w:p w14:paraId="3D7C68D4" w14:textId="34C08413" w:rsidR="00225C3B" w:rsidRDefault="00804C45" w:rsidP="00F003C0">
      <w:pPr>
        <w:pStyle w:val="AppendixHeading2"/>
      </w:pPr>
      <w:bookmarkStart w:id="2643" w:name="_Toc477122353"/>
      <w:r>
        <w:t xml:space="preserve">Sample </w:t>
      </w:r>
      <w:r w:rsidR="00985EF2">
        <w:t xml:space="preserve">Security Advisory </w:t>
      </w:r>
      <w:r>
        <w:t>A</w:t>
      </w:r>
      <w:bookmarkEnd w:id="2643"/>
    </w:p>
    <w:p w14:paraId="68CE6F05" w14:textId="1EAA4032" w:rsidR="00225C3B" w:rsidRDefault="0027548B" w:rsidP="00225C3B">
      <w:r>
        <w:t>Security</w:t>
      </w:r>
      <w:r w:rsidR="00804C45">
        <w:t xml:space="preserve"> </w:t>
      </w:r>
      <w:r w:rsidR="002211FA">
        <w:t>a</w:t>
      </w:r>
      <w:r w:rsidR="00804C45">
        <w:t>dvisory from</w:t>
      </w:r>
      <w:r w:rsidR="00BA3372">
        <w:t xml:space="preserve"> the year 2017</w:t>
      </w:r>
      <w:r w:rsidR="00804C45">
        <w:t>:</w:t>
      </w:r>
    </w:p>
    <w:p w14:paraId="0916208B" w14:textId="6F6D30B5" w:rsidR="00A52BA4" w:rsidRDefault="00A52BA4" w:rsidP="00A52BA4">
      <w:pPr>
        <w:pStyle w:val="Examplesmall"/>
      </w:pPr>
      <w:r w:rsidRPr="00A52BA4">
        <w:t>&lt;?xml version="1.0" encoding="UTF-8"?&gt;</w:t>
      </w:r>
      <w:r w:rsidRPr="00A52BA4">
        <w:br/>
        <w:t xml:space="preserve">&lt;cvrf:cvrfdoc </w:t>
      </w:r>
      <w:r w:rsidRPr="00A52BA4">
        <w:br/>
        <w:t>  xmlns:cpe="http://cpe.mitre.org/language/2.0"</w:t>
      </w:r>
      <w:r w:rsidRPr="00A52BA4">
        <w:br/>
        <w:t>  xmlns:cvrf="http://docs.oasis-open.org/csaf/ns/csaf-cvrf/v1.2/cvrf"</w:t>
      </w:r>
      <w:r w:rsidRPr="00A52BA4">
        <w:br/>
        <w:t>  xmlns:cvrf-common="http://docs.oasis-open.org/csaf/ns/csaf-cvrf/v1.2/common"</w:t>
      </w:r>
      <w:r w:rsidRPr="00A52BA4">
        <w:br/>
        <w:t>  xmlns:cvssv2="http://scap.nist.gov/schema/cvss-v2/1.0"</w:t>
      </w:r>
      <w:r w:rsidRPr="00A52BA4">
        <w:br/>
        <w:t>  xmlns:cvssv3="https://www.first.org/cvss/cvss-v3.0.xsd"</w:t>
      </w:r>
      <w:r w:rsidRPr="00A52BA4">
        <w:br/>
        <w:t>  xmlns:dc="http://purl.org/dc/elements/1.2/"</w:t>
      </w:r>
      <w:r w:rsidRPr="00A52BA4">
        <w:br/>
        <w:t>  xmlns:ns0="http://purl.org/dc/elements/1.1/"</w:t>
      </w:r>
      <w:r w:rsidRPr="00A52BA4">
        <w:br/>
        <w:t>  xmlns:prod="http://docs.oasis-open.org/csaf/ns/csaf-cvrf/v1.2/prod"</w:t>
      </w:r>
      <w:r w:rsidRPr="00A52BA4">
        <w:br/>
        <w:t>  xmlns:scap-core="http://scap.nist.gov/schema/scap-core/1.0"</w:t>
      </w:r>
      <w:r w:rsidRPr="00A52BA4">
        <w:br/>
        <w:t>  xmlns:sch="http://purl.oclc.org/dsdl/schematron"</w:t>
      </w:r>
      <w:r w:rsidRPr="00A52BA4">
        <w:br/>
        <w:t>  xmlns:vuln="http://docs.oasis-open.org/csaf/ns/csaf-cvrf/v1.2/vuln"</w:t>
      </w:r>
      <w:r w:rsidRPr="00A52BA4">
        <w:br/>
        <w:t>  xmlns:xsi="http://www.w3.org/2001/XMLSchema-instance"</w:t>
      </w:r>
      <w:r w:rsidRPr="00A52BA4">
        <w:br/>
        <w:t> </w:t>
      </w:r>
      <w:del w:id="2644" w:author="Stefan Hagen" w:date="2017-03-11T19:58:00Z">
        <w:r w:rsidRPr="00A52BA4" w:rsidDel="00E37B3F">
          <w:delText xml:space="preserve"> </w:delText>
        </w:r>
      </w:del>
      <w:ins w:id="2645" w:author="Stefan Hagen" w:date="2017-03-11T19:58:00Z">
        <w:r w:rsidR="00E37B3F">
          <w:t xml:space="preserve"> </w:t>
        </w:r>
      </w:ins>
      <w:del w:id="2646" w:author="Stefan Hagen" w:date="2017-03-11T19:58:00Z">
        <w:r w:rsidRPr="00A52BA4" w:rsidDel="00E37B3F">
          <w:delText>xsi:schemaLocation="http://docs.oasis-open.org/csaf/ns/csaf-cvrf/v1.2/cvrf</w:delText>
        </w:r>
        <w:r w:rsidRPr="00A52BA4" w:rsidDel="00E37B3F">
          <w:br/>
          <w:delText> </w:delText>
        </w:r>
        <w:r w:rsidDel="00E37B3F">
          <w:delText xml:space="preserve"> </w:delText>
        </w:r>
      </w:del>
      <w:r w:rsidRPr="00A52BA4">
        <w:t>&gt;</w:t>
      </w:r>
      <w:r w:rsidRPr="00A52BA4">
        <w:br/>
      </w:r>
      <w:r>
        <w:t xml:space="preserve">  </w:t>
      </w:r>
      <w:r w:rsidRPr="00A52BA4">
        <w:t>&lt;!-- Document wide context info --&gt;</w:t>
      </w:r>
      <w:r w:rsidRPr="00A52BA4">
        <w:br/>
      </w:r>
      <w:r>
        <w:t xml:space="preserve">  &lt;cvrf:DocumentTitle&gt;AppY Stream Control Transmission Protocol&lt;/cvrf:DocumentTitle&gt;</w:t>
      </w:r>
    </w:p>
    <w:p w14:paraId="30EB3203" w14:textId="77777777" w:rsidR="00A52BA4" w:rsidRDefault="00A52BA4" w:rsidP="00A52BA4">
      <w:pPr>
        <w:pStyle w:val="Examplesmall"/>
      </w:pPr>
      <w:r>
        <w:t xml:space="preserve">  &lt;</w:t>
      </w:r>
      <w:proofErr w:type="gramStart"/>
      <w:r>
        <w:t>cvrf:DocumentType</w:t>
      </w:r>
      <w:proofErr w:type="gramEnd"/>
      <w:r>
        <w:t>&gt;Security Advisory&lt;/cvrf:DocumentType&gt;</w:t>
      </w:r>
    </w:p>
    <w:p w14:paraId="49EA7BCD" w14:textId="77777777" w:rsidR="00A52BA4" w:rsidRDefault="00A52BA4" w:rsidP="00A52BA4">
      <w:pPr>
        <w:pStyle w:val="Examplesmall"/>
      </w:pPr>
      <w:r>
        <w:t xml:space="preserve">  &lt;</w:t>
      </w:r>
      <w:proofErr w:type="gramStart"/>
      <w:r>
        <w:t>cvrf:DocumentPublisher</w:t>
      </w:r>
      <w:proofErr w:type="gramEnd"/>
      <w:r>
        <w:t xml:space="preserve"> Type="Vendor"&gt;</w:t>
      </w:r>
    </w:p>
    <w:p w14:paraId="439C31BA" w14:textId="77777777" w:rsidR="00A52BA4" w:rsidRDefault="00A52BA4" w:rsidP="00A52BA4">
      <w:pPr>
        <w:pStyle w:val="Examplesmall"/>
      </w:pPr>
      <w:r>
        <w:t xml:space="preserve">      &lt;</w:t>
      </w:r>
      <w:proofErr w:type="gramStart"/>
      <w:r>
        <w:t>cvrf:ContactDetails</w:t>
      </w:r>
      <w:proofErr w:type="gramEnd"/>
      <w:r>
        <w:t>&gt;Emergency Support: ...&lt;/cvrf:ContactDetails&gt;</w:t>
      </w:r>
    </w:p>
    <w:p w14:paraId="5A2C86A2" w14:textId="77777777" w:rsidR="00A52BA4" w:rsidRDefault="00A52BA4" w:rsidP="00A52BA4">
      <w:pPr>
        <w:pStyle w:val="Examplesmall"/>
      </w:pPr>
      <w:r>
        <w:t xml:space="preserve">      &lt;</w:t>
      </w:r>
      <w:proofErr w:type="gramStart"/>
      <w:r>
        <w:t>cvrf:IssuingAuthority</w:t>
      </w:r>
      <w:proofErr w:type="gramEnd"/>
      <w:r>
        <w:t>&gt;... Team (PSIRT)....&lt;/cvrf:IssuingAuthority&gt;</w:t>
      </w:r>
    </w:p>
    <w:p w14:paraId="7935DB6D" w14:textId="77777777" w:rsidR="00A52BA4" w:rsidRDefault="00A52BA4" w:rsidP="00A52BA4">
      <w:pPr>
        <w:pStyle w:val="Examplesmall"/>
      </w:pPr>
      <w:r>
        <w:t xml:space="preserve">  &lt;/</w:t>
      </w:r>
      <w:proofErr w:type="gramStart"/>
      <w:r>
        <w:t>cvrf:DocumentPublisher</w:t>
      </w:r>
      <w:proofErr w:type="gramEnd"/>
      <w:r>
        <w:t>&gt;</w:t>
      </w:r>
    </w:p>
    <w:p w14:paraId="222FD7FD" w14:textId="77777777" w:rsidR="00A52BA4" w:rsidRDefault="00A52BA4" w:rsidP="00A52BA4">
      <w:pPr>
        <w:pStyle w:val="Examplesmall"/>
      </w:pPr>
      <w:r>
        <w:t xml:space="preserve">  &lt;</w:t>
      </w:r>
      <w:proofErr w:type="gramStart"/>
      <w:r>
        <w:t>cvrf:DocumentTracking</w:t>
      </w:r>
      <w:proofErr w:type="gramEnd"/>
      <w:r>
        <w:t>&gt;</w:t>
      </w:r>
    </w:p>
    <w:p w14:paraId="207DD443" w14:textId="77777777" w:rsidR="00A52BA4" w:rsidRDefault="00A52BA4" w:rsidP="00A52BA4">
      <w:pPr>
        <w:pStyle w:val="Examplesmall"/>
      </w:pPr>
      <w:r>
        <w:t xml:space="preserve">    &lt;</w:t>
      </w:r>
      <w:proofErr w:type="gramStart"/>
      <w:r>
        <w:t>cvrf:Identification</w:t>
      </w:r>
      <w:proofErr w:type="gramEnd"/>
      <w:r>
        <w:t>&gt;</w:t>
      </w:r>
    </w:p>
    <w:p w14:paraId="1644CF88" w14:textId="77777777" w:rsidR="00A52BA4" w:rsidRDefault="00A52BA4" w:rsidP="00A52BA4">
      <w:pPr>
        <w:pStyle w:val="Examplesmall"/>
      </w:pPr>
      <w:r>
        <w:t xml:space="preserve">      &lt;cvrf:ID&gt;vendorix-sa-20170301-abc&lt;/cvrf:ID&gt;</w:t>
      </w:r>
    </w:p>
    <w:p w14:paraId="68DA48EE" w14:textId="77777777" w:rsidR="00A52BA4" w:rsidRDefault="00A52BA4" w:rsidP="00A52BA4">
      <w:pPr>
        <w:pStyle w:val="Examplesmall"/>
      </w:pPr>
      <w:r>
        <w:t xml:space="preserve">    &lt;/</w:t>
      </w:r>
      <w:proofErr w:type="gramStart"/>
      <w:r>
        <w:t>cvrf:Identification</w:t>
      </w:r>
      <w:proofErr w:type="gramEnd"/>
      <w:r>
        <w:t>&gt;</w:t>
      </w:r>
    </w:p>
    <w:p w14:paraId="192CB8F7" w14:textId="77777777" w:rsidR="00A52BA4" w:rsidRDefault="00A52BA4" w:rsidP="00A52BA4">
      <w:pPr>
        <w:pStyle w:val="Examplesmall"/>
      </w:pPr>
      <w:r>
        <w:t xml:space="preserve">    &lt;</w:t>
      </w:r>
      <w:proofErr w:type="gramStart"/>
      <w:r>
        <w:t>cvrf:Status</w:t>
      </w:r>
      <w:proofErr w:type="gramEnd"/>
      <w:r>
        <w:t>&gt;Final&lt;/cvrf:Status&gt;</w:t>
      </w:r>
    </w:p>
    <w:p w14:paraId="63C0A1C9" w14:textId="77777777" w:rsidR="00A52BA4" w:rsidRDefault="00A52BA4" w:rsidP="00A52BA4">
      <w:pPr>
        <w:pStyle w:val="Examplesmall"/>
      </w:pPr>
      <w:r>
        <w:t xml:space="preserve">    &lt;</w:t>
      </w:r>
      <w:proofErr w:type="gramStart"/>
      <w:r>
        <w:t>cvrf:Version</w:t>
      </w:r>
      <w:proofErr w:type="gramEnd"/>
      <w:r>
        <w:t>&gt;1.0&lt;/cvrf:Version&gt;</w:t>
      </w:r>
    </w:p>
    <w:p w14:paraId="700B95DA" w14:textId="77777777" w:rsidR="00A52BA4" w:rsidRDefault="00A52BA4" w:rsidP="00A52BA4">
      <w:pPr>
        <w:pStyle w:val="Examplesmall"/>
      </w:pPr>
      <w:r>
        <w:t xml:space="preserve">    &lt;</w:t>
      </w:r>
      <w:proofErr w:type="gramStart"/>
      <w:r>
        <w:t>cvrf:RevisionHistory</w:t>
      </w:r>
      <w:proofErr w:type="gramEnd"/>
      <w:r>
        <w:t>&gt;</w:t>
      </w:r>
    </w:p>
    <w:p w14:paraId="0780B360" w14:textId="77777777" w:rsidR="00A52BA4" w:rsidRDefault="00A52BA4" w:rsidP="00A52BA4">
      <w:pPr>
        <w:pStyle w:val="Examplesmall"/>
      </w:pPr>
      <w:r>
        <w:t xml:space="preserve">      &lt;</w:t>
      </w:r>
      <w:proofErr w:type="gramStart"/>
      <w:r>
        <w:t>cvrf:Revision</w:t>
      </w:r>
      <w:proofErr w:type="gramEnd"/>
      <w:r>
        <w:t>&gt;</w:t>
      </w:r>
    </w:p>
    <w:p w14:paraId="6F6E21FE" w14:textId="77777777" w:rsidR="00A52BA4" w:rsidRDefault="00A52BA4" w:rsidP="00A52BA4">
      <w:pPr>
        <w:pStyle w:val="Examplesmall"/>
      </w:pPr>
      <w:r>
        <w:t xml:space="preserve">        &lt;</w:t>
      </w:r>
      <w:proofErr w:type="gramStart"/>
      <w:r>
        <w:t>cvrf:Number</w:t>
      </w:r>
      <w:proofErr w:type="gramEnd"/>
      <w:r>
        <w:t>&gt;1.0&lt;/cvrf:Number&gt;</w:t>
      </w:r>
    </w:p>
    <w:p w14:paraId="6F1B0F59" w14:textId="77777777" w:rsidR="00A52BA4" w:rsidRDefault="00A52BA4" w:rsidP="00A52BA4">
      <w:pPr>
        <w:pStyle w:val="Examplesmall"/>
      </w:pPr>
      <w:r>
        <w:t xml:space="preserve">        &lt;</w:t>
      </w:r>
      <w:proofErr w:type="gramStart"/>
      <w:r>
        <w:t>cvrf:Date</w:t>
      </w:r>
      <w:proofErr w:type="gramEnd"/>
      <w:r>
        <w:t>&gt;2017-03-01T14:58:48&lt;/cvrf:Date&gt;</w:t>
      </w:r>
    </w:p>
    <w:p w14:paraId="7C28AFC1" w14:textId="77777777" w:rsidR="00A52BA4" w:rsidRDefault="00A52BA4" w:rsidP="00A52BA4">
      <w:pPr>
        <w:pStyle w:val="Examplesmall"/>
      </w:pPr>
      <w:r>
        <w:t xml:space="preserve">        &lt;</w:t>
      </w:r>
      <w:proofErr w:type="gramStart"/>
      <w:r>
        <w:t>cvrf:Description</w:t>
      </w:r>
      <w:proofErr w:type="gramEnd"/>
      <w:r>
        <w:t>&gt;Initial public release.&lt;/cvrf:Description&gt;</w:t>
      </w:r>
    </w:p>
    <w:p w14:paraId="3FEB8B01" w14:textId="77777777" w:rsidR="00A52BA4" w:rsidRDefault="00A52BA4" w:rsidP="00A52BA4">
      <w:pPr>
        <w:pStyle w:val="Examplesmall"/>
      </w:pPr>
      <w:r>
        <w:t xml:space="preserve">      &lt;/</w:t>
      </w:r>
      <w:proofErr w:type="gramStart"/>
      <w:r>
        <w:t>cvrf:Revision</w:t>
      </w:r>
      <w:proofErr w:type="gramEnd"/>
      <w:r>
        <w:t>&gt;</w:t>
      </w:r>
    </w:p>
    <w:p w14:paraId="4A4083FF" w14:textId="77777777" w:rsidR="00A52BA4" w:rsidRDefault="00A52BA4" w:rsidP="00A52BA4">
      <w:pPr>
        <w:pStyle w:val="Examplesmall"/>
      </w:pPr>
      <w:r>
        <w:t xml:space="preserve">    &lt;/</w:t>
      </w:r>
      <w:proofErr w:type="gramStart"/>
      <w:r>
        <w:t>cvrf:RevisionHistory</w:t>
      </w:r>
      <w:proofErr w:type="gramEnd"/>
      <w:r>
        <w:t>&gt;</w:t>
      </w:r>
    </w:p>
    <w:p w14:paraId="2814B74A" w14:textId="77777777" w:rsidR="00A52BA4" w:rsidRDefault="00A52BA4" w:rsidP="00A52BA4">
      <w:pPr>
        <w:pStyle w:val="Examplesmall"/>
      </w:pPr>
      <w:r>
        <w:t xml:space="preserve">    &lt;</w:t>
      </w:r>
      <w:proofErr w:type="gramStart"/>
      <w:r>
        <w:t>cvrf:InitialReleaseDate</w:t>
      </w:r>
      <w:proofErr w:type="gramEnd"/>
      <w:r>
        <w:t>&gt;2017-03-01T16:00:00&lt;/cvrf:InitialReleaseDate&gt;</w:t>
      </w:r>
    </w:p>
    <w:p w14:paraId="3DC849B4" w14:textId="77777777" w:rsidR="00A52BA4" w:rsidRDefault="00A52BA4" w:rsidP="00A52BA4">
      <w:pPr>
        <w:pStyle w:val="Examplesmall"/>
      </w:pPr>
      <w:r>
        <w:t xml:space="preserve">    &lt;</w:t>
      </w:r>
      <w:proofErr w:type="gramStart"/>
      <w:r>
        <w:t>cvrf:CurrentReleaseDate</w:t>
      </w:r>
      <w:proofErr w:type="gramEnd"/>
      <w:r>
        <w:t>&gt;2017-03-01T14:58:48&lt;/cvrf:CurrentReleaseDate&gt;</w:t>
      </w:r>
    </w:p>
    <w:p w14:paraId="47C06498" w14:textId="77777777" w:rsidR="00A52BA4" w:rsidRDefault="00A52BA4" w:rsidP="00A52BA4">
      <w:pPr>
        <w:pStyle w:val="Examplesmall"/>
      </w:pPr>
      <w:r>
        <w:t xml:space="preserve">    &lt;</w:t>
      </w:r>
      <w:proofErr w:type="gramStart"/>
      <w:r>
        <w:t>cvrf:Generator</w:t>
      </w:r>
      <w:proofErr w:type="gramEnd"/>
      <w:r>
        <w:t>&gt;</w:t>
      </w:r>
    </w:p>
    <w:p w14:paraId="3ADFEBC4" w14:textId="77777777" w:rsidR="00A52BA4" w:rsidRDefault="00A52BA4" w:rsidP="00A52BA4">
      <w:pPr>
        <w:pStyle w:val="Examplesmall"/>
      </w:pPr>
      <w:r>
        <w:t xml:space="preserve">      &lt;</w:t>
      </w:r>
      <w:proofErr w:type="gramStart"/>
      <w:r>
        <w:t>cvrf:Engine</w:t>
      </w:r>
      <w:proofErr w:type="gramEnd"/>
      <w:r>
        <w:t>&gt;TVCE&lt;/cvrf:Engine&gt;</w:t>
      </w:r>
    </w:p>
    <w:p w14:paraId="3B64A228" w14:textId="77777777" w:rsidR="00A52BA4" w:rsidRDefault="00A52BA4" w:rsidP="00A52BA4">
      <w:pPr>
        <w:pStyle w:val="Examplesmall"/>
      </w:pPr>
      <w:r>
        <w:t xml:space="preserve">    &lt;/</w:t>
      </w:r>
      <w:proofErr w:type="gramStart"/>
      <w:r>
        <w:t>cvrf:Generator</w:t>
      </w:r>
      <w:proofErr w:type="gramEnd"/>
      <w:r>
        <w:t>&gt;</w:t>
      </w:r>
    </w:p>
    <w:p w14:paraId="1EADBE36" w14:textId="77777777" w:rsidR="00A52BA4" w:rsidRDefault="00A52BA4" w:rsidP="00A52BA4">
      <w:pPr>
        <w:pStyle w:val="Examplesmall"/>
      </w:pPr>
      <w:r>
        <w:t xml:space="preserve">  &lt;/</w:t>
      </w:r>
      <w:proofErr w:type="gramStart"/>
      <w:r>
        <w:t>cvrf:DocumentTracking</w:t>
      </w:r>
      <w:proofErr w:type="gramEnd"/>
      <w:r>
        <w:t>&gt;</w:t>
      </w:r>
    </w:p>
    <w:p w14:paraId="0A66E3C1" w14:textId="77777777" w:rsidR="00A52BA4" w:rsidRDefault="00A52BA4" w:rsidP="00A52BA4">
      <w:pPr>
        <w:pStyle w:val="Examplesmall"/>
      </w:pPr>
      <w:r>
        <w:t xml:space="preserve">  &lt;</w:t>
      </w:r>
      <w:proofErr w:type="gramStart"/>
      <w:r>
        <w:t>cvrf:DocumentNotes</w:t>
      </w:r>
      <w:proofErr w:type="gramEnd"/>
      <w:r>
        <w:t>&gt;</w:t>
      </w:r>
    </w:p>
    <w:p w14:paraId="283C1731" w14:textId="6706C076" w:rsidR="00A52BA4" w:rsidRDefault="00A52BA4" w:rsidP="00A52BA4">
      <w:pPr>
        <w:pStyle w:val="Examplesmall"/>
      </w:pPr>
      <w:r>
        <w:t xml:space="preserve">    &lt;</w:t>
      </w:r>
      <w:proofErr w:type="gramStart"/>
      <w:r>
        <w:t>cvrf:Note</w:t>
      </w:r>
      <w:proofErr w:type="gramEnd"/>
      <w:r>
        <w:t xml:space="preserve"> Title="Summary" Type="Gene</w:t>
      </w:r>
      <w:r w:rsidR="00553A3B">
        <w:t>ral" Ordinal="1"&gt;A vulnerability</w:t>
      </w:r>
      <w:r>
        <w:t>...&lt;/cvrf:Note&gt;</w:t>
      </w:r>
    </w:p>
    <w:p w14:paraId="24526F7F" w14:textId="77777777" w:rsidR="00A52BA4" w:rsidRDefault="00A52BA4" w:rsidP="00A52BA4">
      <w:pPr>
        <w:pStyle w:val="Examplesmall"/>
      </w:pPr>
      <w:r>
        <w:t xml:space="preserve">    &lt;</w:t>
      </w:r>
      <w:proofErr w:type="gramStart"/>
      <w:r>
        <w:t>cvrf:Note</w:t>
      </w:r>
      <w:proofErr w:type="gramEnd"/>
      <w:r>
        <w:t xml:space="preserve"> Title="CVSS 3.0 Notice" Type="Other" Ordinal="2"&gt;... &lt;/cvrf:Note&gt;</w:t>
      </w:r>
    </w:p>
    <w:p w14:paraId="098C1390" w14:textId="77777777" w:rsidR="00A52BA4" w:rsidRDefault="00A52BA4" w:rsidP="00A52BA4">
      <w:pPr>
        <w:pStyle w:val="Examplesmall"/>
      </w:pPr>
      <w:r>
        <w:t xml:space="preserve">  &lt;/</w:t>
      </w:r>
      <w:proofErr w:type="gramStart"/>
      <w:r>
        <w:t>cvrf:DocumentNotes</w:t>
      </w:r>
      <w:proofErr w:type="gramEnd"/>
      <w:r>
        <w:t>&gt;</w:t>
      </w:r>
    </w:p>
    <w:p w14:paraId="5DD7262C" w14:textId="77777777" w:rsidR="00A52BA4" w:rsidRDefault="00A52BA4" w:rsidP="00A52BA4">
      <w:pPr>
        <w:pStyle w:val="Examplesmall"/>
      </w:pPr>
      <w:r>
        <w:t xml:space="preserve">  &lt;</w:t>
      </w:r>
      <w:proofErr w:type="gramStart"/>
      <w:r>
        <w:t>cvrf:DocumentReferences</w:t>
      </w:r>
      <w:proofErr w:type="gramEnd"/>
      <w:r>
        <w:t>&gt;</w:t>
      </w:r>
    </w:p>
    <w:p w14:paraId="21E03BEE" w14:textId="77777777" w:rsidR="00A52BA4" w:rsidRDefault="00A52BA4" w:rsidP="00A52BA4">
      <w:pPr>
        <w:pStyle w:val="Examplesmall"/>
      </w:pPr>
      <w:r>
        <w:t xml:space="preserve">    &lt;</w:t>
      </w:r>
      <w:proofErr w:type="gramStart"/>
      <w:r>
        <w:t>cvrf:Reference</w:t>
      </w:r>
      <w:proofErr w:type="gramEnd"/>
      <w:r>
        <w:t xml:space="preserve"> Type="Self"&gt;</w:t>
      </w:r>
    </w:p>
    <w:p w14:paraId="3267DA0D" w14:textId="77777777" w:rsidR="00A52BA4" w:rsidRDefault="00A52BA4" w:rsidP="00A52BA4">
      <w:pPr>
        <w:pStyle w:val="Examplesmall"/>
      </w:pPr>
      <w:r>
        <w:t xml:space="preserve">      &lt;cvrf:URL&gt;https://example.com/sec/vendorix-sa-20170301-abc&lt;/cvrf:URL&gt;</w:t>
      </w:r>
    </w:p>
    <w:p w14:paraId="5524EE3A" w14:textId="77777777" w:rsidR="00A52BA4" w:rsidRDefault="00A52BA4" w:rsidP="00A52BA4">
      <w:pPr>
        <w:pStyle w:val="Examplesmall"/>
      </w:pPr>
      <w:r>
        <w:t xml:space="preserve">      &lt;</w:t>
      </w:r>
      <w:proofErr w:type="gramStart"/>
      <w:r>
        <w:t>cvrf:Description</w:t>
      </w:r>
      <w:proofErr w:type="gramEnd"/>
      <w:r>
        <w:t>&gt;Vendorix Foo AppY...&lt;/cvrf:Description&gt;</w:t>
      </w:r>
    </w:p>
    <w:p w14:paraId="04D4082E" w14:textId="77777777" w:rsidR="00A52BA4" w:rsidRDefault="00A52BA4" w:rsidP="00A52BA4">
      <w:pPr>
        <w:pStyle w:val="Examplesmall"/>
      </w:pPr>
      <w:r>
        <w:t xml:space="preserve">    &lt;/</w:t>
      </w:r>
      <w:proofErr w:type="gramStart"/>
      <w:r>
        <w:t>cvrf:Reference</w:t>
      </w:r>
      <w:proofErr w:type="gramEnd"/>
      <w:r>
        <w:t>&gt;</w:t>
      </w:r>
    </w:p>
    <w:p w14:paraId="3BE16294" w14:textId="287A6836" w:rsidR="00A52BA4" w:rsidRDefault="00A52BA4" w:rsidP="00A52BA4">
      <w:pPr>
        <w:pStyle w:val="Examplesmall"/>
      </w:pPr>
      <w:r>
        <w:t xml:space="preserve">  &lt;/</w:t>
      </w:r>
      <w:proofErr w:type="gramStart"/>
      <w:r>
        <w:t>cvrf:DocumentReferences</w:t>
      </w:r>
      <w:proofErr w:type="gramEnd"/>
      <w:r>
        <w:t>&gt;</w:t>
      </w:r>
      <w:r>
        <w:br w:type="page"/>
      </w:r>
    </w:p>
    <w:p w14:paraId="11D07CB4" w14:textId="7D4B8BA2" w:rsidR="00A52BA4" w:rsidRDefault="00A52BA4" w:rsidP="00A52BA4">
      <w:pPr>
        <w:pStyle w:val="Examplesmall"/>
      </w:pPr>
      <w:r>
        <w:lastRenderedPageBreak/>
        <w:t xml:space="preserve">  </w:t>
      </w:r>
      <w:proofErr w:type="gramStart"/>
      <w:r w:rsidRPr="00A52BA4">
        <w:t>&lt;!--</w:t>
      </w:r>
      <w:proofErr w:type="gramEnd"/>
      <w:r w:rsidRPr="00A52BA4">
        <w:t xml:space="preserve"> Product tree section --&gt;</w:t>
      </w:r>
      <w:r w:rsidRPr="00A52BA4">
        <w:br/>
      </w:r>
      <w:r>
        <w:t xml:space="preserve">  &lt;prod:ProductTree&gt;</w:t>
      </w:r>
    </w:p>
    <w:p w14:paraId="064CC7EE" w14:textId="77777777" w:rsidR="00A52BA4" w:rsidRDefault="00A52BA4" w:rsidP="00A52BA4">
      <w:pPr>
        <w:pStyle w:val="Examplesmall"/>
      </w:pPr>
      <w:r>
        <w:t xml:space="preserve">    &lt;</w:t>
      </w:r>
      <w:proofErr w:type="gramStart"/>
      <w:r>
        <w:t>prod:Branch</w:t>
      </w:r>
      <w:proofErr w:type="gramEnd"/>
      <w:r>
        <w:t xml:space="preserve"> Name="Vendorix" Type="Vendor"&gt;</w:t>
      </w:r>
    </w:p>
    <w:p w14:paraId="4A9EB453" w14:textId="77777777" w:rsidR="00A52BA4" w:rsidRDefault="00A52BA4" w:rsidP="00A52BA4">
      <w:pPr>
        <w:pStyle w:val="Examplesmall"/>
      </w:pPr>
      <w:r>
        <w:t xml:space="preserve">      &lt;</w:t>
      </w:r>
      <w:proofErr w:type="gramStart"/>
      <w:r>
        <w:t>prod:Branch</w:t>
      </w:r>
      <w:proofErr w:type="gramEnd"/>
      <w:r>
        <w:t xml:space="preserve"> Name="... Appliances" Type="Product Name"&gt;</w:t>
      </w:r>
    </w:p>
    <w:p w14:paraId="4578BD34" w14:textId="77777777" w:rsidR="00A52BA4" w:rsidRDefault="00A52BA4" w:rsidP="00A52BA4">
      <w:pPr>
        <w:pStyle w:val="Examplesmall"/>
      </w:pPr>
      <w:r>
        <w:t xml:space="preserve">        &lt;</w:t>
      </w:r>
      <w:proofErr w:type="gramStart"/>
      <w:r>
        <w:t>prod:Branch</w:t>
      </w:r>
      <w:proofErr w:type="gramEnd"/>
      <w:r>
        <w:t xml:space="preserve"> Name="1.0" Type="Product Version"&gt;</w:t>
      </w:r>
    </w:p>
    <w:p w14:paraId="43FF40B1" w14:textId="77777777" w:rsidR="00A52BA4" w:rsidRDefault="00A52BA4" w:rsidP="00A52BA4">
      <w:pPr>
        <w:pStyle w:val="Examplesmall"/>
      </w:pPr>
      <w:r>
        <w:t xml:space="preserve">          &lt;</w:t>
      </w:r>
      <w:proofErr w:type="gramStart"/>
      <w:r>
        <w:t>prod:Branch</w:t>
      </w:r>
      <w:proofErr w:type="gramEnd"/>
      <w:r>
        <w:t xml:space="preserve"> Name=".0" Type="Service Pack"&gt;</w:t>
      </w:r>
    </w:p>
    <w:p w14:paraId="0D724BDF" w14:textId="77777777" w:rsidR="00553A3B" w:rsidRDefault="00A52BA4" w:rsidP="00A52BA4">
      <w:pPr>
        <w:pStyle w:val="Examplesmall"/>
      </w:pPr>
      <w:r>
        <w:t xml:space="preserve">                &lt;</w:t>
      </w:r>
      <w:proofErr w:type="gramStart"/>
      <w:r>
        <w:t>prod:FullProductName</w:t>
      </w:r>
      <w:proofErr w:type="gramEnd"/>
      <w:r w:rsidR="00553A3B">
        <w:t xml:space="preserve"> ProductID="CVRFPID-223152"&gt;...</w:t>
      </w:r>
    </w:p>
    <w:p w14:paraId="3261A71C" w14:textId="364B4EC9" w:rsidR="00A52BA4" w:rsidRDefault="00553A3B" w:rsidP="00553A3B">
      <w:pPr>
        <w:pStyle w:val="Examplesmall"/>
      </w:pPr>
      <w:r>
        <w:t xml:space="preserve">                  </w:t>
      </w:r>
      <w:r w:rsidR="00A52BA4">
        <w:t>AppY 1.0.0&lt;/</w:t>
      </w:r>
      <w:proofErr w:type="gramStart"/>
      <w:r w:rsidR="00A52BA4">
        <w:t>prod:FullProductName</w:t>
      </w:r>
      <w:proofErr w:type="gramEnd"/>
      <w:r w:rsidR="00A52BA4">
        <w:t>&gt;</w:t>
      </w:r>
    </w:p>
    <w:p w14:paraId="6754AAB8" w14:textId="77777777" w:rsidR="00A52BA4" w:rsidRDefault="00A52BA4" w:rsidP="00A52BA4">
      <w:pPr>
        <w:pStyle w:val="Examplesmall"/>
      </w:pPr>
      <w:r>
        <w:t xml:space="preserve">          &lt;/</w:t>
      </w:r>
      <w:proofErr w:type="gramStart"/>
      <w:r>
        <w:t>prod:Branch</w:t>
      </w:r>
      <w:proofErr w:type="gramEnd"/>
      <w:r>
        <w:t>&gt;</w:t>
      </w:r>
    </w:p>
    <w:p w14:paraId="362654F9" w14:textId="77777777" w:rsidR="00A52BA4" w:rsidRDefault="00A52BA4" w:rsidP="00A52BA4">
      <w:pPr>
        <w:pStyle w:val="Examplesmall"/>
      </w:pPr>
      <w:r>
        <w:t xml:space="preserve">          &lt;</w:t>
      </w:r>
      <w:proofErr w:type="gramStart"/>
      <w:r>
        <w:t>prod:Branch</w:t>
      </w:r>
      <w:proofErr w:type="gramEnd"/>
      <w:r>
        <w:t xml:space="preserve"> Name="(2)" Type="Service Pack"&gt;</w:t>
      </w:r>
    </w:p>
    <w:p w14:paraId="021A3BFB" w14:textId="77777777" w:rsidR="00553A3B" w:rsidRDefault="00A52BA4" w:rsidP="00A52BA4">
      <w:pPr>
        <w:pStyle w:val="Examplesmall"/>
      </w:pPr>
      <w:r>
        <w:t xml:space="preserve">                &lt;</w:t>
      </w:r>
      <w:proofErr w:type="gramStart"/>
      <w:r>
        <w:t>prod:FullProductName</w:t>
      </w:r>
      <w:proofErr w:type="gramEnd"/>
      <w:r>
        <w:t xml:space="preserve"> ProductID="CVRFPID-223153"&gt;... </w:t>
      </w:r>
    </w:p>
    <w:p w14:paraId="77969F28" w14:textId="7D88A729" w:rsidR="00A52BA4" w:rsidRDefault="00553A3B" w:rsidP="00A52BA4">
      <w:pPr>
        <w:pStyle w:val="Examplesmall"/>
      </w:pPr>
      <w:r>
        <w:t xml:space="preserve">                  </w:t>
      </w:r>
      <w:r w:rsidR="00A52BA4">
        <w:t>AppY 1.0(</w:t>
      </w:r>
      <w:proofErr w:type="gramStart"/>
      <w:r w:rsidR="00A52BA4">
        <w:t>2)&lt;</w:t>
      </w:r>
      <w:proofErr w:type="gramEnd"/>
      <w:r w:rsidR="00A52BA4">
        <w:t>/prod:FullProductName&gt;</w:t>
      </w:r>
    </w:p>
    <w:p w14:paraId="6864C567" w14:textId="77777777" w:rsidR="00A52BA4" w:rsidRDefault="00A52BA4" w:rsidP="00A52BA4">
      <w:pPr>
        <w:pStyle w:val="Examplesmall"/>
      </w:pPr>
      <w:r>
        <w:t xml:space="preserve">          &lt;/</w:t>
      </w:r>
      <w:proofErr w:type="gramStart"/>
      <w:r>
        <w:t>prod:Branch</w:t>
      </w:r>
      <w:proofErr w:type="gramEnd"/>
      <w:r>
        <w:t>&gt;</w:t>
      </w:r>
    </w:p>
    <w:p w14:paraId="7CF5F4A1" w14:textId="77777777" w:rsidR="00A52BA4" w:rsidRDefault="00A52BA4" w:rsidP="00A52BA4">
      <w:pPr>
        <w:pStyle w:val="Examplesmall"/>
      </w:pPr>
      <w:r>
        <w:t xml:space="preserve">        &lt;/</w:t>
      </w:r>
      <w:proofErr w:type="gramStart"/>
      <w:r>
        <w:t>prod:Branch</w:t>
      </w:r>
      <w:proofErr w:type="gramEnd"/>
      <w:r>
        <w:t>&gt;</w:t>
      </w:r>
    </w:p>
    <w:p w14:paraId="02B6BA21" w14:textId="77777777" w:rsidR="00A52BA4" w:rsidRDefault="00A52BA4" w:rsidP="00A52BA4">
      <w:pPr>
        <w:pStyle w:val="Examplesmall"/>
      </w:pPr>
      <w:r>
        <w:t xml:space="preserve">        &lt;</w:t>
      </w:r>
      <w:proofErr w:type="gramStart"/>
      <w:r>
        <w:t>prod:Branch</w:t>
      </w:r>
      <w:proofErr w:type="gramEnd"/>
      <w:r>
        <w:t xml:space="preserve"> Name="1.1" Type="Product Version"&gt;</w:t>
      </w:r>
    </w:p>
    <w:p w14:paraId="370F3E5C" w14:textId="77777777" w:rsidR="00A52BA4" w:rsidRDefault="00A52BA4" w:rsidP="00A52BA4">
      <w:pPr>
        <w:pStyle w:val="Examplesmall"/>
      </w:pPr>
      <w:r>
        <w:t xml:space="preserve">          &lt;</w:t>
      </w:r>
      <w:proofErr w:type="gramStart"/>
      <w:r>
        <w:t>prod:Branch</w:t>
      </w:r>
      <w:proofErr w:type="gramEnd"/>
      <w:r>
        <w:t xml:space="preserve"> Name=".0" Type="Service Pack"&gt;</w:t>
      </w:r>
    </w:p>
    <w:p w14:paraId="7E81C9CD" w14:textId="77777777" w:rsidR="00553A3B" w:rsidRDefault="00A52BA4" w:rsidP="00A52BA4">
      <w:pPr>
        <w:pStyle w:val="Examplesmall"/>
      </w:pPr>
      <w:r>
        <w:t xml:space="preserve">                &lt;</w:t>
      </w:r>
      <w:proofErr w:type="gramStart"/>
      <w:r>
        <w:t>prod:FullProductName</w:t>
      </w:r>
      <w:proofErr w:type="gramEnd"/>
      <w:r>
        <w:t xml:space="preserve"> ProductID="CVRFPID-223155"&gt;... </w:t>
      </w:r>
    </w:p>
    <w:p w14:paraId="5ED81601" w14:textId="10F286A3" w:rsidR="00A52BA4" w:rsidRDefault="00553A3B" w:rsidP="00A52BA4">
      <w:pPr>
        <w:pStyle w:val="Examplesmall"/>
      </w:pPr>
      <w:r>
        <w:t xml:space="preserve">                  </w:t>
      </w:r>
      <w:r w:rsidR="00A52BA4">
        <w:t>AppY 1.1.0&lt;/</w:t>
      </w:r>
      <w:proofErr w:type="gramStart"/>
      <w:r w:rsidR="00A52BA4">
        <w:t>prod:FullProductName</w:t>
      </w:r>
      <w:proofErr w:type="gramEnd"/>
      <w:r w:rsidR="00A52BA4">
        <w:t>&gt;</w:t>
      </w:r>
    </w:p>
    <w:p w14:paraId="22D11941" w14:textId="77777777" w:rsidR="00A52BA4" w:rsidRDefault="00A52BA4" w:rsidP="00A52BA4">
      <w:pPr>
        <w:pStyle w:val="Examplesmall"/>
      </w:pPr>
      <w:r>
        <w:t xml:space="preserve">          &lt;/</w:t>
      </w:r>
      <w:proofErr w:type="gramStart"/>
      <w:r>
        <w:t>prod:Branch</w:t>
      </w:r>
      <w:proofErr w:type="gramEnd"/>
      <w:r>
        <w:t>&gt;</w:t>
      </w:r>
    </w:p>
    <w:p w14:paraId="4AC293E0" w14:textId="77777777" w:rsidR="00A52BA4" w:rsidRDefault="00A52BA4" w:rsidP="00A52BA4">
      <w:pPr>
        <w:pStyle w:val="Examplesmall"/>
      </w:pPr>
      <w:r>
        <w:t xml:space="preserve">              &lt;</w:t>
      </w:r>
      <w:proofErr w:type="gramStart"/>
      <w:r>
        <w:t>prod:Branch</w:t>
      </w:r>
      <w:proofErr w:type="gramEnd"/>
      <w:r>
        <w:t xml:space="preserve"> Name="(1)" Type="Service Pack"&gt;</w:t>
      </w:r>
    </w:p>
    <w:p w14:paraId="4323CCD1" w14:textId="77777777" w:rsidR="00553A3B" w:rsidRDefault="00A52BA4" w:rsidP="00A52BA4">
      <w:pPr>
        <w:pStyle w:val="Examplesmall"/>
      </w:pPr>
      <w:r>
        <w:t xml:space="preserve">                &lt;</w:t>
      </w:r>
      <w:proofErr w:type="gramStart"/>
      <w:r>
        <w:t>prod:FullProductName</w:t>
      </w:r>
      <w:proofErr w:type="gramEnd"/>
      <w:r>
        <w:t xml:space="preserve"> ProductID="CVRFPID-223156"&gt;... </w:t>
      </w:r>
    </w:p>
    <w:p w14:paraId="25AFDA3C" w14:textId="62B92B94" w:rsidR="00A52BA4" w:rsidRDefault="00553A3B" w:rsidP="00A52BA4">
      <w:pPr>
        <w:pStyle w:val="Examplesmall"/>
      </w:pPr>
      <w:r>
        <w:t xml:space="preserve">                  </w:t>
      </w:r>
      <w:r w:rsidR="00A52BA4">
        <w:t>AppY 1.1(</w:t>
      </w:r>
      <w:proofErr w:type="gramStart"/>
      <w:r w:rsidR="00A52BA4">
        <w:t>1)&lt;</w:t>
      </w:r>
      <w:proofErr w:type="gramEnd"/>
      <w:r w:rsidR="00A52BA4">
        <w:t>/prod:FullProductName&gt;</w:t>
      </w:r>
    </w:p>
    <w:p w14:paraId="6653EBD0" w14:textId="77777777" w:rsidR="00A52BA4" w:rsidRDefault="00A52BA4" w:rsidP="00A52BA4">
      <w:pPr>
        <w:pStyle w:val="Examplesmall"/>
      </w:pPr>
      <w:r>
        <w:t xml:space="preserve">              &lt;/</w:t>
      </w:r>
      <w:proofErr w:type="gramStart"/>
      <w:r>
        <w:t>prod:Branch</w:t>
      </w:r>
      <w:proofErr w:type="gramEnd"/>
      <w:r>
        <w:t>&gt;</w:t>
      </w:r>
    </w:p>
    <w:p w14:paraId="3C8A775C" w14:textId="77777777" w:rsidR="00A52BA4" w:rsidRDefault="00A52BA4" w:rsidP="00A52BA4">
      <w:pPr>
        <w:pStyle w:val="Examplesmall"/>
      </w:pPr>
      <w:r>
        <w:t xml:space="preserve">        &lt;/</w:t>
      </w:r>
      <w:proofErr w:type="gramStart"/>
      <w:r>
        <w:t>prod:Branch</w:t>
      </w:r>
      <w:proofErr w:type="gramEnd"/>
      <w:r>
        <w:t>&gt;</w:t>
      </w:r>
    </w:p>
    <w:p w14:paraId="2711D45F" w14:textId="77777777" w:rsidR="00A52BA4" w:rsidRDefault="00A52BA4" w:rsidP="00A52BA4">
      <w:pPr>
        <w:pStyle w:val="Examplesmall"/>
      </w:pPr>
      <w:r>
        <w:t xml:space="preserve">      &lt;/</w:t>
      </w:r>
      <w:proofErr w:type="gramStart"/>
      <w:r>
        <w:t>prod:Branch</w:t>
      </w:r>
      <w:proofErr w:type="gramEnd"/>
      <w:r>
        <w:t>&gt;</w:t>
      </w:r>
    </w:p>
    <w:p w14:paraId="720D1314" w14:textId="77777777" w:rsidR="00A52BA4" w:rsidRDefault="00A52BA4" w:rsidP="00A52BA4">
      <w:pPr>
        <w:pStyle w:val="Examplesmall"/>
      </w:pPr>
      <w:r>
        <w:t xml:space="preserve">    &lt;/</w:t>
      </w:r>
      <w:proofErr w:type="gramStart"/>
      <w:r>
        <w:t>prod:Branch</w:t>
      </w:r>
      <w:proofErr w:type="gramEnd"/>
      <w:r>
        <w:t>&gt;</w:t>
      </w:r>
    </w:p>
    <w:p w14:paraId="7AA1ECE9" w14:textId="77777777" w:rsidR="00A52BA4" w:rsidRDefault="00A52BA4" w:rsidP="00A52BA4">
      <w:pPr>
        <w:pStyle w:val="Examplesmall"/>
      </w:pPr>
      <w:r>
        <w:t xml:space="preserve">  &lt;/</w:t>
      </w:r>
      <w:proofErr w:type="gramStart"/>
      <w:r>
        <w:t>prod:ProductTree</w:t>
      </w:r>
      <w:proofErr w:type="gramEnd"/>
      <w:r>
        <w:t>&gt;</w:t>
      </w:r>
    </w:p>
    <w:p w14:paraId="24FF7D21" w14:textId="58D6D27E" w:rsidR="00A52BA4" w:rsidRDefault="00A52BA4" w:rsidP="00A52BA4">
      <w:pPr>
        <w:pStyle w:val="Examplesmall"/>
      </w:pPr>
      <w:r>
        <w:t xml:space="preserve">  </w:t>
      </w:r>
      <w:proofErr w:type="gramStart"/>
      <w:r w:rsidRPr="00A52BA4">
        <w:t>&lt;!--</w:t>
      </w:r>
      <w:proofErr w:type="gramEnd"/>
      <w:r w:rsidRPr="00A52BA4">
        <w:t xml:space="preserve"> Vulnerability section --&gt;</w:t>
      </w:r>
      <w:r w:rsidRPr="00A52BA4">
        <w:br/>
      </w:r>
      <w:r>
        <w:t xml:space="preserve">  &lt;vuln:Vulnerability Ordinal="1"&gt;</w:t>
      </w:r>
    </w:p>
    <w:p w14:paraId="78702CBB" w14:textId="77777777" w:rsidR="00A52BA4" w:rsidRDefault="00A52BA4" w:rsidP="00A52BA4">
      <w:pPr>
        <w:pStyle w:val="Examplesmall"/>
      </w:pPr>
      <w:r>
        <w:t xml:space="preserve">    &lt;</w:t>
      </w:r>
      <w:proofErr w:type="gramStart"/>
      <w:r>
        <w:t>vuln:Title</w:t>
      </w:r>
      <w:proofErr w:type="gramEnd"/>
      <w:r>
        <w:t>&gt;... Transmission Protocol  ...&lt;/vuln:Title&gt;</w:t>
      </w:r>
    </w:p>
    <w:p w14:paraId="027108A9" w14:textId="77777777" w:rsidR="00A52BA4" w:rsidRDefault="00A52BA4" w:rsidP="00A52BA4">
      <w:pPr>
        <w:pStyle w:val="Examplesmall"/>
      </w:pPr>
      <w:r>
        <w:t xml:space="preserve">    &lt;vuln:ID SystemName="Vendorix Bug ID"&gt;VDXvc83320&lt;/vuln:ID&gt;</w:t>
      </w:r>
    </w:p>
    <w:p w14:paraId="4565DF49" w14:textId="77777777" w:rsidR="00A52BA4" w:rsidRDefault="00A52BA4" w:rsidP="00A52BA4">
      <w:pPr>
        <w:pStyle w:val="Examplesmall"/>
      </w:pPr>
      <w:r>
        <w:t xml:space="preserve">    &lt;</w:t>
      </w:r>
      <w:proofErr w:type="gramStart"/>
      <w:r>
        <w:t>vuln:Notes</w:t>
      </w:r>
      <w:proofErr w:type="gramEnd"/>
      <w:r>
        <w:t>&gt;</w:t>
      </w:r>
    </w:p>
    <w:p w14:paraId="7033CD95" w14:textId="77777777" w:rsidR="00A52BA4" w:rsidRDefault="00A52BA4" w:rsidP="00A52BA4">
      <w:pPr>
        <w:pStyle w:val="Examplesmall"/>
      </w:pPr>
      <w:r>
        <w:t xml:space="preserve">      &lt;</w:t>
      </w:r>
      <w:proofErr w:type="gramStart"/>
      <w:r>
        <w:t>vuln:Note</w:t>
      </w:r>
      <w:proofErr w:type="gramEnd"/>
      <w:r>
        <w:t xml:space="preserve"> Title="Summary" Type="Summary" Ordinal="1"&gt;A vuln ...&lt;/vuln:Note&gt;</w:t>
      </w:r>
    </w:p>
    <w:p w14:paraId="74C9B7FC" w14:textId="77777777" w:rsidR="00553A3B" w:rsidRDefault="00A52BA4" w:rsidP="00A52BA4">
      <w:pPr>
        <w:pStyle w:val="Examplesmall"/>
      </w:pPr>
      <w:r>
        <w:t xml:space="preserve">      &lt;</w:t>
      </w:r>
      <w:proofErr w:type="gramStart"/>
      <w:r>
        <w:t>vuln:Note</w:t>
      </w:r>
      <w:proofErr w:type="gramEnd"/>
      <w:r>
        <w:t xml:space="preserve"> Title="Vendorix Bug IDs" Type="Other" Ordinal="3"&gt;</w:t>
      </w:r>
    </w:p>
    <w:p w14:paraId="0E62CAB6" w14:textId="2C9DC25C" w:rsidR="00A52BA4" w:rsidRDefault="00553A3B" w:rsidP="00A52BA4">
      <w:pPr>
        <w:pStyle w:val="Examplesmall"/>
      </w:pPr>
      <w:r>
        <w:t xml:space="preserve">        </w:t>
      </w:r>
      <w:r w:rsidR="00A52BA4">
        <w:t>VDXvc83320&lt;/</w:t>
      </w:r>
      <w:proofErr w:type="gramStart"/>
      <w:r w:rsidR="00A52BA4">
        <w:t>vuln:Note</w:t>
      </w:r>
      <w:proofErr w:type="gramEnd"/>
      <w:r w:rsidR="00A52BA4">
        <w:t>&gt;</w:t>
      </w:r>
    </w:p>
    <w:p w14:paraId="7F076C13" w14:textId="77777777" w:rsidR="00A52BA4" w:rsidRDefault="00A52BA4" w:rsidP="00A52BA4">
      <w:pPr>
        <w:pStyle w:val="Examplesmall"/>
      </w:pPr>
      <w:r>
        <w:t xml:space="preserve">    &lt;/</w:t>
      </w:r>
      <w:proofErr w:type="gramStart"/>
      <w:r>
        <w:t>vuln:Notes</w:t>
      </w:r>
      <w:proofErr w:type="gramEnd"/>
      <w:r>
        <w:t>&gt;</w:t>
      </w:r>
    </w:p>
    <w:p w14:paraId="5ACA0B70" w14:textId="77777777" w:rsidR="00A52BA4" w:rsidRDefault="00A52BA4" w:rsidP="00A52BA4">
      <w:pPr>
        <w:pStyle w:val="Examplesmall"/>
      </w:pPr>
      <w:r>
        <w:t xml:space="preserve">    &lt;</w:t>
      </w:r>
      <w:proofErr w:type="gramStart"/>
      <w:r>
        <w:t>vuln:CVE</w:t>
      </w:r>
      <w:proofErr w:type="gramEnd"/>
      <w:r>
        <w:t>&gt;CVE-2017-3826&lt;/vuln:CVE&gt;</w:t>
      </w:r>
    </w:p>
    <w:p w14:paraId="1425AF51" w14:textId="77777777" w:rsidR="00A52BA4" w:rsidRDefault="00A52BA4" w:rsidP="00A52BA4">
      <w:pPr>
        <w:pStyle w:val="Examplesmall"/>
      </w:pPr>
      <w:r>
        <w:t xml:space="preserve">    &lt;</w:t>
      </w:r>
      <w:proofErr w:type="gramStart"/>
      <w:r>
        <w:t>vuln:ProductStatuses</w:t>
      </w:r>
      <w:proofErr w:type="gramEnd"/>
      <w:r>
        <w:t>&gt;</w:t>
      </w:r>
    </w:p>
    <w:p w14:paraId="04C371EC" w14:textId="77777777" w:rsidR="00A52BA4" w:rsidRDefault="00A52BA4" w:rsidP="00A52BA4">
      <w:pPr>
        <w:pStyle w:val="Examplesmall"/>
      </w:pPr>
      <w:r>
        <w:t xml:space="preserve">      &lt;</w:t>
      </w:r>
      <w:proofErr w:type="gramStart"/>
      <w:r>
        <w:t>vuln:Status</w:t>
      </w:r>
      <w:proofErr w:type="gramEnd"/>
      <w:r>
        <w:t xml:space="preserve"> Type="Known Affected"&gt;</w:t>
      </w:r>
    </w:p>
    <w:p w14:paraId="58F626C0" w14:textId="77777777" w:rsidR="00A52BA4" w:rsidRDefault="00A52BA4" w:rsidP="00A52BA4">
      <w:pPr>
        <w:pStyle w:val="Examplesmall"/>
      </w:pPr>
      <w:r>
        <w:t xml:space="preserve">        &lt;</w:t>
      </w:r>
      <w:proofErr w:type="gramStart"/>
      <w:r>
        <w:t>vuln:ProductID</w:t>
      </w:r>
      <w:proofErr w:type="gramEnd"/>
      <w:r>
        <w:t>&gt;CVRFPID-223152&lt;/vuln:ProductID&gt;</w:t>
      </w:r>
    </w:p>
    <w:p w14:paraId="7639808B" w14:textId="77777777" w:rsidR="00A52BA4" w:rsidRDefault="00A52BA4" w:rsidP="00A52BA4">
      <w:pPr>
        <w:pStyle w:val="Examplesmall"/>
      </w:pPr>
      <w:r>
        <w:t xml:space="preserve">        &lt;</w:t>
      </w:r>
      <w:proofErr w:type="gramStart"/>
      <w:r>
        <w:t>vuln:ProductID</w:t>
      </w:r>
      <w:proofErr w:type="gramEnd"/>
      <w:r>
        <w:t>&gt;CVRFPID-223153&lt;/vuln:ProductID&gt;</w:t>
      </w:r>
    </w:p>
    <w:p w14:paraId="17054AD0" w14:textId="77777777" w:rsidR="00A52BA4" w:rsidRDefault="00A52BA4" w:rsidP="00A52BA4">
      <w:pPr>
        <w:pStyle w:val="Examplesmall"/>
      </w:pPr>
      <w:r>
        <w:t xml:space="preserve">        &lt;</w:t>
      </w:r>
      <w:proofErr w:type="gramStart"/>
      <w:r>
        <w:t>vuln:ProductID</w:t>
      </w:r>
      <w:proofErr w:type="gramEnd"/>
      <w:r>
        <w:t>&gt;CVRFPID-223155&lt;/vuln:ProductID&gt;</w:t>
      </w:r>
    </w:p>
    <w:p w14:paraId="4113B9D8" w14:textId="77777777" w:rsidR="00A52BA4" w:rsidRDefault="00A52BA4" w:rsidP="00A52BA4">
      <w:pPr>
        <w:pStyle w:val="Examplesmall"/>
      </w:pPr>
      <w:r>
        <w:t xml:space="preserve">        &lt;</w:t>
      </w:r>
      <w:proofErr w:type="gramStart"/>
      <w:r>
        <w:t>vuln:ProductID</w:t>
      </w:r>
      <w:proofErr w:type="gramEnd"/>
      <w:r>
        <w:t>&gt;CVRFPID-223156&lt;/vuln:ProductID&gt;</w:t>
      </w:r>
    </w:p>
    <w:p w14:paraId="2CCD7AB9" w14:textId="77777777" w:rsidR="00A52BA4" w:rsidRDefault="00A52BA4" w:rsidP="00A52BA4">
      <w:pPr>
        <w:pStyle w:val="Examplesmall"/>
      </w:pPr>
      <w:r>
        <w:t xml:space="preserve">      &lt;/</w:t>
      </w:r>
      <w:proofErr w:type="gramStart"/>
      <w:r>
        <w:t>vuln:Status</w:t>
      </w:r>
      <w:proofErr w:type="gramEnd"/>
      <w:r>
        <w:t>&gt;</w:t>
      </w:r>
    </w:p>
    <w:p w14:paraId="61E9CA38" w14:textId="77777777" w:rsidR="00A52BA4" w:rsidRDefault="00A52BA4" w:rsidP="00A52BA4">
      <w:pPr>
        <w:pStyle w:val="Examplesmall"/>
      </w:pPr>
      <w:r>
        <w:t xml:space="preserve">    &lt;/</w:t>
      </w:r>
      <w:proofErr w:type="gramStart"/>
      <w:r>
        <w:t>vuln:ProductStatuses</w:t>
      </w:r>
      <w:proofErr w:type="gramEnd"/>
      <w:r>
        <w:t>&gt;</w:t>
      </w:r>
    </w:p>
    <w:p w14:paraId="60FFBD54" w14:textId="77777777" w:rsidR="00A52BA4" w:rsidRDefault="00A52BA4" w:rsidP="00A52BA4">
      <w:pPr>
        <w:pStyle w:val="Examplesmall"/>
      </w:pPr>
      <w:r>
        <w:t xml:space="preserve">    &lt;</w:t>
      </w:r>
      <w:proofErr w:type="gramStart"/>
      <w:r>
        <w:t>vuln:CVSSScoreSets</w:t>
      </w:r>
      <w:proofErr w:type="gramEnd"/>
      <w:r>
        <w:t>&gt;</w:t>
      </w:r>
    </w:p>
    <w:p w14:paraId="4E0F2A70" w14:textId="77777777" w:rsidR="00A52BA4" w:rsidRDefault="00A52BA4" w:rsidP="00A52BA4">
      <w:pPr>
        <w:pStyle w:val="Examplesmall"/>
      </w:pPr>
      <w:r>
        <w:t xml:space="preserve">      &lt;</w:t>
      </w:r>
      <w:proofErr w:type="gramStart"/>
      <w:r>
        <w:t>vuln:ScoreSetV</w:t>
      </w:r>
      <w:proofErr w:type="gramEnd"/>
      <w:r>
        <w:t>3&gt;</w:t>
      </w:r>
    </w:p>
    <w:p w14:paraId="36DBEC3F" w14:textId="77777777" w:rsidR="00A52BA4" w:rsidRDefault="00A52BA4" w:rsidP="00A52BA4">
      <w:pPr>
        <w:pStyle w:val="Examplesmall"/>
      </w:pPr>
      <w:r>
        <w:t xml:space="preserve">        &lt;</w:t>
      </w:r>
      <w:proofErr w:type="gramStart"/>
      <w:r>
        <w:t>vuln:BaseScoreV</w:t>
      </w:r>
      <w:proofErr w:type="gramEnd"/>
      <w:r>
        <w:t>3&gt;7.5&lt;/vuln:BaseScoreV3&gt;</w:t>
      </w:r>
    </w:p>
    <w:p w14:paraId="2E02F365" w14:textId="77777777" w:rsidR="00A52BA4" w:rsidRDefault="00A52BA4" w:rsidP="00A52BA4">
      <w:pPr>
        <w:pStyle w:val="Examplesmall"/>
      </w:pPr>
      <w:r>
        <w:t xml:space="preserve">        &lt;</w:t>
      </w:r>
      <w:proofErr w:type="gramStart"/>
      <w:r>
        <w:t>vuln:VectorV</w:t>
      </w:r>
      <w:proofErr w:type="gramEnd"/>
      <w:r>
        <w:t>3&gt;CVSS:3.0/AV:N/AC:L/PR:N/UI:N/S:U/C:N/I:N/A:H&lt;/vuln:VectorV3&gt;</w:t>
      </w:r>
    </w:p>
    <w:p w14:paraId="4240409C" w14:textId="77777777" w:rsidR="00A52BA4" w:rsidRDefault="00A52BA4" w:rsidP="00A52BA4">
      <w:pPr>
        <w:pStyle w:val="Examplesmall"/>
      </w:pPr>
      <w:r>
        <w:t xml:space="preserve">         &lt;/</w:t>
      </w:r>
      <w:proofErr w:type="gramStart"/>
      <w:r>
        <w:t>vuln:ScoreSetV</w:t>
      </w:r>
      <w:proofErr w:type="gramEnd"/>
      <w:r>
        <w:t>3&gt;</w:t>
      </w:r>
    </w:p>
    <w:p w14:paraId="35FB6F1F" w14:textId="77777777" w:rsidR="00A52BA4" w:rsidRDefault="00A52BA4" w:rsidP="00A52BA4">
      <w:pPr>
        <w:pStyle w:val="Examplesmall"/>
      </w:pPr>
      <w:r>
        <w:t xml:space="preserve">      &lt;/</w:t>
      </w:r>
      <w:proofErr w:type="gramStart"/>
      <w:r>
        <w:t>vuln:CVSSScoreSets</w:t>
      </w:r>
      <w:proofErr w:type="gramEnd"/>
      <w:r>
        <w:t>&gt;</w:t>
      </w:r>
    </w:p>
    <w:p w14:paraId="09E2D8EC" w14:textId="77777777" w:rsidR="00A52BA4" w:rsidRDefault="00A52BA4" w:rsidP="00A52BA4">
      <w:pPr>
        <w:pStyle w:val="Examplesmall"/>
      </w:pPr>
      <w:r>
        <w:t xml:space="preserve">    &lt;</w:t>
      </w:r>
      <w:proofErr w:type="gramStart"/>
      <w:r>
        <w:t>vuln:Remediations</w:t>
      </w:r>
      <w:proofErr w:type="gramEnd"/>
      <w:r>
        <w:t>&gt;</w:t>
      </w:r>
    </w:p>
    <w:p w14:paraId="5EA89559" w14:textId="77777777" w:rsidR="00A52BA4" w:rsidRDefault="00A52BA4" w:rsidP="00A52BA4">
      <w:pPr>
        <w:pStyle w:val="Examplesmall"/>
      </w:pPr>
      <w:r>
        <w:t xml:space="preserve">      &lt;</w:t>
      </w:r>
      <w:proofErr w:type="gramStart"/>
      <w:r>
        <w:t>vuln:Remediation</w:t>
      </w:r>
      <w:proofErr w:type="gramEnd"/>
      <w:r>
        <w:t xml:space="preserve"> Type="Workaround"&gt;</w:t>
      </w:r>
    </w:p>
    <w:p w14:paraId="04765958" w14:textId="77777777" w:rsidR="00A52BA4" w:rsidRDefault="00A52BA4" w:rsidP="00A52BA4">
      <w:pPr>
        <w:pStyle w:val="Examplesmall"/>
      </w:pPr>
      <w:r>
        <w:t xml:space="preserve">        &lt;</w:t>
      </w:r>
      <w:proofErr w:type="gramStart"/>
      <w:r>
        <w:t>vuln:Description</w:t>
      </w:r>
      <w:proofErr w:type="gramEnd"/>
      <w:r>
        <w:t>&gt;There are no workarounds that ...&lt;/vuln:Description&gt;</w:t>
      </w:r>
    </w:p>
    <w:p w14:paraId="4B4E288F" w14:textId="77777777" w:rsidR="00A52BA4" w:rsidRDefault="00A52BA4" w:rsidP="00A52BA4">
      <w:pPr>
        <w:pStyle w:val="Examplesmall"/>
      </w:pPr>
      <w:r>
        <w:t xml:space="preserve">          &lt;/</w:t>
      </w:r>
      <w:proofErr w:type="gramStart"/>
      <w:r>
        <w:t>vuln:Remediation</w:t>
      </w:r>
      <w:proofErr w:type="gramEnd"/>
      <w:r>
        <w:t>&gt;</w:t>
      </w:r>
    </w:p>
    <w:p w14:paraId="1076DA82" w14:textId="77777777" w:rsidR="00A52BA4" w:rsidRDefault="00A52BA4" w:rsidP="00A52BA4">
      <w:pPr>
        <w:pStyle w:val="Examplesmall"/>
      </w:pPr>
      <w:r>
        <w:t xml:space="preserve">        &lt;/</w:t>
      </w:r>
      <w:proofErr w:type="gramStart"/>
      <w:r>
        <w:t>vuln:Remediations</w:t>
      </w:r>
      <w:proofErr w:type="gramEnd"/>
      <w:r>
        <w:t>&gt;</w:t>
      </w:r>
    </w:p>
    <w:p w14:paraId="3AA95790" w14:textId="77777777" w:rsidR="00A52BA4" w:rsidRDefault="00A52BA4" w:rsidP="00A52BA4">
      <w:pPr>
        <w:pStyle w:val="Examplesmall"/>
      </w:pPr>
      <w:r>
        <w:t xml:space="preserve">    &lt;</w:t>
      </w:r>
      <w:proofErr w:type="gramStart"/>
      <w:r>
        <w:t>vuln:References</w:t>
      </w:r>
      <w:proofErr w:type="gramEnd"/>
      <w:r>
        <w:t>&gt;</w:t>
      </w:r>
    </w:p>
    <w:p w14:paraId="0D90FAD8" w14:textId="77777777" w:rsidR="00A52BA4" w:rsidRDefault="00A52BA4" w:rsidP="00A52BA4">
      <w:pPr>
        <w:pStyle w:val="Examplesmall"/>
      </w:pPr>
      <w:r>
        <w:t xml:space="preserve">      &lt;</w:t>
      </w:r>
      <w:proofErr w:type="gramStart"/>
      <w:r>
        <w:t>vuln:Reference</w:t>
      </w:r>
      <w:proofErr w:type="gramEnd"/>
      <w:r>
        <w:t xml:space="preserve"> Type="Self"&gt;</w:t>
      </w:r>
    </w:p>
    <w:p w14:paraId="0DF3E78B" w14:textId="77777777" w:rsidR="00A52BA4" w:rsidRDefault="00A52BA4" w:rsidP="00A52BA4">
      <w:pPr>
        <w:pStyle w:val="Examplesmall"/>
      </w:pPr>
      <w:r>
        <w:t xml:space="preserve">        &lt;vuln:URL&gt;https://example.com/sec/vendorix-sa-20170301-abc&lt;/vuln:URL&gt;</w:t>
      </w:r>
    </w:p>
    <w:p w14:paraId="61068660" w14:textId="77777777" w:rsidR="00A52BA4" w:rsidRDefault="00A52BA4" w:rsidP="00A52BA4">
      <w:pPr>
        <w:pStyle w:val="Examplesmall"/>
      </w:pPr>
      <w:r>
        <w:t xml:space="preserve">        &lt;</w:t>
      </w:r>
      <w:proofErr w:type="gramStart"/>
      <w:r>
        <w:t>vuln:Description</w:t>
      </w:r>
      <w:proofErr w:type="gramEnd"/>
      <w:r>
        <w:t>&gt;... AppY Stream ...&lt;/vuln:Description&gt;</w:t>
      </w:r>
    </w:p>
    <w:p w14:paraId="525E0AA2" w14:textId="77777777" w:rsidR="00A52BA4" w:rsidRDefault="00A52BA4" w:rsidP="00A52BA4">
      <w:pPr>
        <w:pStyle w:val="Examplesmall"/>
      </w:pPr>
      <w:r>
        <w:t xml:space="preserve">      &lt;/</w:t>
      </w:r>
      <w:proofErr w:type="gramStart"/>
      <w:r>
        <w:t>vuln:Reference</w:t>
      </w:r>
      <w:proofErr w:type="gramEnd"/>
      <w:r>
        <w:t>&gt;</w:t>
      </w:r>
    </w:p>
    <w:p w14:paraId="7CCAC90E" w14:textId="77777777" w:rsidR="00A52BA4" w:rsidRDefault="00A52BA4" w:rsidP="00A52BA4">
      <w:pPr>
        <w:pStyle w:val="Examplesmall"/>
      </w:pPr>
      <w:r>
        <w:t xml:space="preserve">    &lt;/</w:t>
      </w:r>
      <w:proofErr w:type="gramStart"/>
      <w:r>
        <w:t>vuln:References</w:t>
      </w:r>
      <w:proofErr w:type="gramEnd"/>
      <w:r>
        <w:t>&gt;</w:t>
      </w:r>
    </w:p>
    <w:p w14:paraId="0A9026FC" w14:textId="77777777" w:rsidR="00A52BA4" w:rsidRDefault="00A52BA4" w:rsidP="00A52BA4">
      <w:pPr>
        <w:pStyle w:val="Examplesmall"/>
      </w:pPr>
      <w:r>
        <w:t xml:space="preserve">  &lt;/</w:t>
      </w:r>
      <w:proofErr w:type="gramStart"/>
      <w:r>
        <w:t>vuln:Vulnerability</w:t>
      </w:r>
      <w:proofErr w:type="gramEnd"/>
      <w:r>
        <w:t>&gt;</w:t>
      </w:r>
    </w:p>
    <w:p w14:paraId="464A9934" w14:textId="22309180" w:rsidR="00D66316" w:rsidRDefault="00553A3B" w:rsidP="00A52BA4">
      <w:pPr>
        <w:pStyle w:val="Examplesmall"/>
      </w:pPr>
      <w:r>
        <w:t xml:space="preserve">  </w:t>
      </w:r>
      <w:proofErr w:type="gramStart"/>
      <w:r w:rsidR="00A52BA4" w:rsidRPr="00A52BA4">
        <w:t>&lt;!--</w:t>
      </w:r>
      <w:proofErr w:type="gramEnd"/>
      <w:r w:rsidR="00A52BA4" w:rsidRPr="00A52BA4">
        <w:t xml:space="preserve"> No more elements to follow --&gt;</w:t>
      </w:r>
      <w:r w:rsidR="00A52BA4" w:rsidRPr="00A52BA4">
        <w:br/>
        <w:t>&lt;/cvrf:cvrfdoc&gt;</w:t>
      </w:r>
    </w:p>
    <w:p w14:paraId="5BABF082" w14:textId="77777777" w:rsidR="00761141" w:rsidRDefault="00761141">
      <w:pPr>
        <w:spacing w:before="0" w:after="0"/>
        <w:rPr>
          <w:ins w:id="2647" w:author="Stefan Hagen" w:date="2017-03-12T18:24:00Z"/>
          <w:rFonts w:cs="Arial"/>
          <w:b/>
          <w:iCs/>
          <w:color w:val="3B006F"/>
          <w:kern w:val="32"/>
          <w:sz w:val="28"/>
          <w:szCs w:val="28"/>
        </w:rPr>
      </w:pPr>
      <w:ins w:id="2648" w:author="Stefan Hagen" w:date="2017-03-12T18:24:00Z">
        <w:r>
          <w:br w:type="page"/>
        </w:r>
      </w:ins>
    </w:p>
    <w:p w14:paraId="5209DAFA" w14:textId="0A4D89CB" w:rsidR="00676E4C" w:rsidRDefault="00676E4C" w:rsidP="00676E4C">
      <w:pPr>
        <w:pStyle w:val="AppendixHeading2"/>
      </w:pPr>
      <w:bookmarkStart w:id="2649" w:name="_Toc477122354"/>
      <w:r>
        <w:lastRenderedPageBreak/>
        <w:t>Sample Security Advisory B</w:t>
      </w:r>
      <w:bookmarkEnd w:id="2649"/>
    </w:p>
    <w:p w14:paraId="5F228189" w14:textId="2885A8C4" w:rsidR="00676E4C" w:rsidRDefault="00676E4C" w:rsidP="00676E4C">
      <w:r>
        <w:t>Another security advisory from the year 2017</w:t>
      </w:r>
      <w:ins w:id="2650" w:author="Stefan Hagen" w:date="2017-03-12T18:16:00Z">
        <w:r w:rsidR="00B37352">
          <w:t xml:space="preserve"> </w:t>
        </w:r>
      </w:ins>
      <w:ins w:id="2651" w:author="Stefan Hagen" w:date="2017-03-12T18:17:00Z">
        <w:r w:rsidR="00761141">
          <w:t>as issued by Red Hat and migrated to CSAF CVRF 1.2 from the source CVRF 1.1</w:t>
        </w:r>
      </w:ins>
      <w:ins w:id="2652" w:author="Stefan Hagen" w:date="2017-03-12T18:18:00Z">
        <w:r w:rsidR="00761141">
          <w:t xml:space="preserve"> by simply updating the namespaces and prefixing all elements with the corresponding namespace of either </w:t>
        </w:r>
        <w:r w:rsidR="00761141" w:rsidRPr="00761141">
          <w:rPr>
            <w:rStyle w:val="Element"/>
            <w:rPrChange w:id="2653" w:author="Stefan Hagen" w:date="2017-03-12T18:20:00Z">
              <w:rPr/>
            </w:rPrChange>
          </w:rPr>
          <w:t>cvrf</w:t>
        </w:r>
        <w:r w:rsidR="00761141">
          <w:t xml:space="preserve">, </w:t>
        </w:r>
        <w:r w:rsidR="00761141" w:rsidRPr="00761141">
          <w:rPr>
            <w:rStyle w:val="Element"/>
            <w:rPrChange w:id="2654" w:author="Stefan Hagen" w:date="2017-03-12T18:20:00Z">
              <w:rPr/>
            </w:rPrChange>
          </w:rPr>
          <w:t>prod</w:t>
        </w:r>
        <w:r w:rsidR="00761141">
          <w:t xml:space="preserve">, or </w:t>
        </w:r>
        <w:r w:rsidR="00761141" w:rsidRPr="00761141">
          <w:rPr>
            <w:rStyle w:val="Element"/>
            <w:rPrChange w:id="2655" w:author="Stefan Hagen" w:date="2017-03-12T18:20:00Z">
              <w:rPr/>
            </w:rPrChange>
          </w:rPr>
          <w:t>vuln</w:t>
        </w:r>
      </w:ins>
      <w:ins w:id="2656" w:author="Stefan Hagen" w:date="2017-03-12T18:21:00Z">
        <w:r w:rsidR="00761141">
          <w:rPr>
            <w:rStyle w:val="Element"/>
          </w:rPr>
          <w:t>.</w:t>
        </w:r>
      </w:ins>
      <w:ins w:id="2657" w:author="Stefan Hagen" w:date="2017-03-12T18:18:00Z">
        <w:r w:rsidR="00761141">
          <w:t xml:space="preserve"> </w:t>
        </w:r>
      </w:ins>
      <w:ins w:id="2658" w:author="Stefan Hagen" w:date="2017-03-12T22:30:00Z">
        <w:r w:rsidR="004216DC">
          <w:t>Additionally,</w:t>
        </w:r>
      </w:ins>
      <w:ins w:id="2659" w:author="Stefan Hagen" w:date="2017-03-12T18:18:00Z">
        <w:r w:rsidR="00761141">
          <w:t xml:space="preserve"> 4 comments </w:t>
        </w:r>
      </w:ins>
      <w:ins w:id="2660" w:author="Stefan Hagen" w:date="2017-03-12T18:21:00Z">
        <w:r w:rsidR="00761141">
          <w:t xml:space="preserve">were added, </w:t>
        </w:r>
      </w:ins>
      <w:ins w:id="2661" w:author="Stefan Hagen" w:date="2017-03-12T18:18:00Z">
        <w:r w:rsidR="00761141">
          <w:t xml:space="preserve">to visually separate the </w:t>
        </w:r>
      </w:ins>
      <w:ins w:id="2662" w:author="Stefan Hagen" w:date="2017-03-12T18:19:00Z">
        <w:r w:rsidR="00761141">
          <w:t xml:space="preserve">three semantic </w:t>
        </w:r>
      </w:ins>
      <w:ins w:id="2663" w:author="Stefan Hagen" w:date="2017-03-12T18:18:00Z">
        <w:r w:rsidR="00761141">
          <w:t>top level elements</w:t>
        </w:r>
      </w:ins>
      <w:ins w:id="2664" w:author="Stefan Hagen" w:date="2017-03-12T18:19:00Z">
        <w:r w:rsidR="00761141">
          <w:t xml:space="preserve"> </w:t>
        </w:r>
        <w:r w:rsidR="00761141" w:rsidRPr="00761141">
          <w:rPr>
            <w:b/>
            <w:rPrChange w:id="2665" w:author="Stefan Hagen" w:date="2017-03-12T18:20:00Z">
              <w:rPr/>
            </w:rPrChange>
          </w:rPr>
          <w:t>Document</w:t>
        </w:r>
        <w:r w:rsidR="00761141">
          <w:t xml:space="preserve"> Context, </w:t>
        </w:r>
        <w:r w:rsidR="00761141" w:rsidRPr="00761141">
          <w:rPr>
            <w:b/>
            <w:rPrChange w:id="2666" w:author="Stefan Hagen" w:date="2017-03-12T18:21:00Z">
              <w:rPr/>
            </w:rPrChange>
          </w:rPr>
          <w:t>Product Tree</w:t>
        </w:r>
        <w:r w:rsidR="00761141">
          <w:t xml:space="preserve">, and </w:t>
        </w:r>
        <w:r w:rsidR="00761141" w:rsidRPr="00761141">
          <w:rPr>
            <w:b/>
            <w:rPrChange w:id="2667" w:author="Stefan Hagen" w:date="2017-03-12T18:21:00Z">
              <w:rPr/>
            </w:rPrChange>
          </w:rPr>
          <w:t>Vulnerability</w:t>
        </w:r>
        <w:r w:rsidR="00761141">
          <w:t>)</w:t>
        </w:r>
      </w:ins>
      <w:r>
        <w:t>:</w:t>
      </w:r>
      <w:ins w:id="2668" w:author="Stefan Hagen" w:date="2017-03-12T22:29:00Z">
        <w:r w:rsidR="004216DC">
          <w:t xml:space="preserve"> </w:t>
        </w:r>
        <w:r w:rsidR="004216DC" w:rsidRPr="004216DC">
          <w:rPr>
            <w:highlight w:val="yellow"/>
            <w:rPrChange w:id="2669" w:author="Stefan Hagen" w:date="2017-03-12T22:30:00Z">
              <w:rPr/>
            </w:rPrChange>
          </w:rPr>
          <w:t>SPECIAL_QUEST_TO_TC_MEMBERS_FROM_RED_HAT_IF_</w:t>
        </w:r>
      </w:ins>
      <w:ins w:id="2670" w:author="Stefan Hagen" w:date="2017-03-12T22:30:00Z">
        <w:r w:rsidR="004216DC" w:rsidRPr="004216DC">
          <w:rPr>
            <w:highlight w:val="yellow"/>
            <w:rPrChange w:id="2671" w:author="Stefan Hagen" w:date="2017-03-12T22:30:00Z">
              <w:rPr/>
            </w:rPrChange>
          </w:rPr>
          <w:t>MOD_</w:t>
        </w:r>
      </w:ins>
      <w:ins w:id="2672" w:author="Stefan Hagen" w:date="2017-03-12T22:29:00Z">
        <w:r w:rsidR="004216DC" w:rsidRPr="004216DC">
          <w:rPr>
            <w:highlight w:val="yellow"/>
            <w:rPrChange w:id="2673" w:author="Stefan Hagen" w:date="2017-03-12T22:30:00Z">
              <w:rPr/>
            </w:rPrChange>
          </w:rPr>
          <w:t>COPY_OK</w:t>
        </w:r>
      </w:ins>
      <w:ins w:id="2674" w:author="Stefan Hagen" w:date="2017-03-12T22:30:00Z">
        <w:r w:rsidR="004216DC" w:rsidRPr="004216DC">
          <w:rPr>
            <w:highlight w:val="yellow"/>
            <w:rPrChange w:id="2675" w:author="Stefan Hagen" w:date="2017-03-12T22:30:00Z">
              <w:rPr/>
            </w:rPrChange>
          </w:rPr>
          <w:t>_?</w:t>
        </w:r>
      </w:ins>
    </w:p>
    <w:p w14:paraId="428F3059" w14:textId="77777777" w:rsidR="00761141" w:rsidRPr="00761141" w:rsidRDefault="00761141">
      <w:pPr>
        <w:pStyle w:val="Examplesmall"/>
        <w:rPr>
          <w:ins w:id="2676" w:author="Stefan Hagen" w:date="2017-03-12T18:21:00Z"/>
        </w:rPr>
        <w:pPrChange w:id="2677" w:author="Stefan Hagen" w:date="2017-03-12T18:22:00Z">
          <w:pPr/>
        </w:pPrChange>
      </w:pPr>
      <w:proofErr w:type="gramStart"/>
      <w:ins w:id="2678" w:author="Stefan Hagen" w:date="2017-03-12T18:21:00Z">
        <w:r w:rsidRPr="00761141">
          <w:t>&lt;?xml</w:t>
        </w:r>
        <w:proofErr w:type="gramEnd"/>
        <w:r w:rsidRPr="00761141">
          <w:t xml:space="preserve"> version="1.0" encoding="utf-8"?&gt;</w:t>
        </w:r>
      </w:ins>
    </w:p>
    <w:p w14:paraId="0A3EA98A" w14:textId="77777777" w:rsidR="00761141" w:rsidRPr="00761141" w:rsidRDefault="00761141">
      <w:pPr>
        <w:pStyle w:val="Examplesmall"/>
        <w:rPr>
          <w:ins w:id="2679" w:author="Stefan Hagen" w:date="2017-03-12T18:21:00Z"/>
        </w:rPr>
        <w:pPrChange w:id="2680" w:author="Stefan Hagen" w:date="2017-03-12T18:22:00Z">
          <w:pPr/>
        </w:pPrChange>
      </w:pPr>
      <w:ins w:id="2681" w:author="Stefan Hagen" w:date="2017-03-12T18:21:00Z">
        <w:r w:rsidRPr="00761141">
          <w:t>&lt;</w:t>
        </w:r>
        <w:proofErr w:type="gramStart"/>
        <w:r w:rsidRPr="00761141">
          <w:t>cvrf:cvrfdoc</w:t>
        </w:r>
        <w:proofErr w:type="gramEnd"/>
        <w:r w:rsidRPr="00761141">
          <w:t xml:space="preserve"> xmlns:cpe="http://cpe.mitre.org/language/2.0"</w:t>
        </w:r>
      </w:ins>
    </w:p>
    <w:p w14:paraId="20FAD97E" w14:textId="77777777" w:rsidR="00761141" w:rsidRPr="00761141" w:rsidRDefault="00761141">
      <w:pPr>
        <w:pStyle w:val="Examplesmall"/>
        <w:rPr>
          <w:ins w:id="2682" w:author="Stefan Hagen" w:date="2017-03-12T18:21:00Z"/>
        </w:rPr>
        <w:pPrChange w:id="2683" w:author="Stefan Hagen" w:date="2017-03-12T18:22:00Z">
          <w:pPr/>
        </w:pPrChange>
      </w:pPr>
      <w:ins w:id="2684" w:author="Stefan Hagen" w:date="2017-03-12T18:21:00Z">
        <w:r w:rsidRPr="00761141">
          <w:t xml:space="preserve">  </w:t>
        </w:r>
        <w:proofErr w:type="gramStart"/>
        <w:r w:rsidRPr="00761141">
          <w:t>xmlns:cvrf</w:t>
        </w:r>
        <w:proofErr w:type="gramEnd"/>
        <w:r w:rsidRPr="00761141">
          <w:t>="http://docs.oasis-open.org/csaf/ns/csaf-cvrf/v1.2/cvrf"</w:t>
        </w:r>
      </w:ins>
    </w:p>
    <w:p w14:paraId="52767FC1" w14:textId="77777777" w:rsidR="00761141" w:rsidRPr="00761141" w:rsidRDefault="00761141">
      <w:pPr>
        <w:pStyle w:val="Examplesmall"/>
        <w:rPr>
          <w:ins w:id="2685" w:author="Stefan Hagen" w:date="2017-03-12T18:21:00Z"/>
        </w:rPr>
        <w:pPrChange w:id="2686" w:author="Stefan Hagen" w:date="2017-03-12T18:22:00Z">
          <w:pPr/>
        </w:pPrChange>
      </w:pPr>
      <w:ins w:id="2687" w:author="Stefan Hagen" w:date="2017-03-12T18:21:00Z">
        <w:r w:rsidRPr="00761141">
          <w:t xml:space="preserve">  </w:t>
        </w:r>
        <w:proofErr w:type="gramStart"/>
        <w:r w:rsidRPr="00761141">
          <w:t>xmlns:cvrf</w:t>
        </w:r>
        <w:proofErr w:type="gramEnd"/>
        <w:r w:rsidRPr="00761141">
          <w:t>-common="http://docs.oasis-open.org/csaf/ns/csaf-cvrf/v1.2/common"</w:t>
        </w:r>
      </w:ins>
    </w:p>
    <w:p w14:paraId="270FE5CF" w14:textId="77777777" w:rsidR="00761141" w:rsidRPr="00761141" w:rsidRDefault="00761141">
      <w:pPr>
        <w:pStyle w:val="Examplesmall"/>
        <w:rPr>
          <w:ins w:id="2688" w:author="Stefan Hagen" w:date="2017-03-12T18:21:00Z"/>
        </w:rPr>
        <w:pPrChange w:id="2689" w:author="Stefan Hagen" w:date="2017-03-12T18:22:00Z">
          <w:pPr/>
        </w:pPrChange>
      </w:pPr>
      <w:ins w:id="2690" w:author="Stefan Hagen" w:date="2017-03-12T18:21:00Z">
        <w:r w:rsidRPr="00761141">
          <w:t xml:space="preserve">  </w:t>
        </w:r>
        <w:proofErr w:type="gramStart"/>
        <w:r w:rsidRPr="00761141">
          <w:t>xmlns:cvssv</w:t>
        </w:r>
        <w:proofErr w:type="gramEnd"/>
        <w:r w:rsidRPr="00761141">
          <w:t>2="http://scap.nist.gov/schema/cvss-v2/1.0"</w:t>
        </w:r>
      </w:ins>
    </w:p>
    <w:p w14:paraId="27EFEFBF" w14:textId="77777777" w:rsidR="00761141" w:rsidRPr="00761141" w:rsidRDefault="00761141">
      <w:pPr>
        <w:pStyle w:val="Examplesmall"/>
        <w:rPr>
          <w:ins w:id="2691" w:author="Stefan Hagen" w:date="2017-03-12T18:21:00Z"/>
        </w:rPr>
        <w:pPrChange w:id="2692" w:author="Stefan Hagen" w:date="2017-03-12T18:22:00Z">
          <w:pPr/>
        </w:pPrChange>
      </w:pPr>
      <w:ins w:id="2693" w:author="Stefan Hagen" w:date="2017-03-12T18:21:00Z">
        <w:r w:rsidRPr="00761141">
          <w:t xml:space="preserve">  </w:t>
        </w:r>
        <w:proofErr w:type="gramStart"/>
        <w:r w:rsidRPr="00761141">
          <w:t>xmlns:cvssv</w:t>
        </w:r>
        <w:proofErr w:type="gramEnd"/>
        <w:r w:rsidRPr="00761141">
          <w:t>3="https://www.first.org/cvss/cvss-v3.0.xsd"</w:t>
        </w:r>
      </w:ins>
    </w:p>
    <w:p w14:paraId="3ACD390B" w14:textId="12BD137C" w:rsidR="00761141" w:rsidRPr="00761141" w:rsidRDefault="00761141">
      <w:pPr>
        <w:pStyle w:val="Examplesmall"/>
        <w:rPr>
          <w:ins w:id="2694" w:author="Stefan Hagen" w:date="2017-03-12T18:21:00Z"/>
        </w:rPr>
        <w:pPrChange w:id="2695" w:author="Stefan Hagen" w:date="2017-03-12T18:22:00Z">
          <w:pPr/>
        </w:pPrChange>
      </w:pPr>
      <w:ins w:id="2696" w:author="Stefan Hagen" w:date="2017-03-12T18:21:00Z">
        <w:r w:rsidRPr="00761141">
          <w:t xml:space="preserve">  </w:t>
        </w:r>
        <w:proofErr w:type="gramStart"/>
        <w:r w:rsidRPr="00761141">
          <w:t>xmlns:dc</w:t>
        </w:r>
        <w:proofErr w:type="gramEnd"/>
        <w:r w:rsidRPr="00761141">
          <w:t>=</w:t>
        </w:r>
        <w:r>
          <w:t>"http://purl.org/dc/elements/1.1</w:t>
        </w:r>
        <w:r w:rsidRPr="00761141">
          <w:t xml:space="preserve">/" </w:t>
        </w:r>
      </w:ins>
      <w:ins w:id="2697" w:author="Stefan Hagen" w:date="2017-03-12T18:22:00Z">
        <w:r>
          <w:t xml:space="preserve"> </w:t>
        </w:r>
      </w:ins>
    </w:p>
    <w:p w14:paraId="6E123FD9" w14:textId="77777777" w:rsidR="00761141" w:rsidRPr="00761141" w:rsidRDefault="00761141">
      <w:pPr>
        <w:pStyle w:val="Examplesmall"/>
        <w:rPr>
          <w:ins w:id="2698" w:author="Stefan Hagen" w:date="2017-03-12T18:21:00Z"/>
        </w:rPr>
        <w:pPrChange w:id="2699" w:author="Stefan Hagen" w:date="2017-03-12T18:22:00Z">
          <w:pPr/>
        </w:pPrChange>
      </w:pPr>
      <w:ins w:id="2700" w:author="Stefan Hagen" w:date="2017-03-12T18:21:00Z">
        <w:r w:rsidRPr="00761141">
          <w:t xml:space="preserve">  </w:t>
        </w:r>
        <w:proofErr w:type="gramStart"/>
        <w:r w:rsidRPr="00761141">
          <w:t>xmlns:prod</w:t>
        </w:r>
        <w:proofErr w:type="gramEnd"/>
        <w:r w:rsidRPr="00761141">
          <w:t>="http://docs.oasis-open.org/csaf/ns/csaf-cvrf/v1.2/prod"</w:t>
        </w:r>
      </w:ins>
    </w:p>
    <w:p w14:paraId="4D285467" w14:textId="77777777" w:rsidR="00761141" w:rsidRPr="00761141" w:rsidRDefault="00761141">
      <w:pPr>
        <w:pStyle w:val="Examplesmall"/>
        <w:rPr>
          <w:ins w:id="2701" w:author="Stefan Hagen" w:date="2017-03-12T18:21:00Z"/>
        </w:rPr>
        <w:pPrChange w:id="2702" w:author="Stefan Hagen" w:date="2017-03-12T18:22:00Z">
          <w:pPr/>
        </w:pPrChange>
      </w:pPr>
      <w:ins w:id="2703" w:author="Stefan Hagen" w:date="2017-03-12T18:21:00Z">
        <w:r w:rsidRPr="00761141">
          <w:t xml:space="preserve">  </w:t>
        </w:r>
        <w:proofErr w:type="gramStart"/>
        <w:r w:rsidRPr="00761141">
          <w:t>xmlns:scap</w:t>
        </w:r>
        <w:proofErr w:type="gramEnd"/>
        <w:r w:rsidRPr="00761141">
          <w:t>-core="http://scap.nist.gov/schema/scap-core/1.0"</w:t>
        </w:r>
      </w:ins>
    </w:p>
    <w:p w14:paraId="1F3AD4E7" w14:textId="77777777" w:rsidR="00761141" w:rsidRPr="00761141" w:rsidRDefault="00761141">
      <w:pPr>
        <w:pStyle w:val="Examplesmall"/>
        <w:rPr>
          <w:ins w:id="2704" w:author="Stefan Hagen" w:date="2017-03-12T18:21:00Z"/>
        </w:rPr>
        <w:pPrChange w:id="2705" w:author="Stefan Hagen" w:date="2017-03-12T18:22:00Z">
          <w:pPr/>
        </w:pPrChange>
      </w:pPr>
      <w:ins w:id="2706" w:author="Stefan Hagen" w:date="2017-03-12T18:21:00Z">
        <w:r w:rsidRPr="00761141">
          <w:t xml:space="preserve">  </w:t>
        </w:r>
        <w:proofErr w:type="gramStart"/>
        <w:r w:rsidRPr="00761141">
          <w:t>xmlns:sch</w:t>
        </w:r>
        <w:proofErr w:type="gramEnd"/>
        <w:r w:rsidRPr="00761141">
          <w:t>="http://purl.oclc.org/dsdl/schematron"</w:t>
        </w:r>
      </w:ins>
    </w:p>
    <w:p w14:paraId="2F066175" w14:textId="77777777" w:rsidR="00761141" w:rsidRPr="00761141" w:rsidRDefault="00761141">
      <w:pPr>
        <w:pStyle w:val="Examplesmall"/>
        <w:rPr>
          <w:ins w:id="2707" w:author="Stefan Hagen" w:date="2017-03-12T18:21:00Z"/>
        </w:rPr>
        <w:pPrChange w:id="2708" w:author="Stefan Hagen" w:date="2017-03-12T18:22:00Z">
          <w:pPr/>
        </w:pPrChange>
      </w:pPr>
      <w:ins w:id="2709" w:author="Stefan Hagen" w:date="2017-03-12T18:21:00Z">
        <w:r w:rsidRPr="00761141">
          <w:t xml:space="preserve">  </w:t>
        </w:r>
        <w:proofErr w:type="gramStart"/>
        <w:r w:rsidRPr="00761141">
          <w:t>xmlns:vuln</w:t>
        </w:r>
        <w:proofErr w:type="gramEnd"/>
        <w:r w:rsidRPr="00761141">
          <w:t>="http://docs.oasis-open.org/csaf/ns/csaf-cvrf/v1.2/vuln"</w:t>
        </w:r>
      </w:ins>
    </w:p>
    <w:p w14:paraId="22D5A08B" w14:textId="77777777" w:rsidR="00761141" w:rsidRPr="00761141" w:rsidRDefault="00761141">
      <w:pPr>
        <w:pStyle w:val="Examplesmall"/>
        <w:rPr>
          <w:ins w:id="2710" w:author="Stefan Hagen" w:date="2017-03-12T18:21:00Z"/>
        </w:rPr>
        <w:pPrChange w:id="2711" w:author="Stefan Hagen" w:date="2017-03-12T18:22:00Z">
          <w:pPr/>
        </w:pPrChange>
      </w:pPr>
      <w:ins w:id="2712" w:author="Stefan Hagen" w:date="2017-03-12T18:21:00Z">
        <w:r w:rsidRPr="00761141">
          <w:t xml:space="preserve">  </w:t>
        </w:r>
        <w:proofErr w:type="gramStart"/>
        <w:r w:rsidRPr="00761141">
          <w:t>xmlns:xsi</w:t>
        </w:r>
        <w:proofErr w:type="gramEnd"/>
        <w:r w:rsidRPr="00761141">
          <w:t>="http://www.w3.org/2001/XMLSchema-instance"</w:t>
        </w:r>
      </w:ins>
    </w:p>
    <w:p w14:paraId="65413F37" w14:textId="70411EFC" w:rsidR="00761141" w:rsidRPr="00761141" w:rsidRDefault="00761141">
      <w:pPr>
        <w:pStyle w:val="Examplesmall"/>
        <w:rPr>
          <w:ins w:id="2713" w:author="Stefan Hagen" w:date="2017-03-12T18:21:00Z"/>
        </w:rPr>
        <w:pPrChange w:id="2714" w:author="Stefan Hagen" w:date="2017-03-12T18:22:00Z">
          <w:pPr/>
        </w:pPrChange>
      </w:pPr>
      <w:ins w:id="2715" w:author="Stefan Hagen" w:date="2017-03-12T18:23:00Z">
        <w:r>
          <w:t xml:space="preserve">  </w:t>
        </w:r>
      </w:ins>
      <w:ins w:id="2716" w:author="Stefan Hagen" w:date="2017-03-12T18:21:00Z">
        <w:r w:rsidRPr="00761141">
          <w:t>&gt;</w:t>
        </w:r>
      </w:ins>
    </w:p>
    <w:p w14:paraId="13231BA4" w14:textId="77777777" w:rsidR="00761141" w:rsidRPr="00761141" w:rsidRDefault="00761141">
      <w:pPr>
        <w:pStyle w:val="Examplesmall"/>
        <w:rPr>
          <w:ins w:id="2717" w:author="Stefan Hagen" w:date="2017-03-12T18:21:00Z"/>
        </w:rPr>
        <w:pPrChange w:id="2718" w:author="Stefan Hagen" w:date="2017-03-12T18:22:00Z">
          <w:pPr/>
        </w:pPrChange>
      </w:pPr>
      <w:ins w:id="2719" w:author="Stefan Hagen" w:date="2017-03-12T18:21:00Z">
        <w:r w:rsidRPr="00761141">
          <w:t xml:space="preserve">  </w:t>
        </w:r>
        <w:proofErr w:type="gramStart"/>
        <w:r w:rsidRPr="00761141">
          <w:t>&lt;!--</w:t>
        </w:r>
        <w:proofErr w:type="gramEnd"/>
        <w:r w:rsidRPr="00761141">
          <w:t xml:space="preserve"> Document wide context info --&gt;</w:t>
        </w:r>
      </w:ins>
    </w:p>
    <w:p w14:paraId="44E82351" w14:textId="77777777" w:rsidR="00761141" w:rsidRPr="00761141" w:rsidRDefault="00761141">
      <w:pPr>
        <w:pStyle w:val="Examplesmall"/>
        <w:rPr>
          <w:ins w:id="2720" w:author="Stefan Hagen" w:date="2017-03-12T18:21:00Z"/>
        </w:rPr>
        <w:pPrChange w:id="2721" w:author="Stefan Hagen" w:date="2017-03-12T18:22:00Z">
          <w:pPr/>
        </w:pPrChange>
      </w:pPr>
      <w:ins w:id="2722" w:author="Stefan Hagen" w:date="2017-03-12T18:21:00Z">
        <w:r w:rsidRPr="00761141">
          <w:t xml:space="preserve">  &lt;</w:t>
        </w:r>
        <w:proofErr w:type="gramStart"/>
        <w:r w:rsidRPr="00761141">
          <w:t>cvrf:DocumentTitle</w:t>
        </w:r>
        <w:proofErr w:type="gramEnd"/>
        <w:r w:rsidRPr="00761141">
          <w:t xml:space="preserve"> xml:lang="en"&gt;Red Hat Security Advisory: python-oslo-middleware security update&lt;/cvrf:DocumentTitle&gt;</w:t>
        </w:r>
      </w:ins>
    </w:p>
    <w:p w14:paraId="189FB1DF" w14:textId="77777777" w:rsidR="00761141" w:rsidRPr="00761141" w:rsidRDefault="00761141">
      <w:pPr>
        <w:pStyle w:val="Examplesmall"/>
        <w:rPr>
          <w:ins w:id="2723" w:author="Stefan Hagen" w:date="2017-03-12T18:21:00Z"/>
        </w:rPr>
        <w:pPrChange w:id="2724" w:author="Stefan Hagen" w:date="2017-03-12T18:22:00Z">
          <w:pPr/>
        </w:pPrChange>
      </w:pPr>
      <w:ins w:id="2725" w:author="Stefan Hagen" w:date="2017-03-12T18:21:00Z">
        <w:r w:rsidRPr="00761141">
          <w:t xml:space="preserve">  &lt;</w:t>
        </w:r>
        <w:proofErr w:type="gramStart"/>
        <w:r w:rsidRPr="00761141">
          <w:t>cvrf:DocumentType</w:t>
        </w:r>
        <w:proofErr w:type="gramEnd"/>
        <w:r w:rsidRPr="00761141">
          <w:t>&gt;Security Advisory&lt;/cvrf:DocumentType&gt;</w:t>
        </w:r>
      </w:ins>
    </w:p>
    <w:p w14:paraId="41776A83" w14:textId="77777777" w:rsidR="00761141" w:rsidRPr="00761141" w:rsidRDefault="00761141">
      <w:pPr>
        <w:pStyle w:val="Examplesmall"/>
        <w:rPr>
          <w:ins w:id="2726" w:author="Stefan Hagen" w:date="2017-03-12T18:21:00Z"/>
        </w:rPr>
        <w:pPrChange w:id="2727" w:author="Stefan Hagen" w:date="2017-03-12T18:22:00Z">
          <w:pPr/>
        </w:pPrChange>
      </w:pPr>
      <w:ins w:id="2728" w:author="Stefan Hagen" w:date="2017-03-12T18:21:00Z">
        <w:r w:rsidRPr="00761141">
          <w:t xml:space="preserve">  &lt;</w:t>
        </w:r>
        <w:proofErr w:type="gramStart"/>
        <w:r w:rsidRPr="00761141">
          <w:t>cvrf:DocumentPublisher</w:t>
        </w:r>
        <w:proofErr w:type="gramEnd"/>
        <w:r w:rsidRPr="00761141">
          <w:t xml:space="preserve"> Type="Vendor"&gt;</w:t>
        </w:r>
      </w:ins>
    </w:p>
    <w:p w14:paraId="1D3E0DC4" w14:textId="77777777" w:rsidR="00761141" w:rsidRPr="00761141" w:rsidRDefault="00761141">
      <w:pPr>
        <w:pStyle w:val="Examplesmall"/>
        <w:rPr>
          <w:ins w:id="2729" w:author="Stefan Hagen" w:date="2017-03-12T18:21:00Z"/>
        </w:rPr>
        <w:pPrChange w:id="2730" w:author="Stefan Hagen" w:date="2017-03-12T18:22:00Z">
          <w:pPr/>
        </w:pPrChange>
      </w:pPr>
      <w:ins w:id="2731" w:author="Stefan Hagen" w:date="2017-03-12T18:21:00Z">
        <w:r w:rsidRPr="00761141">
          <w:t xml:space="preserve">    &lt;</w:t>
        </w:r>
        <w:proofErr w:type="gramStart"/>
        <w:r w:rsidRPr="00761141">
          <w:t>cvrf:ContactDetails</w:t>
        </w:r>
        <w:proofErr w:type="gramEnd"/>
        <w:r w:rsidRPr="00761141">
          <w:t>&gt;secalert@redhat.com&lt;/cvrf:ContactDetails&gt;</w:t>
        </w:r>
      </w:ins>
    </w:p>
    <w:p w14:paraId="70A2DA70" w14:textId="77777777" w:rsidR="00761141" w:rsidRPr="00761141" w:rsidRDefault="00761141">
      <w:pPr>
        <w:pStyle w:val="Examplesmall"/>
        <w:rPr>
          <w:ins w:id="2732" w:author="Stefan Hagen" w:date="2017-03-12T18:21:00Z"/>
        </w:rPr>
        <w:pPrChange w:id="2733" w:author="Stefan Hagen" w:date="2017-03-12T18:22:00Z">
          <w:pPr/>
        </w:pPrChange>
      </w:pPr>
      <w:ins w:id="2734" w:author="Stefan Hagen" w:date="2017-03-12T18:21:00Z">
        <w:r w:rsidRPr="00761141">
          <w:t xml:space="preserve">    &lt;</w:t>
        </w:r>
        <w:proofErr w:type="gramStart"/>
        <w:r w:rsidRPr="00761141">
          <w:t>cvrf:IssuingAuthority</w:t>
        </w:r>
        <w:proofErr w:type="gramEnd"/>
        <w:r w:rsidRPr="00761141">
          <w:t>&gt;Red Hat Product Security&lt;/cvrf:IssuingAuthority&gt;</w:t>
        </w:r>
      </w:ins>
    </w:p>
    <w:p w14:paraId="32A2EA68" w14:textId="77777777" w:rsidR="00761141" w:rsidRPr="00761141" w:rsidRDefault="00761141">
      <w:pPr>
        <w:pStyle w:val="Examplesmall"/>
        <w:rPr>
          <w:ins w:id="2735" w:author="Stefan Hagen" w:date="2017-03-12T18:21:00Z"/>
        </w:rPr>
        <w:pPrChange w:id="2736" w:author="Stefan Hagen" w:date="2017-03-12T18:22:00Z">
          <w:pPr/>
        </w:pPrChange>
      </w:pPr>
      <w:ins w:id="2737" w:author="Stefan Hagen" w:date="2017-03-12T18:21:00Z">
        <w:r w:rsidRPr="00761141">
          <w:t xml:space="preserve">  &lt;/</w:t>
        </w:r>
        <w:proofErr w:type="gramStart"/>
        <w:r w:rsidRPr="00761141">
          <w:t>cvrf:DocumentPublisher</w:t>
        </w:r>
        <w:proofErr w:type="gramEnd"/>
        <w:r w:rsidRPr="00761141">
          <w:t>&gt;</w:t>
        </w:r>
      </w:ins>
    </w:p>
    <w:p w14:paraId="2F076B07" w14:textId="77777777" w:rsidR="00761141" w:rsidRPr="00761141" w:rsidRDefault="00761141">
      <w:pPr>
        <w:pStyle w:val="Examplesmall"/>
        <w:rPr>
          <w:ins w:id="2738" w:author="Stefan Hagen" w:date="2017-03-12T18:21:00Z"/>
        </w:rPr>
        <w:pPrChange w:id="2739" w:author="Stefan Hagen" w:date="2017-03-12T18:22:00Z">
          <w:pPr/>
        </w:pPrChange>
      </w:pPr>
      <w:ins w:id="2740" w:author="Stefan Hagen" w:date="2017-03-12T18:21:00Z">
        <w:r w:rsidRPr="00761141">
          <w:t xml:space="preserve">  &lt;</w:t>
        </w:r>
        <w:proofErr w:type="gramStart"/>
        <w:r w:rsidRPr="00761141">
          <w:t>cvrf:DocumentTracking</w:t>
        </w:r>
        <w:proofErr w:type="gramEnd"/>
        <w:r w:rsidRPr="00761141">
          <w:t>&gt;</w:t>
        </w:r>
      </w:ins>
    </w:p>
    <w:p w14:paraId="4AA1BDD0" w14:textId="77777777" w:rsidR="00761141" w:rsidRPr="00761141" w:rsidRDefault="00761141">
      <w:pPr>
        <w:pStyle w:val="Examplesmall"/>
        <w:rPr>
          <w:ins w:id="2741" w:author="Stefan Hagen" w:date="2017-03-12T18:21:00Z"/>
        </w:rPr>
        <w:pPrChange w:id="2742" w:author="Stefan Hagen" w:date="2017-03-12T18:22:00Z">
          <w:pPr/>
        </w:pPrChange>
      </w:pPr>
      <w:ins w:id="2743" w:author="Stefan Hagen" w:date="2017-03-12T18:21:00Z">
        <w:r w:rsidRPr="00761141">
          <w:t xml:space="preserve">    &lt;</w:t>
        </w:r>
        <w:proofErr w:type="gramStart"/>
        <w:r w:rsidRPr="00761141">
          <w:t>cvrf:Identification</w:t>
        </w:r>
        <w:proofErr w:type="gramEnd"/>
        <w:r w:rsidRPr="00761141">
          <w:t>&gt;</w:t>
        </w:r>
      </w:ins>
    </w:p>
    <w:p w14:paraId="39FBBF56" w14:textId="77777777" w:rsidR="00761141" w:rsidRPr="00761141" w:rsidRDefault="00761141">
      <w:pPr>
        <w:pStyle w:val="Examplesmall"/>
        <w:rPr>
          <w:ins w:id="2744" w:author="Stefan Hagen" w:date="2017-03-12T18:21:00Z"/>
        </w:rPr>
        <w:pPrChange w:id="2745" w:author="Stefan Hagen" w:date="2017-03-12T18:22:00Z">
          <w:pPr/>
        </w:pPrChange>
      </w:pPr>
      <w:ins w:id="2746" w:author="Stefan Hagen" w:date="2017-03-12T18:21:00Z">
        <w:r w:rsidRPr="00761141">
          <w:t xml:space="preserve">      &lt;cvrf:ID&gt;RHSA-2017:0435&lt;/cvrf:ID&gt;</w:t>
        </w:r>
      </w:ins>
    </w:p>
    <w:p w14:paraId="09E819DE" w14:textId="77777777" w:rsidR="00761141" w:rsidRPr="00761141" w:rsidRDefault="00761141">
      <w:pPr>
        <w:pStyle w:val="Examplesmall"/>
        <w:rPr>
          <w:ins w:id="2747" w:author="Stefan Hagen" w:date="2017-03-12T18:21:00Z"/>
        </w:rPr>
        <w:pPrChange w:id="2748" w:author="Stefan Hagen" w:date="2017-03-12T18:22:00Z">
          <w:pPr/>
        </w:pPrChange>
      </w:pPr>
      <w:ins w:id="2749" w:author="Stefan Hagen" w:date="2017-03-12T18:21:00Z">
        <w:r w:rsidRPr="00761141">
          <w:t xml:space="preserve">    &lt;/</w:t>
        </w:r>
        <w:proofErr w:type="gramStart"/>
        <w:r w:rsidRPr="00761141">
          <w:t>cvrf:Identification</w:t>
        </w:r>
        <w:proofErr w:type="gramEnd"/>
        <w:r w:rsidRPr="00761141">
          <w:t>&gt;</w:t>
        </w:r>
      </w:ins>
    </w:p>
    <w:p w14:paraId="28350209" w14:textId="77777777" w:rsidR="00761141" w:rsidRPr="00761141" w:rsidRDefault="00761141">
      <w:pPr>
        <w:pStyle w:val="Examplesmall"/>
        <w:rPr>
          <w:ins w:id="2750" w:author="Stefan Hagen" w:date="2017-03-12T18:21:00Z"/>
        </w:rPr>
        <w:pPrChange w:id="2751" w:author="Stefan Hagen" w:date="2017-03-12T18:22:00Z">
          <w:pPr/>
        </w:pPrChange>
      </w:pPr>
      <w:ins w:id="2752" w:author="Stefan Hagen" w:date="2017-03-12T18:21:00Z">
        <w:r w:rsidRPr="00761141">
          <w:t xml:space="preserve">    &lt;</w:t>
        </w:r>
        <w:proofErr w:type="gramStart"/>
        <w:r w:rsidRPr="00761141">
          <w:t>cvrf:Status</w:t>
        </w:r>
        <w:proofErr w:type="gramEnd"/>
        <w:r w:rsidRPr="00761141">
          <w:t>&gt;Final&lt;/cvrf:Status&gt;</w:t>
        </w:r>
      </w:ins>
    </w:p>
    <w:p w14:paraId="149BE971" w14:textId="77777777" w:rsidR="00761141" w:rsidRPr="00761141" w:rsidRDefault="00761141">
      <w:pPr>
        <w:pStyle w:val="Examplesmall"/>
        <w:rPr>
          <w:ins w:id="2753" w:author="Stefan Hagen" w:date="2017-03-12T18:21:00Z"/>
        </w:rPr>
        <w:pPrChange w:id="2754" w:author="Stefan Hagen" w:date="2017-03-12T18:22:00Z">
          <w:pPr/>
        </w:pPrChange>
      </w:pPr>
      <w:ins w:id="2755" w:author="Stefan Hagen" w:date="2017-03-12T18:21:00Z">
        <w:r w:rsidRPr="00761141">
          <w:t xml:space="preserve">    &lt;</w:t>
        </w:r>
        <w:proofErr w:type="gramStart"/>
        <w:r w:rsidRPr="00761141">
          <w:t>cvrf:Version</w:t>
        </w:r>
        <w:proofErr w:type="gramEnd"/>
        <w:r w:rsidRPr="00761141">
          <w:t>&gt;1&lt;/cvrf:Version&gt;</w:t>
        </w:r>
      </w:ins>
    </w:p>
    <w:p w14:paraId="3C57432E" w14:textId="77777777" w:rsidR="00761141" w:rsidRPr="00761141" w:rsidRDefault="00761141">
      <w:pPr>
        <w:pStyle w:val="Examplesmall"/>
        <w:rPr>
          <w:ins w:id="2756" w:author="Stefan Hagen" w:date="2017-03-12T18:21:00Z"/>
        </w:rPr>
        <w:pPrChange w:id="2757" w:author="Stefan Hagen" w:date="2017-03-12T18:22:00Z">
          <w:pPr/>
        </w:pPrChange>
      </w:pPr>
      <w:ins w:id="2758" w:author="Stefan Hagen" w:date="2017-03-12T18:21:00Z">
        <w:r w:rsidRPr="00761141">
          <w:t xml:space="preserve">    &lt;</w:t>
        </w:r>
        <w:proofErr w:type="gramStart"/>
        <w:r w:rsidRPr="00761141">
          <w:t>cvrf:RevisionHistory</w:t>
        </w:r>
        <w:proofErr w:type="gramEnd"/>
        <w:r w:rsidRPr="00761141">
          <w:t>&gt;</w:t>
        </w:r>
      </w:ins>
    </w:p>
    <w:p w14:paraId="7AB91F36" w14:textId="77777777" w:rsidR="00761141" w:rsidRPr="00761141" w:rsidRDefault="00761141">
      <w:pPr>
        <w:pStyle w:val="Examplesmall"/>
        <w:rPr>
          <w:ins w:id="2759" w:author="Stefan Hagen" w:date="2017-03-12T18:21:00Z"/>
        </w:rPr>
        <w:pPrChange w:id="2760" w:author="Stefan Hagen" w:date="2017-03-12T18:22:00Z">
          <w:pPr/>
        </w:pPrChange>
      </w:pPr>
      <w:ins w:id="2761" w:author="Stefan Hagen" w:date="2017-03-12T18:21:00Z">
        <w:r w:rsidRPr="00761141">
          <w:t xml:space="preserve">      &lt;</w:t>
        </w:r>
        <w:proofErr w:type="gramStart"/>
        <w:r w:rsidRPr="00761141">
          <w:t>cvrf:Revision</w:t>
        </w:r>
        <w:proofErr w:type="gramEnd"/>
        <w:r w:rsidRPr="00761141">
          <w:t>&gt;</w:t>
        </w:r>
      </w:ins>
    </w:p>
    <w:p w14:paraId="2AEF6337" w14:textId="77777777" w:rsidR="00761141" w:rsidRPr="00761141" w:rsidRDefault="00761141">
      <w:pPr>
        <w:pStyle w:val="Examplesmall"/>
        <w:rPr>
          <w:ins w:id="2762" w:author="Stefan Hagen" w:date="2017-03-12T18:21:00Z"/>
        </w:rPr>
        <w:pPrChange w:id="2763" w:author="Stefan Hagen" w:date="2017-03-12T18:22:00Z">
          <w:pPr/>
        </w:pPrChange>
      </w:pPr>
      <w:ins w:id="2764" w:author="Stefan Hagen" w:date="2017-03-12T18:21:00Z">
        <w:r w:rsidRPr="00761141">
          <w:t xml:space="preserve">        &lt;</w:t>
        </w:r>
        <w:proofErr w:type="gramStart"/>
        <w:r w:rsidRPr="00761141">
          <w:t>cvrf:Number</w:t>
        </w:r>
        <w:proofErr w:type="gramEnd"/>
        <w:r w:rsidRPr="00761141">
          <w:t>&gt;1&lt;/cvrf:Number&gt;</w:t>
        </w:r>
      </w:ins>
    </w:p>
    <w:p w14:paraId="3CBDED8D" w14:textId="77777777" w:rsidR="00761141" w:rsidRPr="00761141" w:rsidRDefault="00761141">
      <w:pPr>
        <w:pStyle w:val="Examplesmall"/>
        <w:rPr>
          <w:ins w:id="2765" w:author="Stefan Hagen" w:date="2017-03-12T18:21:00Z"/>
        </w:rPr>
        <w:pPrChange w:id="2766" w:author="Stefan Hagen" w:date="2017-03-12T18:22:00Z">
          <w:pPr/>
        </w:pPrChange>
      </w:pPr>
      <w:ins w:id="2767" w:author="Stefan Hagen" w:date="2017-03-12T18:21:00Z">
        <w:r w:rsidRPr="00761141">
          <w:t xml:space="preserve">        &lt;</w:t>
        </w:r>
        <w:proofErr w:type="gramStart"/>
        <w:r w:rsidRPr="00761141">
          <w:t>cvrf:Date</w:t>
        </w:r>
        <w:proofErr w:type="gramEnd"/>
        <w:r w:rsidRPr="00761141">
          <w:t>&gt;2017-03-02T21:13:00Z&lt;/cvrf:Date&gt;</w:t>
        </w:r>
      </w:ins>
    </w:p>
    <w:p w14:paraId="5D4F1961" w14:textId="77777777" w:rsidR="00761141" w:rsidRPr="00761141" w:rsidRDefault="00761141">
      <w:pPr>
        <w:pStyle w:val="Examplesmall"/>
        <w:rPr>
          <w:ins w:id="2768" w:author="Stefan Hagen" w:date="2017-03-12T18:21:00Z"/>
        </w:rPr>
        <w:pPrChange w:id="2769" w:author="Stefan Hagen" w:date="2017-03-12T18:22:00Z">
          <w:pPr/>
        </w:pPrChange>
      </w:pPr>
      <w:ins w:id="2770" w:author="Stefan Hagen" w:date="2017-03-12T18:21:00Z">
        <w:r w:rsidRPr="00761141">
          <w:t xml:space="preserve">        &lt;</w:t>
        </w:r>
        <w:proofErr w:type="gramStart"/>
        <w:r w:rsidRPr="00761141">
          <w:t>cvrf:Description</w:t>
        </w:r>
        <w:proofErr w:type="gramEnd"/>
        <w:r w:rsidRPr="00761141">
          <w:t>&gt;Current version&lt;/cvrf:Description&gt;</w:t>
        </w:r>
      </w:ins>
    </w:p>
    <w:p w14:paraId="3E8D924D" w14:textId="77777777" w:rsidR="00761141" w:rsidRPr="00761141" w:rsidRDefault="00761141">
      <w:pPr>
        <w:pStyle w:val="Examplesmall"/>
        <w:rPr>
          <w:ins w:id="2771" w:author="Stefan Hagen" w:date="2017-03-12T18:21:00Z"/>
        </w:rPr>
        <w:pPrChange w:id="2772" w:author="Stefan Hagen" w:date="2017-03-12T18:22:00Z">
          <w:pPr/>
        </w:pPrChange>
      </w:pPr>
      <w:ins w:id="2773" w:author="Stefan Hagen" w:date="2017-03-12T18:21:00Z">
        <w:r w:rsidRPr="00761141">
          <w:t xml:space="preserve">      &lt;/</w:t>
        </w:r>
        <w:proofErr w:type="gramStart"/>
        <w:r w:rsidRPr="00761141">
          <w:t>cvrf:Revision</w:t>
        </w:r>
        <w:proofErr w:type="gramEnd"/>
        <w:r w:rsidRPr="00761141">
          <w:t>&gt;</w:t>
        </w:r>
      </w:ins>
    </w:p>
    <w:p w14:paraId="58327BAC" w14:textId="77777777" w:rsidR="00761141" w:rsidRPr="00761141" w:rsidRDefault="00761141">
      <w:pPr>
        <w:pStyle w:val="Examplesmall"/>
        <w:rPr>
          <w:ins w:id="2774" w:author="Stefan Hagen" w:date="2017-03-12T18:21:00Z"/>
        </w:rPr>
        <w:pPrChange w:id="2775" w:author="Stefan Hagen" w:date="2017-03-12T18:22:00Z">
          <w:pPr/>
        </w:pPrChange>
      </w:pPr>
      <w:ins w:id="2776" w:author="Stefan Hagen" w:date="2017-03-12T18:21:00Z">
        <w:r w:rsidRPr="00761141">
          <w:t xml:space="preserve">    &lt;/</w:t>
        </w:r>
        <w:proofErr w:type="gramStart"/>
        <w:r w:rsidRPr="00761141">
          <w:t>cvrf:RevisionHistory</w:t>
        </w:r>
        <w:proofErr w:type="gramEnd"/>
        <w:r w:rsidRPr="00761141">
          <w:t>&gt;</w:t>
        </w:r>
      </w:ins>
    </w:p>
    <w:p w14:paraId="23BF5E50" w14:textId="77777777" w:rsidR="00761141" w:rsidRPr="00761141" w:rsidRDefault="00761141">
      <w:pPr>
        <w:pStyle w:val="Examplesmall"/>
        <w:rPr>
          <w:ins w:id="2777" w:author="Stefan Hagen" w:date="2017-03-12T18:21:00Z"/>
        </w:rPr>
        <w:pPrChange w:id="2778" w:author="Stefan Hagen" w:date="2017-03-12T18:22:00Z">
          <w:pPr/>
        </w:pPrChange>
      </w:pPr>
      <w:ins w:id="2779" w:author="Stefan Hagen" w:date="2017-03-12T18:21:00Z">
        <w:r w:rsidRPr="00761141">
          <w:t xml:space="preserve">    &lt;</w:t>
        </w:r>
        <w:proofErr w:type="gramStart"/>
        <w:r w:rsidRPr="00761141">
          <w:t>cvrf:InitialReleaseDate</w:t>
        </w:r>
        <w:proofErr w:type="gramEnd"/>
        <w:r w:rsidRPr="00761141">
          <w:t>&gt;2017-03-02T21:13:00Z&lt;/cvrf:InitialReleaseDate&gt;</w:t>
        </w:r>
      </w:ins>
    </w:p>
    <w:p w14:paraId="7F91DAF5" w14:textId="77777777" w:rsidR="00761141" w:rsidRPr="00761141" w:rsidRDefault="00761141">
      <w:pPr>
        <w:pStyle w:val="Examplesmall"/>
        <w:rPr>
          <w:ins w:id="2780" w:author="Stefan Hagen" w:date="2017-03-12T18:21:00Z"/>
        </w:rPr>
        <w:pPrChange w:id="2781" w:author="Stefan Hagen" w:date="2017-03-12T18:22:00Z">
          <w:pPr/>
        </w:pPrChange>
      </w:pPr>
      <w:ins w:id="2782" w:author="Stefan Hagen" w:date="2017-03-12T18:21:00Z">
        <w:r w:rsidRPr="00761141">
          <w:t xml:space="preserve">    &lt;</w:t>
        </w:r>
        <w:proofErr w:type="gramStart"/>
        <w:r w:rsidRPr="00761141">
          <w:t>cvrf:CurrentReleaseDate</w:t>
        </w:r>
        <w:proofErr w:type="gramEnd"/>
        <w:r w:rsidRPr="00761141">
          <w:t>&gt;2017-03-02T21:13:00Z&lt;/cvrf:CurrentReleaseDate&gt;</w:t>
        </w:r>
      </w:ins>
    </w:p>
    <w:p w14:paraId="1989D62D" w14:textId="77777777" w:rsidR="00761141" w:rsidRPr="00761141" w:rsidRDefault="00761141">
      <w:pPr>
        <w:pStyle w:val="Examplesmall"/>
        <w:rPr>
          <w:ins w:id="2783" w:author="Stefan Hagen" w:date="2017-03-12T18:21:00Z"/>
        </w:rPr>
        <w:pPrChange w:id="2784" w:author="Stefan Hagen" w:date="2017-03-12T18:22:00Z">
          <w:pPr/>
        </w:pPrChange>
      </w:pPr>
      <w:ins w:id="2785" w:author="Stefan Hagen" w:date="2017-03-12T18:21:00Z">
        <w:r w:rsidRPr="00761141">
          <w:t xml:space="preserve">    &lt;</w:t>
        </w:r>
        <w:proofErr w:type="gramStart"/>
        <w:r w:rsidRPr="00761141">
          <w:t>cvrf:Generator</w:t>
        </w:r>
        <w:proofErr w:type="gramEnd"/>
        <w:r w:rsidRPr="00761141">
          <w:t>&gt;</w:t>
        </w:r>
      </w:ins>
    </w:p>
    <w:p w14:paraId="57EA48D9" w14:textId="77777777" w:rsidR="00761141" w:rsidRPr="00761141" w:rsidRDefault="00761141">
      <w:pPr>
        <w:pStyle w:val="Examplesmall"/>
        <w:rPr>
          <w:ins w:id="2786" w:author="Stefan Hagen" w:date="2017-03-12T18:21:00Z"/>
        </w:rPr>
        <w:pPrChange w:id="2787" w:author="Stefan Hagen" w:date="2017-03-12T18:22:00Z">
          <w:pPr/>
        </w:pPrChange>
      </w:pPr>
      <w:ins w:id="2788" w:author="Stefan Hagen" w:date="2017-03-12T18:21:00Z">
        <w:r w:rsidRPr="00761141">
          <w:t xml:space="preserve">      &lt;</w:t>
        </w:r>
        <w:proofErr w:type="gramStart"/>
        <w:r w:rsidRPr="00761141">
          <w:t>cvrf:Engine</w:t>
        </w:r>
        <w:proofErr w:type="gramEnd"/>
        <w:r w:rsidRPr="00761141">
          <w:t>&gt;Red Hat rhsa-to-cvrf 2.0&lt;/cvrf:Engine&gt;</w:t>
        </w:r>
      </w:ins>
    </w:p>
    <w:p w14:paraId="51F99821" w14:textId="77777777" w:rsidR="00761141" w:rsidRPr="00761141" w:rsidRDefault="00761141">
      <w:pPr>
        <w:pStyle w:val="Examplesmall"/>
        <w:rPr>
          <w:ins w:id="2789" w:author="Stefan Hagen" w:date="2017-03-12T18:21:00Z"/>
        </w:rPr>
        <w:pPrChange w:id="2790" w:author="Stefan Hagen" w:date="2017-03-12T18:22:00Z">
          <w:pPr/>
        </w:pPrChange>
      </w:pPr>
      <w:ins w:id="2791" w:author="Stefan Hagen" w:date="2017-03-12T18:21:00Z">
        <w:r w:rsidRPr="00761141">
          <w:t xml:space="preserve">      &lt;</w:t>
        </w:r>
        <w:proofErr w:type="gramStart"/>
        <w:r w:rsidRPr="00761141">
          <w:t>cvrf:Date</w:t>
        </w:r>
        <w:proofErr w:type="gramEnd"/>
        <w:r w:rsidRPr="00761141">
          <w:t>&gt;2017-03-04T05:06:05Z&lt;/cvrf:Date&gt;</w:t>
        </w:r>
      </w:ins>
    </w:p>
    <w:p w14:paraId="6F4E0805" w14:textId="77777777" w:rsidR="00761141" w:rsidRPr="00761141" w:rsidRDefault="00761141">
      <w:pPr>
        <w:pStyle w:val="Examplesmall"/>
        <w:rPr>
          <w:ins w:id="2792" w:author="Stefan Hagen" w:date="2017-03-12T18:21:00Z"/>
        </w:rPr>
        <w:pPrChange w:id="2793" w:author="Stefan Hagen" w:date="2017-03-12T18:22:00Z">
          <w:pPr/>
        </w:pPrChange>
      </w:pPr>
      <w:ins w:id="2794" w:author="Stefan Hagen" w:date="2017-03-12T18:21:00Z">
        <w:r w:rsidRPr="00761141">
          <w:t xml:space="preserve">    &lt;/</w:t>
        </w:r>
        <w:proofErr w:type="gramStart"/>
        <w:r w:rsidRPr="00761141">
          <w:t>cvrf:Generator</w:t>
        </w:r>
        <w:proofErr w:type="gramEnd"/>
        <w:r w:rsidRPr="00761141">
          <w:t>&gt;</w:t>
        </w:r>
      </w:ins>
    </w:p>
    <w:p w14:paraId="1F96A673" w14:textId="77777777" w:rsidR="00761141" w:rsidRPr="00761141" w:rsidRDefault="00761141">
      <w:pPr>
        <w:pStyle w:val="Examplesmall"/>
        <w:rPr>
          <w:ins w:id="2795" w:author="Stefan Hagen" w:date="2017-03-12T18:21:00Z"/>
        </w:rPr>
        <w:pPrChange w:id="2796" w:author="Stefan Hagen" w:date="2017-03-12T18:22:00Z">
          <w:pPr/>
        </w:pPrChange>
      </w:pPr>
      <w:ins w:id="2797" w:author="Stefan Hagen" w:date="2017-03-12T18:21:00Z">
        <w:r w:rsidRPr="00761141">
          <w:t xml:space="preserve">  &lt;/</w:t>
        </w:r>
        <w:proofErr w:type="gramStart"/>
        <w:r w:rsidRPr="00761141">
          <w:t>cvrf:DocumentTracking</w:t>
        </w:r>
        <w:proofErr w:type="gramEnd"/>
        <w:r w:rsidRPr="00761141">
          <w:t>&gt;</w:t>
        </w:r>
      </w:ins>
    </w:p>
    <w:p w14:paraId="717C3C5A" w14:textId="77777777" w:rsidR="00761141" w:rsidRPr="00761141" w:rsidRDefault="00761141">
      <w:pPr>
        <w:pStyle w:val="Examplesmall"/>
        <w:rPr>
          <w:ins w:id="2798" w:author="Stefan Hagen" w:date="2017-03-12T18:21:00Z"/>
        </w:rPr>
        <w:pPrChange w:id="2799" w:author="Stefan Hagen" w:date="2017-03-12T18:22:00Z">
          <w:pPr/>
        </w:pPrChange>
      </w:pPr>
      <w:ins w:id="2800" w:author="Stefan Hagen" w:date="2017-03-12T18:21:00Z">
        <w:r w:rsidRPr="00761141">
          <w:t xml:space="preserve">  &lt;</w:t>
        </w:r>
        <w:proofErr w:type="gramStart"/>
        <w:r w:rsidRPr="00761141">
          <w:t>cvrf:DocumentNotes</w:t>
        </w:r>
        <w:proofErr w:type="gramEnd"/>
        <w:r w:rsidRPr="00761141">
          <w:t>&gt;</w:t>
        </w:r>
      </w:ins>
    </w:p>
    <w:p w14:paraId="462439D6" w14:textId="77777777" w:rsidR="00761141" w:rsidRPr="00761141" w:rsidRDefault="00761141">
      <w:pPr>
        <w:pStyle w:val="Examplesmall"/>
        <w:rPr>
          <w:ins w:id="2801" w:author="Stefan Hagen" w:date="2017-03-12T18:21:00Z"/>
        </w:rPr>
        <w:pPrChange w:id="2802" w:author="Stefan Hagen" w:date="2017-03-12T18:22:00Z">
          <w:pPr/>
        </w:pPrChange>
      </w:pPr>
      <w:ins w:id="2803" w:author="Stefan Hagen" w:date="2017-03-12T18:21:00Z">
        <w:r w:rsidRPr="00761141">
          <w:t xml:space="preserve">    &lt;</w:t>
        </w:r>
        <w:proofErr w:type="gramStart"/>
        <w:r w:rsidRPr="00761141">
          <w:t>cvrf:Note</w:t>
        </w:r>
        <w:proofErr w:type="gramEnd"/>
        <w:r w:rsidRPr="00761141">
          <w:t xml:space="preserve"> Title="Topic" Type="Summary" Ordinal="1" xml:lang="en"&gt;</w:t>
        </w:r>
      </w:ins>
    </w:p>
    <w:p w14:paraId="76CBAB5E" w14:textId="77777777" w:rsidR="00761141" w:rsidRPr="00761141" w:rsidRDefault="00761141">
      <w:pPr>
        <w:pStyle w:val="Examplesmall"/>
        <w:rPr>
          <w:ins w:id="2804" w:author="Stefan Hagen" w:date="2017-03-12T18:21:00Z"/>
        </w:rPr>
        <w:pPrChange w:id="2805" w:author="Stefan Hagen" w:date="2017-03-12T18:22:00Z">
          <w:pPr/>
        </w:pPrChange>
      </w:pPr>
      <w:ins w:id="2806" w:author="Stefan Hagen" w:date="2017-03-12T18:21:00Z">
        <w:r w:rsidRPr="00761141">
          <w:t>An update for python-oslo-middleware is now available for Red Hat OpenStack Platform 9.0 (Mitaka).</w:t>
        </w:r>
      </w:ins>
    </w:p>
    <w:p w14:paraId="7E7A332D" w14:textId="77777777" w:rsidR="00761141" w:rsidRPr="00761141" w:rsidRDefault="00761141">
      <w:pPr>
        <w:pStyle w:val="Examplesmall"/>
        <w:rPr>
          <w:ins w:id="2807" w:author="Stefan Hagen" w:date="2017-03-12T18:21:00Z"/>
        </w:rPr>
        <w:pPrChange w:id="2808" w:author="Stefan Hagen" w:date="2017-03-12T18:22:00Z">
          <w:pPr/>
        </w:pPrChange>
      </w:pPr>
    </w:p>
    <w:p w14:paraId="310A3345" w14:textId="77777777" w:rsidR="00761141" w:rsidRPr="00761141" w:rsidRDefault="00761141">
      <w:pPr>
        <w:pStyle w:val="Examplesmall"/>
        <w:rPr>
          <w:ins w:id="2809" w:author="Stefan Hagen" w:date="2017-03-12T18:21:00Z"/>
        </w:rPr>
        <w:pPrChange w:id="2810" w:author="Stefan Hagen" w:date="2017-03-12T18:22:00Z">
          <w:pPr/>
        </w:pPrChange>
      </w:pPr>
      <w:ins w:id="2811" w:author="Stefan Hagen" w:date="2017-03-12T18:21:00Z">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w:t>
        </w:r>
        <w:proofErr w:type="gramStart"/>
        <w:r w:rsidRPr="00761141">
          <w:t>cvrf:Note</w:t>
        </w:r>
        <w:proofErr w:type="gramEnd"/>
        <w:r w:rsidRPr="00761141">
          <w:t>&gt;</w:t>
        </w:r>
      </w:ins>
    </w:p>
    <w:p w14:paraId="6F5DA386" w14:textId="77777777" w:rsidR="00761141" w:rsidRPr="00761141" w:rsidRDefault="00761141">
      <w:pPr>
        <w:pStyle w:val="Examplesmall"/>
        <w:rPr>
          <w:ins w:id="2812" w:author="Stefan Hagen" w:date="2017-03-12T18:21:00Z"/>
        </w:rPr>
        <w:pPrChange w:id="2813" w:author="Stefan Hagen" w:date="2017-03-12T18:22:00Z">
          <w:pPr/>
        </w:pPrChange>
      </w:pPr>
      <w:ins w:id="2814" w:author="Stefan Hagen" w:date="2017-03-12T18:21:00Z">
        <w:r w:rsidRPr="00761141">
          <w:t xml:space="preserve">    &lt;</w:t>
        </w:r>
        <w:proofErr w:type="gramStart"/>
        <w:r w:rsidRPr="00761141">
          <w:t>cvrf:Note</w:t>
        </w:r>
        <w:proofErr w:type="gramEnd"/>
        <w:r w:rsidRPr="00761141">
          <w:t xml:space="preserve"> Title="Details" Type="General" Ordinal="2" xml:lang="en"&gt;</w:t>
        </w:r>
      </w:ins>
    </w:p>
    <w:p w14:paraId="76573420" w14:textId="77777777" w:rsidR="00761141" w:rsidRPr="00761141" w:rsidRDefault="00761141">
      <w:pPr>
        <w:pStyle w:val="Examplesmall"/>
        <w:rPr>
          <w:ins w:id="2815" w:author="Stefan Hagen" w:date="2017-03-12T18:21:00Z"/>
        </w:rPr>
        <w:pPrChange w:id="2816" w:author="Stefan Hagen" w:date="2017-03-12T18:22:00Z">
          <w:pPr/>
        </w:pPrChange>
      </w:pPr>
      <w:ins w:id="2817" w:author="Stefan Hagen" w:date="2017-03-12T18:21:00Z">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ins>
    </w:p>
    <w:p w14:paraId="0A77B7EC" w14:textId="77777777" w:rsidR="00761141" w:rsidRPr="00761141" w:rsidRDefault="00761141">
      <w:pPr>
        <w:pStyle w:val="Examplesmall"/>
        <w:rPr>
          <w:ins w:id="2818" w:author="Stefan Hagen" w:date="2017-03-12T18:21:00Z"/>
        </w:rPr>
        <w:pPrChange w:id="2819" w:author="Stefan Hagen" w:date="2017-03-12T18:22:00Z">
          <w:pPr/>
        </w:pPrChange>
      </w:pPr>
    </w:p>
    <w:p w14:paraId="2DD79BCC" w14:textId="77777777" w:rsidR="00761141" w:rsidRPr="00761141" w:rsidRDefault="00761141">
      <w:pPr>
        <w:pStyle w:val="Examplesmall"/>
        <w:rPr>
          <w:ins w:id="2820" w:author="Stefan Hagen" w:date="2017-03-12T18:21:00Z"/>
        </w:rPr>
        <w:pPrChange w:id="2821" w:author="Stefan Hagen" w:date="2017-03-12T18:22:00Z">
          <w:pPr/>
        </w:pPrChange>
      </w:pPr>
      <w:ins w:id="2822" w:author="Stefan Hagen" w:date="2017-03-12T18:21:00Z">
        <w:r w:rsidRPr="00761141">
          <w:t>Security Fix(es):</w:t>
        </w:r>
      </w:ins>
    </w:p>
    <w:p w14:paraId="4380AA64" w14:textId="77777777" w:rsidR="00761141" w:rsidRPr="00761141" w:rsidRDefault="00761141">
      <w:pPr>
        <w:pStyle w:val="Examplesmall"/>
        <w:rPr>
          <w:ins w:id="2823" w:author="Stefan Hagen" w:date="2017-03-12T18:21:00Z"/>
        </w:rPr>
        <w:pPrChange w:id="2824" w:author="Stefan Hagen" w:date="2017-03-12T18:22:00Z">
          <w:pPr/>
        </w:pPrChange>
      </w:pPr>
    </w:p>
    <w:p w14:paraId="3A158A88" w14:textId="77777777" w:rsidR="00761141" w:rsidRPr="00761141" w:rsidRDefault="00761141">
      <w:pPr>
        <w:pStyle w:val="Examplesmall"/>
        <w:rPr>
          <w:ins w:id="2825" w:author="Stefan Hagen" w:date="2017-03-12T18:21:00Z"/>
        </w:rPr>
        <w:pPrChange w:id="2826" w:author="Stefan Hagen" w:date="2017-03-12T18:22:00Z">
          <w:pPr/>
        </w:pPrChange>
      </w:pPr>
      <w:ins w:id="2827" w:author="Stefan Hagen" w:date="2017-03-12T18:21:00Z">
        <w:r w:rsidRPr="00761141">
          <w:t xml:space="preserve">* An information-disclosure flaw was found in </w:t>
        </w:r>
        <w:proofErr w:type="gramStart"/>
        <w:r w:rsidRPr="00761141">
          <w:t>oslo.middleware</w:t>
        </w:r>
        <w:proofErr w:type="gramEnd"/>
        <w:r w:rsidRPr="00761141">
          <w:t>. Software using the CatchError class could include sensitive values in a traceback's error message. System users could exploit this flaw to obtain sensitive information from OpenStack component error logs (for example, keystone tokens). (CVE-2017-2592)</w:t>
        </w:r>
      </w:ins>
    </w:p>
    <w:p w14:paraId="677052D4" w14:textId="77777777" w:rsidR="00761141" w:rsidRPr="00761141" w:rsidRDefault="00761141">
      <w:pPr>
        <w:pStyle w:val="Examplesmall"/>
        <w:rPr>
          <w:ins w:id="2828" w:author="Stefan Hagen" w:date="2017-03-12T18:21:00Z"/>
        </w:rPr>
        <w:pPrChange w:id="2829" w:author="Stefan Hagen" w:date="2017-03-12T18:22:00Z">
          <w:pPr/>
        </w:pPrChange>
      </w:pPr>
    </w:p>
    <w:p w14:paraId="5B267D89" w14:textId="77777777" w:rsidR="00761141" w:rsidRPr="00761141" w:rsidRDefault="00761141">
      <w:pPr>
        <w:pStyle w:val="Examplesmall"/>
        <w:rPr>
          <w:ins w:id="2830" w:author="Stefan Hagen" w:date="2017-03-12T18:21:00Z"/>
        </w:rPr>
        <w:pPrChange w:id="2831" w:author="Stefan Hagen" w:date="2017-03-12T18:22:00Z">
          <w:pPr/>
        </w:pPrChange>
      </w:pPr>
      <w:ins w:id="2832" w:author="Stefan Hagen" w:date="2017-03-12T18:21:00Z">
        <w:r w:rsidRPr="00761141">
          <w:lastRenderedPageBreak/>
          <w:t>Red Hat would like to thank the OpenStack project for reporting this issue. Upstream acknowledges Divya K Konoor (IBM) as the original reporter.    &lt;/</w:t>
        </w:r>
        <w:proofErr w:type="gramStart"/>
        <w:r w:rsidRPr="00761141">
          <w:t>cvrf:Note</w:t>
        </w:r>
        <w:proofErr w:type="gramEnd"/>
        <w:r w:rsidRPr="00761141">
          <w:t>&gt;</w:t>
        </w:r>
      </w:ins>
    </w:p>
    <w:p w14:paraId="6EAAC789" w14:textId="77777777" w:rsidR="00761141" w:rsidRPr="00761141" w:rsidRDefault="00761141">
      <w:pPr>
        <w:pStyle w:val="Examplesmall"/>
        <w:rPr>
          <w:ins w:id="2833" w:author="Stefan Hagen" w:date="2017-03-12T18:21:00Z"/>
        </w:rPr>
        <w:pPrChange w:id="2834" w:author="Stefan Hagen" w:date="2017-03-12T18:22:00Z">
          <w:pPr/>
        </w:pPrChange>
      </w:pPr>
      <w:ins w:id="2835" w:author="Stefan Hagen" w:date="2017-03-12T18:21:00Z">
        <w:r w:rsidRPr="00761141">
          <w:t xml:space="preserve">    &lt;</w:t>
        </w:r>
        <w:proofErr w:type="gramStart"/>
        <w:r w:rsidRPr="00761141">
          <w:t>cvrf:Note</w:t>
        </w:r>
        <w:proofErr w:type="gramEnd"/>
        <w:r w:rsidRPr="00761141">
          <w:t xml:space="preserve"> Title="Terms of Use" Ordinal="3" Type="Legal Disclaimer" xml:lang="en"&gt;Please see https://www.redhat.com/footer/terms-of-use.html&lt;/cvrf:Note&gt;</w:t>
        </w:r>
      </w:ins>
    </w:p>
    <w:p w14:paraId="0D4EAFAC" w14:textId="6E369B2B" w:rsidR="00761141" w:rsidRDefault="00761141">
      <w:pPr>
        <w:pStyle w:val="Examplesmall"/>
        <w:rPr>
          <w:ins w:id="2836" w:author="Stefan Hagen" w:date="2017-03-12T18:23:00Z"/>
        </w:rPr>
        <w:pPrChange w:id="2837" w:author="Stefan Hagen" w:date="2017-03-12T18:24:00Z">
          <w:pPr/>
        </w:pPrChange>
      </w:pPr>
      <w:ins w:id="2838" w:author="Stefan Hagen" w:date="2017-03-12T18:21:00Z">
        <w:r w:rsidRPr="00761141">
          <w:t xml:space="preserve">  &lt;/</w:t>
        </w:r>
        <w:proofErr w:type="gramStart"/>
        <w:r w:rsidRPr="00761141">
          <w:t>cvrf:DocumentNotes</w:t>
        </w:r>
        <w:proofErr w:type="gramEnd"/>
        <w:r w:rsidRPr="00761141">
          <w:t>&gt;</w:t>
        </w:r>
      </w:ins>
    </w:p>
    <w:p w14:paraId="5E9FD7EA" w14:textId="77777777" w:rsidR="00761141" w:rsidRPr="00761141" w:rsidRDefault="00761141">
      <w:pPr>
        <w:pStyle w:val="Examplesmall"/>
        <w:rPr>
          <w:ins w:id="2839" w:author="Stefan Hagen" w:date="2017-03-12T18:21:00Z"/>
        </w:rPr>
        <w:pPrChange w:id="2840" w:author="Stefan Hagen" w:date="2017-03-12T18:22:00Z">
          <w:pPr/>
        </w:pPrChange>
      </w:pPr>
      <w:ins w:id="2841" w:author="Stefan Hagen" w:date="2017-03-12T18:21:00Z">
        <w:r w:rsidRPr="00761141">
          <w:t xml:space="preserve">  &lt;</w:t>
        </w:r>
        <w:proofErr w:type="gramStart"/>
        <w:r w:rsidRPr="00761141">
          <w:t>cvrf:DocumentDistribution</w:t>
        </w:r>
        <w:proofErr w:type="gramEnd"/>
        <w:r w:rsidRPr="00761141">
          <w:t xml:space="preserve"> xml:lang="en"&gt;Copyright © 2017 Red Hat, Inc. All rights </w:t>
        </w:r>
        <w:proofErr w:type="gramStart"/>
        <w:r w:rsidRPr="00761141">
          <w:t>reserved.&lt;</w:t>
        </w:r>
        <w:proofErr w:type="gramEnd"/>
        <w:r w:rsidRPr="00761141">
          <w:t>/cvrf:DocumentDistribution&gt;</w:t>
        </w:r>
      </w:ins>
    </w:p>
    <w:p w14:paraId="352B1835" w14:textId="77777777" w:rsidR="00761141" w:rsidRPr="00761141" w:rsidRDefault="00761141">
      <w:pPr>
        <w:pStyle w:val="Examplesmall"/>
        <w:rPr>
          <w:ins w:id="2842" w:author="Stefan Hagen" w:date="2017-03-12T18:21:00Z"/>
        </w:rPr>
        <w:pPrChange w:id="2843" w:author="Stefan Hagen" w:date="2017-03-12T18:22:00Z">
          <w:pPr/>
        </w:pPrChange>
      </w:pPr>
      <w:ins w:id="2844" w:author="Stefan Hagen" w:date="2017-03-12T18:21:00Z">
        <w:r w:rsidRPr="00761141">
          <w:t xml:space="preserve">  &lt;</w:t>
        </w:r>
        <w:proofErr w:type="gramStart"/>
        <w:r w:rsidRPr="00761141">
          <w:t>cvrf:AggregateSeverity</w:t>
        </w:r>
        <w:proofErr w:type="gramEnd"/>
        <w:r w:rsidRPr="00761141">
          <w:t xml:space="preserve"> Namespace="https://access.redhat.com/security/updates/classification/"&gt;Moderate&lt;/cvrf:AggregateSeverity&gt;</w:t>
        </w:r>
      </w:ins>
    </w:p>
    <w:p w14:paraId="514C67D1" w14:textId="77777777" w:rsidR="00761141" w:rsidRPr="00761141" w:rsidRDefault="00761141">
      <w:pPr>
        <w:pStyle w:val="Examplesmall"/>
        <w:rPr>
          <w:ins w:id="2845" w:author="Stefan Hagen" w:date="2017-03-12T18:21:00Z"/>
        </w:rPr>
        <w:pPrChange w:id="2846" w:author="Stefan Hagen" w:date="2017-03-12T18:22:00Z">
          <w:pPr/>
        </w:pPrChange>
      </w:pPr>
      <w:ins w:id="2847" w:author="Stefan Hagen" w:date="2017-03-12T18:21:00Z">
        <w:r w:rsidRPr="00761141">
          <w:t xml:space="preserve">  &lt;</w:t>
        </w:r>
        <w:proofErr w:type="gramStart"/>
        <w:r w:rsidRPr="00761141">
          <w:t>cvrf:DocumentReferences</w:t>
        </w:r>
        <w:proofErr w:type="gramEnd"/>
        <w:r w:rsidRPr="00761141">
          <w:t>&gt;</w:t>
        </w:r>
      </w:ins>
    </w:p>
    <w:p w14:paraId="7B37B076" w14:textId="77777777" w:rsidR="00761141" w:rsidRPr="00761141" w:rsidRDefault="00761141">
      <w:pPr>
        <w:pStyle w:val="Examplesmall"/>
        <w:rPr>
          <w:ins w:id="2848" w:author="Stefan Hagen" w:date="2017-03-12T18:21:00Z"/>
        </w:rPr>
        <w:pPrChange w:id="2849" w:author="Stefan Hagen" w:date="2017-03-12T18:22:00Z">
          <w:pPr/>
        </w:pPrChange>
      </w:pPr>
      <w:ins w:id="2850" w:author="Stefan Hagen" w:date="2017-03-12T18:21:00Z">
        <w:r w:rsidRPr="00761141">
          <w:t xml:space="preserve">    &lt;</w:t>
        </w:r>
        <w:proofErr w:type="gramStart"/>
        <w:r w:rsidRPr="00761141">
          <w:t>cvrf:Reference</w:t>
        </w:r>
        <w:proofErr w:type="gramEnd"/>
        <w:r w:rsidRPr="00761141">
          <w:t xml:space="preserve"> Type="Self"&gt;</w:t>
        </w:r>
      </w:ins>
    </w:p>
    <w:p w14:paraId="2279A285" w14:textId="77777777" w:rsidR="00761141" w:rsidRPr="00761141" w:rsidRDefault="00761141">
      <w:pPr>
        <w:pStyle w:val="Examplesmall"/>
        <w:rPr>
          <w:ins w:id="2851" w:author="Stefan Hagen" w:date="2017-03-12T18:21:00Z"/>
        </w:rPr>
        <w:pPrChange w:id="2852" w:author="Stefan Hagen" w:date="2017-03-12T18:22:00Z">
          <w:pPr/>
        </w:pPrChange>
      </w:pPr>
      <w:ins w:id="2853" w:author="Stefan Hagen" w:date="2017-03-12T18:21:00Z">
        <w:r w:rsidRPr="00761141">
          <w:t xml:space="preserve">      &lt;cvrf:URL&gt;https://rhn.redhat.com/errata/RHSA-2017-0435.html&lt;/cvrf:URL&gt;</w:t>
        </w:r>
      </w:ins>
    </w:p>
    <w:p w14:paraId="2F5C8157" w14:textId="77777777" w:rsidR="00761141" w:rsidRPr="00761141" w:rsidRDefault="00761141">
      <w:pPr>
        <w:pStyle w:val="Examplesmall"/>
        <w:rPr>
          <w:ins w:id="2854" w:author="Stefan Hagen" w:date="2017-03-12T18:21:00Z"/>
        </w:rPr>
        <w:pPrChange w:id="2855" w:author="Stefan Hagen" w:date="2017-03-12T18:22:00Z">
          <w:pPr/>
        </w:pPrChange>
      </w:pPr>
      <w:ins w:id="2856" w:author="Stefan Hagen" w:date="2017-03-12T18:21:00Z">
        <w:r w:rsidRPr="00761141">
          <w:t xml:space="preserve">      &lt;</w:t>
        </w:r>
        <w:proofErr w:type="gramStart"/>
        <w:r w:rsidRPr="00761141">
          <w:t>cvrf:Description</w:t>
        </w:r>
        <w:proofErr w:type="gramEnd"/>
        <w:r w:rsidRPr="00761141">
          <w:t>&gt;https://rhn.redhat.com/errata/RHSA-2017-0435.html&lt;/cvrf:Description&gt;</w:t>
        </w:r>
      </w:ins>
    </w:p>
    <w:p w14:paraId="0ADAA2DA" w14:textId="77777777" w:rsidR="00761141" w:rsidRPr="00761141" w:rsidRDefault="00761141">
      <w:pPr>
        <w:pStyle w:val="Examplesmall"/>
        <w:rPr>
          <w:ins w:id="2857" w:author="Stefan Hagen" w:date="2017-03-12T18:21:00Z"/>
        </w:rPr>
        <w:pPrChange w:id="2858" w:author="Stefan Hagen" w:date="2017-03-12T18:22:00Z">
          <w:pPr/>
        </w:pPrChange>
      </w:pPr>
      <w:ins w:id="2859" w:author="Stefan Hagen" w:date="2017-03-12T18:21:00Z">
        <w:r w:rsidRPr="00761141">
          <w:t xml:space="preserve">    &lt;/</w:t>
        </w:r>
        <w:proofErr w:type="gramStart"/>
        <w:r w:rsidRPr="00761141">
          <w:t>cvrf:Reference</w:t>
        </w:r>
        <w:proofErr w:type="gramEnd"/>
        <w:r w:rsidRPr="00761141">
          <w:t>&gt;</w:t>
        </w:r>
      </w:ins>
    </w:p>
    <w:p w14:paraId="00A63A2C" w14:textId="77777777" w:rsidR="00761141" w:rsidRPr="00761141" w:rsidRDefault="00761141">
      <w:pPr>
        <w:pStyle w:val="Examplesmall"/>
        <w:rPr>
          <w:ins w:id="2860" w:author="Stefan Hagen" w:date="2017-03-12T18:21:00Z"/>
        </w:rPr>
        <w:pPrChange w:id="2861" w:author="Stefan Hagen" w:date="2017-03-12T18:22:00Z">
          <w:pPr/>
        </w:pPrChange>
      </w:pPr>
      <w:ins w:id="2862" w:author="Stefan Hagen" w:date="2017-03-12T18:21:00Z">
        <w:r w:rsidRPr="00761141">
          <w:t xml:space="preserve">    &lt;</w:t>
        </w:r>
        <w:proofErr w:type="gramStart"/>
        <w:r w:rsidRPr="00761141">
          <w:t>cvrf:Reference</w:t>
        </w:r>
        <w:proofErr w:type="gramEnd"/>
        <w:r w:rsidRPr="00761141">
          <w:t>&gt;</w:t>
        </w:r>
      </w:ins>
    </w:p>
    <w:p w14:paraId="04126D93" w14:textId="77777777" w:rsidR="00761141" w:rsidRPr="00761141" w:rsidRDefault="00761141">
      <w:pPr>
        <w:pStyle w:val="Examplesmall"/>
        <w:rPr>
          <w:ins w:id="2863" w:author="Stefan Hagen" w:date="2017-03-12T18:21:00Z"/>
        </w:rPr>
        <w:pPrChange w:id="2864" w:author="Stefan Hagen" w:date="2017-03-12T18:22:00Z">
          <w:pPr/>
        </w:pPrChange>
      </w:pPr>
      <w:ins w:id="2865" w:author="Stefan Hagen" w:date="2017-03-12T18:21:00Z">
        <w:r w:rsidRPr="00761141">
          <w:t xml:space="preserve">      &lt;cvrf:URL&gt;https://access.redhat.com/security/updates/classification/#moderate&lt;/cvrf:URL&gt;</w:t>
        </w:r>
      </w:ins>
    </w:p>
    <w:p w14:paraId="52024DBC" w14:textId="77777777" w:rsidR="00761141" w:rsidRPr="00761141" w:rsidRDefault="00761141">
      <w:pPr>
        <w:pStyle w:val="Examplesmall"/>
        <w:rPr>
          <w:ins w:id="2866" w:author="Stefan Hagen" w:date="2017-03-12T18:21:00Z"/>
        </w:rPr>
        <w:pPrChange w:id="2867" w:author="Stefan Hagen" w:date="2017-03-12T18:22:00Z">
          <w:pPr/>
        </w:pPrChange>
      </w:pPr>
      <w:ins w:id="2868" w:author="Stefan Hagen" w:date="2017-03-12T18:21:00Z">
        <w:r w:rsidRPr="00761141">
          <w:t xml:space="preserve">      &lt;</w:t>
        </w:r>
        <w:proofErr w:type="gramStart"/>
        <w:r w:rsidRPr="00761141">
          <w:t>cvrf:Description</w:t>
        </w:r>
        <w:proofErr w:type="gramEnd"/>
        <w:r w:rsidRPr="00761141">
          <w:t>&gt;https://access.redhat.com/security/updates/classification/#moderate&lt;/cvrf:Description&gt;</w:t>
        </w:r>
      </w:ins>
    </w:p>
    <w:p w14:paraId="3D6D0683" w14:textId="77777777" w:rsidR="00761141" w:rsidRPr="00761141" w:rsidRDefault="00761141">
      <w:pPr>
        <w:pStyle w:val="Examplesmall"/>
        <w:rPr>
          <w:ins w:id="2869" w:author="Stefan Hagen" w:date="2017-03-12T18:21:00Z"/>
        </w:rPr>
        <w:pPrChange w:id="2870" w:author="Stefan Hagen" w:date="2017-03-12T18:22:00Z">
          <w:pPr/>
        </w:pPrChange>
      </w:pPr>
      <w:ins w:id="2871" w:author="Stefan Hagen" w:date="2017-03-12T18:21:00Z">
        <w:r w:rsidRPr="00761141">
          <w:t xml:space="preserve">    &lt;/</w:t>
        </w:r>
        <w:proofErr w:type="gramStart"/>
        <w:r w:rsidRPr="00761141">
          <w:t>cvrf:Reference</w:t>
        </w:r>
        <w:proofErr w:type="gramEnd"/>
        <w:r w:rsidRPr="00761141">
          <w:t>&gt;</w:t>
        </w:r>
      </w:ins>
    </w:p>
    <w:p w14:paraId="1A9FA8AF" w14:textId="77777777" w:rsidR="00761141" w:rsidRPr="00761141" w:rsidRDefault="00761141">
      <w:pPr>
        <w:pStyle w:val="Examplesmall"/>
        <w:rPr>
          <w:ins w:id="2872" w:author="Stefan Hagen" w:date="2017-03-12T18:21:00Z"/>
        </w:rPr>
        <w:pPrChange w:id="2873" w:author="Stefan Hagen" w:date="2017-03-12T18:22:00Z">
          <w:pPr/>
        </w:pPrChange>
      </w:pPr>
      <w:ins w:id="2874" w:author="Stefan Hagen" w:date="2017-03-12T18:21:00Z">
        <w:r w:rsidRPr="00761141">
          <w:t xml:space="preserve">  &lt;/</w:t>
        </w:r>
        <w:proofErr w:type="gramStart"/>
        <w:r w:rsidRPr="00761141">
          <w:t>cvrf:DocumentReferences</w:t>
        </w:r>
        <w:proofErr w:type="gramEnd"/>
        <w:r w:rsidRPr="00761141">
          <w:t>&gt;</w:t>
        </w:r>
      </w:ins>
    </w:p>
    <w:p w14:paraId="7A16F3EC" w14:textId="77777777" w:rsidR="00761141" w:rsidRPr="00761141" w:rsidRDefault="00761141">
      <w:pPr>
        <w:pStyle w:val="Examplesmall"/>
        <w:rPr>
          <w:ins w:id="2875" w:author="Stefan Hagen" w:date="2017-03-12T18:21:00Z"/>
        </w:rPr>
        <w:pPrChange w:id="2876" w:author="Stefan Hagen" w:date="2017-03-12T18:22:00Z">
          <w:pPr/>
        </w:pPrChange>
      </w:pPr>
      <w:ins w:id="2877" w:author="Stefan Hagen" w:date="2017-03-12T18:21:00Z">
        <w:r w:rsidRPr="00761141">
          <w:t xml:space="preserve">  </w:t>
        </w:r>
        <w:proofErr w:type="gramStart"/>
        <w:r w:rsidRPr="00761141">
          <w:t>&lt;!--</w:t>
        </w:r>
        <w:proofErr w:type="gramEnd"/>
        <w:r w:rsidRPr="00761141">
          <w:t xml:space="preserve"> Product tree section --&gt;</w:t>
        </w:r>
      </w:ins>
    </w:p>
    <w:p w14:paraId="5D98A755" w14:textId="77777777" w:rsidR="00761141" w:rsidRPr="00761141" w:rsidRDefault="00761141">
      <w:pPr>
        <w:pStyle w:val="Examplesmall"/>
        <w:rPr>
          <w:ins w:id="2878" w:author="Stefan Hagen" w:date="2017-03-12T18:21:00Z"/>
        </w:rPr>
        <w:pPrChange w:id="2879" w:author="Stefan Hagen" w:date="2017-03-12T18:22:00Z">
          <w:pPr/>
        </w:pPrChange>
      </w:pPr>
      <w:ins w:id="2880" w:author="Stefan Hagen" w:date="2017-03-12T18:21:00Z">
        <w:r w:rsidRPr="00761141">
          <w:t xml:space="preserve">  &lt;</w:t>
        </w:r>
        <w:proofErr w:type="gramStart"/>
        <w:r w:rsidRPr="00761141">
          <w:t>prod:ProductTree</w:t>
        </w:r>
        <w:proofErr w:type="gramEnd"/>
        <w:r w:rsidRPr="00761141">
          <w:t xml:space="preserve"> xmlns="http://www.icasi.org/CVRF/schema/prod/1.1"&gt;</w:t>
        </w:r>
      </w:ins>
    </w:p>
    <w:p w14:paraId="445858CC" w14:textId="77777777" w:rsidR="00761141" w:rsidRPr="00761141" w:rsidRDefault="00761141">
      <w:pPr>
        <w:pStyle w:val="Examplesmall"/>
        <w:rPr>
          <w:ins w:id="2881" w:author="Stefan Hagen" w:date="2017-03-12T18:21:00Z"/>
        </w:rPr>
        <w:pPrChange w:id="2882" w:author="Stefan Hagen" w:date="2017-03-12T18:22:00Z">
          <w:pPr/>
        </w:pPrChange>
      </w:pPr>
      <w:ins w:id="2883" w:author="Stefan Hagen" w:date="2017-03-12T18:21:00Z">
        <w:r w:rsidRPr="00761141">
          <w:t xml:space="preserve">    &lt;</w:t>
        </w:r>
        <w:proofErr w:type="gramStart"/>
        <w:r w:rsidRPr="00761141">
          <w:t>prod:Branch</w:t>
        </w:r>
        <w:proofErr w:type="gramEnd"/>
        <w:r w:rsidRPr="00761141">
          <w:t xml:space="preserve"> Type="Product Family" Name="Red Hat Enterprise Linux OpenStack Platform"&gt;</w:t>
        </w:r>
      </w:ins>
    </w:p>
    <w:p w14:paraId="0C5359B0" w14:textId="77777777" w:rsidR="00761141" w:rsidRPr="00761141" w:rsidRDefault="00761141">
      <w:pPr>
        <w:pStyle w:val="Examplesmall"/>
        <w:rPr>
          <w:ins w:id="2884" w:author="Stefan Hagen" w:date="2017-03-12T18:21:00Z"/>
        </w:rPr>
        <w:pPrChange w:id="2885" w:author="Stefan Hagen" w:date="2017-03-12T18:22:00Z">
          <w:pPr/>
        </w:pPrChange>
      </w:pPr>
      <w:ins w:id="2886" w:author="Stefan Hagen" w:date="2017-03-12T18:21:00Z">
        <w:r w:rsidRPr="00761141">
          <w:t xml:space="preserve">      &lt;</w:t>
        </w:r>
        <w:proofErr w:type="gramStart"/>
        <w:r w:rsidRPr="00761141">
          <w:t>prod:Branch</w:t>
        </w:r>
        <w:proofErr w:type="gramEnd"/>
        <w:r w:rsidRPr="00761141">
          <w:t xml:space="preserve"> Type="Product Name" Name="Red Hat OpenStack Platform 9.0"&gt;</w:t>
        </w:r>
      </w:ins>
    </w:p>
    <w:p w14:paraId="74A464AA" w14:textId="77777777" w:rsidR="00761141" w:rsidRPr="00761141" w:rsidRDefault="00761141">
      <w:pPr>
        <w:pStyle w:val="Examplesmall"/>
        <w:rPr>
          <w:ins w:id="2887" w:author="Stefan Hagen" w:date="2017-03-12T18:21:00Z"/>
        </w:rPr>
        <w:pPrChange w:id="2888" w:author="Stefan Hagen" w:date="2017-03-12T18:22:00Z">
          <w:pPr/>
        </w:pPrChange>
      </w:pPr>
      <w:ins w:id="2889" w:author="Stefan Hagen" w:date="2017-03-12T18:21:00Z">
        <w:r w:rsidRPr="00761141">
          <w:t xml:space="preserve">        &lt;</w:t>
        </w:r>
        <w:proofErr w:type="gramStart"/>
        <w:r w:rsidRPr="00761141">
          <w:t>prod:FullProductName</w:t>
        </w:r>
        <w:proofErr w:type="gramEnd"/>
        <w:r w:rsidRPr="00761141">
          <w:t xml:space="preserve"> ProductID="7Server-RH7-RHOS-9.0"&gt;Red Hat OpenStack Platform 9.0&lt;/prod:FullProductName&gt;</w:t>
        </w:r>
      </w:ins>
    </w:p>
    <w:p w14:paraId="61B6C2A5" w14:textId="77777777" w:rsidR="00761141" w:rsidRPr="00761141" w:rsidRDefault="00761141">
      <w:pPr>
        <w:pStyle w:val="Examplesmall"/>
        <w:rPr>
          <w:ins w:id="2890" w:author="Stefan Hagen" w:date="2017-03-12T18:21:00Z"/>
        </w:rPr>
        <w:pPrChange w:id="2891" w:author="Stefan Hagen" w:date="2017-03-12T18:22:00Z">
          <w:pPr/>
        </w:pPrChange>
      </w:pPr>
      <w:ins w:id="2892" w:author="Stefan Hagen" w:date="2017-03-12T18:21:00Z">
        <w:r w:rsidRPr="00761141">
          <w:t xml:space="preserve">      &lt;/</w:t>
        </w:r>
        <w:proofErr w:type="gramStart"/>
        <w:r w:rsidRPr="00761141">
          <w:t>prod:Branch</w:t>
        </w:r>
        <w:proofErr w:type="gramEnd"/>
        <w:r w:rsidRPr="00761141">
          <w:t>&gt;</w:t>
        </w:r>
      </w:ins>
    </w:p>
    <w:p w14:paraId="3B561B91" w14:textId="77777777" w:rsidR="00761141" w:rsidRPr="00761141" w:rsidRDefault="00761141">
      <w:pPr>
        <w:pStyle w:val="Examplesmall"/>
        <w:rPr>
          <w:ins w:id="2893" w:author="Stefan Hagen" w:date="2017-03-12T18:21:00Z"/>
        </w:rPr>
        <w:pPrChange w:id="2894" w:author="Stefan Hagen" w:date="2017-03-12T18:22:00Z">
          <w:pPr/>
        </w:pPrChange>
      </w:pPr>
      <w:ins w:id="2895" w:author="Stefan Hagen" w:date="2017-03-12T18:21:00Z">
        <w:r w:rsidRPr="00761141">
          <w:t xml:space="preserve">    &lt;/</w:t>
        </w:r>
        <w:proofErr w:type="gramStart"/>
        <w:r w:rsidRPr="00761141">
          <w:t>prod:Branch</w:t>
        </w:r>
        <w:proofErr w:type="gramEnd"/>
        <w:r w:rsidRPr="00761141">
          <w:t>&gt;</w:t>
        </w:r>
      </w:ins>
    </w:p>
    <w:p w14:paraId="716C6B88" w14:textId="77777777" w:rsidR="00761141" w:rsidRPr="00761141" w:rsidRDefault="00761141">
      <w:pPr>
        <w:pStyle w:val="Examplesmall"/>
        <w:rPr>
          <w:ins w:id="2896" w:author="Stefan Hagen" w:date="2017-03-12T18:21:00Z"/>
        </w:rPr>
        <w:pPrChange w:id="2897" w:author="Stefan Hagen" w:date="2017-03-12T18:22:00Z">
          <w:pPr/>
        </w:pPrChange>
      </w:pPr>
      <w:ins w:id="2898" w:author="Stefan Hagen" w:date="2017-03-12T18:21:00Z">
        <w:r w:rsidRPr="00761141">
          <w:t xml:space="preserve">    &lt;</w:t>
        </w:r>
        <w:proofErr w:type="gramStart"/>
        <w:r w:rsidRPr="00761141">
          <w:t>prod:Branch</w:t>
        </w:r>
        <w:proofErr w:type="gramEnd"/>
        <w:r w:rsidRPr="00761141">
          <w:t xml:space="preserve"> Type="Product Version" Name="python-oslo-middleware-3.7.0-2.el7ost"&gt;</w:t>
        </w:r>
      </w:ins>
    </w:p>
    <w:p w14:paraId="676622C9" w14:textId="77777777" w:rsidR="00761141" w:rsidRPr="00761141" w:rsidRDefault="00761141">
      <w:pPr>
        <w:pStyle w:val="Examplesmall"/>
        <w:rPr>
          <w:ins w:id="2899" w:author="Stefan Hagen" w:date="2017-03-12T18:21:00Z"/>
        </w:rPr>
        <w:pPrChange w:id="2900" w:author="Stefan Hagen" w:date="2017-03-12T18:22:00Z">
          <w:pPr/>
        </w:pPrChange>
      </w:pPr>
      <w:ins w:id="2901" w:author="Stefan Hagen" w:date="2017-03-12T18:21:00Z">
        <w:r w:rsidRPr="00761141">
          <w:t xml:space="preserve">      &lt;</w:t>
        </w:r>
        <w:proofErr w:type="gramStart"/>
        <w:r w:rsidRPr="00761141">
          <w:t>prod:FullProductName</w:t>
        </w:r>
        <w:proofErr w:type="gramEnd"/>
        <w:r w:rsidRPr="00761141">
          <w:t xml:space="preserve"> ProductID="python-oslo-middleware-3.7.0-2.el7ost"&gt;python-oslo-middleware-3.7.0-2.el7ost.src.rpm&lt;/prod:FullProductName&gt;</w:t>
        </w:r>
      </w:ins>
    </w:p>
    <w:p w14:paraId="545165E4" w14:textId="77777777" w:rsidR="00761141" w:rsidRPr="00761141" w:rsidRDefault="00761141">
      <w:pPr>
        <w:pStyle w:val="Examplesmall"/>
        <w:rPr>
          <w:ins w:id="2902" w:author="Stefan Hagen" w:date="2017-03-12T18:21:00Z"/>
        </w:rPr>
        <w:pPrChange w:id="2903" w:author="Stefan Hagen" w:date="2017-03-12T18:22:00Z">
          <w:pPr/>
        </w:pPrChange>
      </w:pPr>
      <w:ins w:id="2904" w:author="Stefan Hagen" w:date="2017-03-12T18:21:00Z">
        <w:r w:rsidRPr="00761141">
          <w:t xml:space="preserve">    &lt;/</w:t>
        </w:r>
        <w:proofErr w:type="gramStart"/>
        <w:r w:rsidRPr="00761141">
          <w:t>prod:Branch</w:t>
        </w:r>
        <w:proofErr w:type="gramEnd"/>
        <w:r w:rsidRPr="00761141">
          <w:t>&gt;</w:t>
        </w:r>
      </w:ins>
    </w:p>
    <w:p w14:paraId="51BEB2BF" w14:textId="77777777" w:rsidR="00761141" w:rsidRPr="00761141" w:rsidRDefault="00761141">
      <w:pPr>
        <w:pStyle w:val="Examplesmall"/>
        <w:rPr>
          <w:ins w:id="2905" w:author="Stefan Hagen" w:date="2017-03-12T18:21:00Z"/>
        </w:rPr>
        <w:pPrChange w:id="2906" w:author="Stefan Hagen" w:date="2017-03-12T18:22:00Z">
          <w:pPr/>
        </w:pPrChange>
      </w:pPr>
      <w:ins w:id="2907" w:author="Stefan Hagen" w:date="2017-03-12T18:21:00Z">
        <w:r w:rsidRPr="00761141">
          <w:t xml:space="preserve">    &lt;</w:t>
        </w:r>
        <w:proofErr w:type="gramStart"/>
        <w:r w:rsidRPr="00761141">
          <w:t>prod:Relationship</w:t>
        </w:r>
        <w:proofErr w:type="gramEnd"/>
        <w:r w:rsidRPr="00761141">
          <w:t xml:space="preserve"> ProductReference="python-oslo-middleware-3.7.0-2.el7ost"</w:t>
        </w:r>
      </w:ins>
    </w:p>
    <w:p w14:paraId="1BDC17D7" w14:textId="77777777" w:rsidR="00761141" w:rsidRPr="00761141" w:rsidRDefault="00761141">
      <w:pPr>
        <w:pStyle w:val="Examplesmall"/>
        <w:rPr>
          <w:ins w:id="2908" w:author="Stefan Hagen" w:date="2017-03-12T18:21:00Z"/>
        </w:rPr>
        <w:pPrChange w:id="2909" w:author="Stefan Hagen" w:date="2017-03-12T18:22:00Z">
          <w:pPr/>
        </w:pPrChange>
      </w:pPr>
      <w:ins w:id="2910" w:author="Stefan Hagen" w:date="2017-03-12T18:21:00Z">
        <w:r w:rsidRPr="00761141">
          <w:t xml:space="preserve">      RelationType="Default Component Of" RelatesToProductReference="7Server-RH7-RHOS-9.0"&gt;</w:t>
        </w:r>
      </w:ins>
    </w:p>
    <w:p w14:paraId="658B4D66" w14:textId="77777777" w:rsidR="00761141" w:rsidRPr="00761141" w:rsidRDefault="00761141">
      <w:pPr>
        <w:pStyle w:val="Examplesmall"/>
        <w:rPr>
          <w:ins w:id="2911" w:author="Stefan Hagen" w:date="2017-03-12T18:21:00Z"/>
        </w:rPr>
        <w:pPrChange w:id="2912" w:author="Stefan Hagen" w:date="2017-03-12T18:22:00Z">
          <w:pPr/>
        </w:pPrChange>
      </w:pPr>
      <w:ins w:id="2913" w:author="Stefan Hagen" w:date="2017-03-12T18:21:00Z">
        <w:r w:rsidRPr="00761141">
          <w:t xml:space="preserve">      &lt;</w:t>
        </w:r>
        <w:proofErr w:type="gramStart"/>
        <w:r w:rsidRPr="00761141">
          <w:t>prod:FullProductName</w:t>
        </w:r>
        <w:proofErr w:type="gramEnd"/>
        <w:r w:rsidRPr="00761141">
          <w:t xml:space="preserve"> ProductID="7Server-RH7-RHOS-9.0:python-oslo-middleware-3.7.0-2.el7ost"&gt;python-oslo-middleware-3.7.0-2.el7ost as a component of Red Hat OpenStack Platform 9.0&lt;/prod:FullProductName&gt;</w:t>
        </w:r>
      </w:ins>
    </w:p>
    <w:p w14:paraId="2C252809" w14:textId="77777777" w:rsidR="00761141" w:rsidRPr="00761141" w:rsidRDefault="00761141">
      <w:pPr>
        <w:pStyle w:val="Examplesmall"/>
        <w:rPr>
          <w:ins w:id="2914" w:author="Stefan Hagen" w:date="2017-03-12T18:21:00Z"/>
        </w:rPr>
        <w:pPrChange w:id="2915" w:author="Stefan Hagen" w:date="2017-03-12T18:22:00Z">
          <w:pPr/>
        </w:pPrChange>
      </w:pPr>
      <w:ins w:id="2916" w:author="Stefan Hagen" w:date="2017-03-12T18:21:00Z">
        <w:r w:rsidRPr="00761141">
          <w:t xml:space="preserve">    &lt;/</w:t>
        </w:r>
        <w:proofErr w:type="gramStart"/>
        <w:r w:rsidRPr="00761141">
          <w:t>prod:Relationship</w:t>
        </w:r>
        <w:proofErr w:type="gramEnd"/>
        <w:r w:rsidRPr="00761141">
          <w:t>&gt;</w:t>
        </w:r>
      </w:ins>
    </w:p>
    <w:p w14:paraId="287D9CEA" w14:textId="77777777" w:rsidR="00761141" w:rsidRPr="00761141" w:rsidRDefault="00761141">
      <w:pPr>
        <w:pStyle w:val="Examplesmall"/>
        <w:rPr>
          <w:ins w:id="2917" w:author="Stefan Hagen" w:date="2017-03-12T18:21:00Z"/>
        </w:rPr>
        <w:pPrChange w:id="2918" w:author="Stefan Hagen" w:date="2017-03-12T18:22:00Z">
          <w:pPr/>
        </w:pPrChange>
      </w:pPr>
      <w:ins w:id="2919" w:author="Stefan Hagen" w:date="2017-03-12T18:21:00Z">
        <w:r w:rsidRPr="00761141">
          <w:t xml:space="preserve">  &lt;/</w:t>
        </w:r>
        <w:proofErr w:type="gramStart"/>
        <w:r w:rsidRPr="00761141">
          <w:t>prod:ProductTree</w:t>
        </w:r>
        <w:proofErr w:type="gramEnd"/>
        <w:r w:rsidRPr="00761141">
          <w:t>&gt;</w:t>
        </w:r>
      </w:ins>
    </w:p>
    <w:p w14:paraId="75F986F6" w14:textId="77777777" w:rsidR="00761141" w:rsidRPr="00761141" w:rsidRDefault="00761141">
      <w:pPr>
        <w:pStyle w:val="Examplesmall"/>
        <w:rPr>
          <w:ins w:id="2920" w:author="Stefan Hagen" w:date="2017-03-12T18:21:00Z"/>
        </w:rPr>
        <w:pPrChange w:id="2921" w:author="Stefan Hagen" w:date="2017-03-12T18:22:00Z">
          <w:pPr/>
        </w:pPrChange>
      </w:pPr>
      <w:ins w:id="2922" w:author="Stefan Hagen" w:date="2017-03-12T18:21:00Z">
        <w:r w:rsidRPr="00761141">
          <w:t xml:space="preserve">  </w:t>
        </w:r>
        <w:proofErr w:type="gramStart"/>
        <w:r w:rsidRPr="00761141">
          <w:t>&lt;!--</w:t>
        </w:r>
        <w:proofErr w:type="gramEnd"/>
        <w:r w:rsidRPr="00761141">
          <w:t xml:space="preserve"> Vulnerability section --&gt;</w:t>
        </w:r>
      </w:ins>
    </w:p>
    <w:p w14:paraId="00BB6FED" w14:textId="77777777" w:rsidR="00761141" w:rsidRPr="00761141" w:rsidRDefault="00761141">
      <w:pPr>
        <w:pStyle w:val="Examplesmall"/>
        <w:rPr>
          <w:ins w:id="2923" w:author="Stefan Hagen" w:date="2017-03-12T18:21:00Z"/>
        </w:rPr>
        <w:pPrChange w:id="2924" w:author="Stefan Hagen" w:date="2017-03-12T18:22:00Z">
          <w:pPr/>
        </w:pPrChange>
      </w:pPr>
      <w:ins w:id="2925" w:author="Stefan Hagen" w:date="2017-03-12T18:21:00Z">
        <w:r w:rsidRPr="00761141">
          <w:t xml:space="preserve">  &lt;</w:t>
        </w:r>
        <w:proofErr w:type="gramStart"/>
        <w:r w:rsidRPr="00761141">
          <w:t>vuln:Vulnerability</w:t>
        </w:r>
        <w:proofErr w:type="gramEnd"/>
        <w:r w:rsidRPr="00761141">
          <w:t xml:space="preserve"> Ordinal="1" xmlns="http://www.icasi.org/CVRF/schema/vuln/1.1"&gt;</w:t>
        </w:r>
      </w:ins>
    </w:p>
    <w:p w14:paraId="31C18195" w14:textId="77777777" w:rsidR="00761141" w:rsidRPr="00761141" w:rsidRDefault="00761141">
      <w:pPr>
        <w:pStyle w:val="Examplesmall"/>
        <w:rPr>
          <w:ins w:id="2926" w:author="Stefan Hagen" w:date="2017-03-12T18:21:00Z"/>
        </w:rPr>
        <w:pPrChange w:id="2927" w:author="Stefan Hagen" w:date="2017-03-12T18:22:00Z">
          <w:pPr/>
        </w:pPrChange>
      </w:pPr>
      <w:ins w:id="2928" w:author="Stefan Hagen" w:date="2017-03-12T18:21:00Z">
        <w:r w:rsidRPr="00761141">
          <w:t xml:space="preserve">    &lt;</w:t>
        </w:r>
        <w:proofErr w:type="gramStart"/>
        <w:r w:rsidRPr="00761141">
          <w:t>vuln:Notes</w:t>
        </w:r>
        <w:proofErr w:type="gramEnd"/>
        <w:r w:rsidRPr="00761141">
          <w:t>&gt;</w:t>
        </w:r>
      </w:ins>
    </w:p>
    <w:p w14:paraId="67950A98" w14:textId="77777777" w:rsidR="00761141" w:rsidRPr="00761141" w:rsidRDefault="00761141">
      <w:pPr>
        <w:pStyle w:val="Examplesmall"/>
        <w:rPr>
          <w:ins w:id="2929" w:author="Stefan Hagen" w:date="2017-03-12T18:21:00Z"/>
        </w:rPr>
        <w:pPrChange w:id="2930" w:author="Stefan Hagen" w:date="2017-03-12T18:22:00Z">
          <w:pPr/>
        </w:pPrChange>
      </w:pPr>
      <w:ins w:id="2931" w:author="Stefan Hagen" w:date="2017-03-12T18:21:00Z">
        <w:r w:rsidRPr="00761141">
          <w:t xml:space="preserve">      &lt;</w:t>
        </w:r>
        <w:proofErr w:type="gramStart"/>
        <w:r w:rsidRPr="00761141">
          <w:t>vuln:Note</w:t>
        </w:r>
        <w:proofErr w:type="gramEnd"/>
        <w:r w:rsidRPr="00761141">
          <w:t xml:space="preserv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w:t>
        </w:r>
        <w:proofErr w:type="gramStart"/>
        <w:r w:rsidRPr="00761141">
          <w:t>vuln:Note</w:t>
        </w:r>
        <w:proofErr w:type="gramEnd"/>
        <w:r w:rsidRPr="00761141">
          <w:t>&gt;</w:t>
        </w:r>
      </w:ins>
    </w:p>
    <w:p w14:paraId="5BC449EA" w14:textId="77777777" w:rsidR="00761141" w:rsidRPr="00761141" w:rsidRDefault="00761141">
      <w:pPr>
        <w:pStyle w:val="Examplesmall"/>
        <w:rPr>
          <w:ins w:id="2932" w:author="Stefan Hagen" w:date="2017-03-12T18:21:00Z"/>
        </w:rPr>
        <w:pPrChange w:id="2933" w:author="Stefan Hagen" w:date="2017-03-12T18:22:00Z">
          <w:pPr/>
        </w:pPrChange>
      </w:pPr>
      <w:ins w:id="2934" w:author="Stefan Hagen" w:date="2017-03-12T18:21:00Z">
        <w:r w:rsidRPr="00761141">
          <w:t xml:space="preserve">    &lt;/</w:t>
        </w:r>
        <w:proofErr w:type="gramStart"/>
        <w:r w:rsidRPr="00761141">
          <w:t>vuln:Notes</w:t>
        </w:r>
        <w:proofErr w:type="gramEnd"/>
        <w:r w:rsidRPr="00761141">
          <w:t>&gt;</w:t>
        </w:r>
      </w:ins>
    </w:p>
    <w:p w14:paraId="14546C54" w14:textId="77777777" w:rsidR="00761141" w:rsidRPr="00761141" w:rsidRDefault="00761141">
      <w:pPr>
        <w:pStyle w:val="Examplesmall"/>
        <w:rPr>
          <w:ins w:id="2935" w:author="Stefan Hagen" w:date="2017-03-12T18:21:00Z"/>
        </w:rPr>
        <w:pPrChange w:id="2936" w:author="Stefan Hagen" w:date="2017-03-12T18:22:00Z">
          <w:pPr/>
        </w:pPrChange>
      </w:pPr>
      <w:ins w:id="2937" w:author="Stefan Hagen" w:date="2017-03-12T18:21:00Z">
        <w:r w:rsidRPr="00761141">
          <w:t xml:space="preserve">    &lt;</w:t>
        </w:r>
        <w:proofErr w:type="gramStart"/>
        <w:r w:rsidRPr="00761141">
          <w:t>vuln:DiscoveryDate</w:t>
        </w:r>
        <w:proofErr w:type="gramEnd"/>
        <w:r w:rsidRPr="00761141">
          <w:t>&gt;2017-01-18T00:00:00Z&lt;/vuln:DiscoveryDate&gt;</w:t>
        </w:r>
      </w:ins>
    </w:p>
    <w:p w14:paraId="05CC8F96" w14:textId="77777777" w:rsidR="00761141" w:rsidRPr="00761141" w:rsidRDefault="00761141">
      <w:pPr>
        <w:pStyle w:val="Examplesmall"/>
        <w:rPr>
          <w:ins w:id="2938" w:author="Stefan Hagen" w:date="2017-03-12T18:21:00Z"/>
        </w:rPr>
        <w:pPrChange w:id="2939" w:author="Stefan Hagen" w:date="2017-03-12T18:22:00Z">
          <w:pPr/>
        </w:pPrChange>
      </w:pPr>
      <w:ins w:id="2940" w:author="Stefan Hagen" w:date="2017-03-12T18:21:00Z">
        <w:r w:rsidRPr="00761141">
          <w:t xml:space="preserve">    &lt;</w:t>
        </w:r>
        <w:proofErr w:type="gramStart"/>
        <w:r w:rsidRPr="00761141">
          <w:t>vuln:ReleaseDate</w:t>
        </w:r>
        <w:proofErr w:type="gramEnd"/>
        <w:r w:rsidRPr="00761141">
          <w:t>&gt;2017-01-26T00:00:00Z&lt;/vuln:ReleaseDate&gt;</w:t>
        </w:r>
      </w:ins>
    </w:p>
    <w:p w14:paraId="13AD2265" w14:textId="77777777" w:rsidR="00761141" w:rsidRPr="00761141" w:rsidRDefault="00761141">
      <w:pPr>
        <w:pStyle w:val="Examplesmall"/>
        <w:rPr>
          <w:ins w:id="2941" w:author="Stefan Hagen" w:date="2017-03-12T18:21:00Z"/>
        </w:rPr>
        <w:pPrChange w:id="2942" w:author="Stefan Hagen" w:date="2017-03-12T18:22:00Z">
          <w:pPr/>
        </w:pPrChange>
      </w:pPr>
      <w:ins w:id="2943" w:author="Stefan Hagen" w:date="2017-03-12T18:21:00Z">
        <w:r w:rsidRPr="00761141">
          <w:t xml:space="preserve">    &lt;</w:t>
        </w:r>
        <w:proofErr w:type="gramStart"/>
        <w:r w:rsidRPr="00761141">
          <w:t>vuln:Involvements</w:t>
        </w:r>
        <w:proofErr w:type="gramEnd"/>
        <w:r w:rsidRPr="00761141">
          <w:t>&gt;</w:t>
        </w:r>
      </w:ins>
    </w:p>
    <w:p w14:paraId="740D394E" w14:textId="77777777" w:rsidR="00761141" w:rsidRPr="00761141" w:rsidRDefault="00761141">
      <w:pPr>
        <w:pStyle w:val="Examplesmall"/>
        <w:rPr>
          <w:ins w:id="2944" w:author="Stefan Hagen" w:date="2017-03-12T18:21:00Z"/>
        </w:rPr>
        <w:pPrChange w:id="2945" w:author="Stefan Hagen" w:date="2017-03-12T18:22:00Z">
          <w:pPr/>
        </w:pPrChange>
      </w:pPr>
      <w:ins w:id="2946" w:author="Stefan Hagen" w:date="2017-03-12T18:21:00Z">
        <w:r w:rsidRPr="00761141">
          <w:t xml:space="preserve">      &lt;</w:t>
        </w:r>
        <w:proofErr w:type="gramStart"/>
        <w:r w:rsidRPr="00761141">
          <w:t>vuln:Involvement</w:t>
        </w:r>
        <w:proofErr w:type="gramEnd"/>
        <w:r w:rsidRPr="00761141">
          <w:t xml:space="preserve"> Party="Vendor" Status="Completed"/&gt;</w:t>
        </w:r>
      </w:ins>
    </w:p>
    <w:p w14:paraId="3A5C6384" w14:textId="77777777" w:rsidR="00761141" w:rsidRPr="00761141" w:rsidRDefault="00761141">
      <w:pPr>
        <w:pStyle w:val="Examplesmall"/>
        <w:rPr>
          <w:ins w:id="2947" w:author="Stefan Hagen" w:date="2017-03-12T18:21:00Z"/>
        </w:rPr>
        <w:pPrChange w:id="2948" w:author="Stefan Hagen" w:date="2017-03-12T18:22:00Z">
          <w:pPr/>
        </w:pPrChange>
      </w:pPr>
      <w:ins w:id="2949" w:author="Stefan Hagen" w:date="2017-03-12T18:21:00Z">
        <w:r w:rsidRPr="00761141">
          <w:t xml:space="preserve">    &lt;/</w:t>
        </w:r>
        <w:proofErr w:type="gramStart"/>
        <w:r w:rsidRPr="00761141">
          <w:t>vuln:Involvements</w:t>
        </w:r>
        <w:proofErr w:type="gramEnd"/>
        <w:r w:rsidRPr="00761141">
          <w:t>&gt;</w:t>
        </w:r>
      </w:ins>
    </w:p>
    <w:p w14:paraId="0562944D" w14:textId="77777777" w:rsidR="00761141" w:rsidRPr="00761141" w:rsidRDefault="00761141">
      <w:pPr>
        <w:pStyle w:val="Examplesmall"/>
        <w:rPr>
          <w:ins w:id="2950" w:author="Stefan Hagen" w:date="2017-03-12T18:21:00Z"/>
        </w:rPr>
        <w:pPrChange w:id="2951" w:author="Stefan Hagen" w:date="2017-03-12T18:22:00Z">
          <w:pPr/>
        </w:pPrChange>
      </w:pPr>
      <w:ins w:id="2952" w:author="Stefan Hagen" w:date="2017-03-12T18:21:00Z">
        <w:r w:rsidRPr="00761141">
          <w:t xml:space="preserve">    &lt;</w:t>
        </w:r>
        <w:proofErr w:type="gramStart"/>
        <w:r w:rsidRPr="00761141">
          <w:t>vuln:CVE</w:t>
        </w:r>
        <w:proofErr w:type="gramEnd"/>
        <w:r w:rsidRPr="00761141">
          <w:t>&gt;CVE-2017-2592&lt;/vuln:CVE&gt;</w:t>
        </w:r>
      </w:ins>
    </w:p>
    <w:p w14:paraId="31DFFD2E" w14:textId="77777777" w:rsidR="00761141" w:rsidRPr="00761141" w:rsidRDefault="00761141">
      <w:pPr>
        <w:pStyle w:val="Examplesmall"/>
        <w:rPr>
          <w:ins w:id="2953" w:author="Stefan Hagen" w:date="2017-03-12T18:21:00Z"/>
        </w:rPr>
        <w:pPrChange w:id="2954" w:author="Stefan Hagen" w:date="2017-03-12T18:22:00Z">
          <w:pPr/>
        </w:pPrChange>
      </w:pPr>
      <w:ins w:id="2955" w:author="Stefan Hagen" w:date="2017-03-12T18:21:00Z">
        <w:r w:rsidRPr="00761141">
          <w:t xml:space="preserve">    &lt;</w:t>
        </w:r>
        <w:proofErr w:type="gramStart"/>
        <w:r w:rsidRPr="00761141">
          <w:t>vuln:ProductStatuses</w:t>
        </w:r>
        <w:proofErr w:type="gramEnd"/>
        <w:r w:rsidRPr="00761141">
          <w:t>&gt;</w:t>
        </w:r>
      </w:ins>
    </w:p>
    <w:p w14:paraId="790091D1" w14:textId="77777777" w:rsidR="00761141" w:rsidRPr="00761141" w:rsidRDefault="00761141">
      <w:pPr>
        <w:pStyle w:val="Examplesmall"/>
        <w:rPr>
          <w:ins w:id="2956" w:author="Stefan Hagen" w:date="2017-03-12T18:21:00Z"/>
        </w:rPr>
        <w:pPrChange w:id="2957" w:author="Stefan Hagen" w:date="2017-03-12T18:22:00Z">
          <w:pPr/>
        </w:pPrChange>
      </w:pPr>
      <w:ins w:id="2958" w:author="Stefan Hagen" w:date="2017-03-12T18:21:00Z">
        <w:r w:rsidRPr="00761141">
          <w:t xml:space="preserve">      &lt;</w:t>
        </w:r>
        <w:proofErr w:type="gramStart"/>
        <w:r w:rsidRPr="00761141">
          <w:t>vuln:Status</w:t>
        </w:r>
        <w:proofErr w:type="gramEnd"/>
        <w:r w:rsidRPr="00761141">
          <w:t xml:space="preserve"> Type="Fixed"&gt;</w:t>
        </w:r>
      </w:ins>
    </w:p>
    <w:p w14:paraId="25E70367" w14:textId="77777777" w:rsidR="00761141" w:rsidRPr="00761141" w:rsidRDefault="00761141">
      <w:pPr>
        <w:pStyle w:val="Examplesmall"/>
        <w:rPr>
          <w:ins w:id="2959" w:author="Stefan Hagen" w:date="2017-03-12T18:21:00Z"/>
        </w:rPr>
        <w:pPrChange w:id="2960" w:author="Stefan Hagen" w:date="2017-03-12T18:22:00Z">
          <w:pPr/>
        </w:pPrChange>
      </w:pPr>
      <w:ins w:id="2961" w:author="Stefan Hagen" w:date="2017-03-12T18:21:00Z">
        <w:r w:rsidRPr="00761141">
          <w:t xml:space="preserve">        &lt;</w:t>
        </w:r>
        <w:proofErr w:type="gramStart"/>
        <w:r w:rsidRPr="00761141">
          <w:t>vuln:ProductID</w:t>
        </w:r>
        <w:proofErr w:type="gramEnd"/>
        <w:r w:rsidRPr="00761141">
          <w:t>&gt;7Server-RH7-RHOS-9.0:python-oslo-middleware-3.7.0-2.el7ost&lt;/vuln:ProductID&gt;</w:t>
        </w:r>
      </w:ins>
    </w:p>
    <w:p w14:paraId="2A7A3F4A" w14:textId="77777777" w:rsidR="00761141" w:rsidRPr="00761141" w:rsidRDefault="00761141">
      <w:pPr>
        <w:pStyle w:val="Examplesmall"/>
        <w:rPr>
          <w:ins w:id="2962" w:author="Stefan Hagen" w:date="2017-03-12T18:21:00Z"/>
        </w:rPr>
        <w:pPrChange w:id="2963" w:author="Stefan Hagen" w:date="2017-03-12T18:22:00Z">
          <w:pPr/>
        </w:pPrChange>
      </w:pPr>
      <w:ins w:id="2964" w:author="Stefan Hagen" w:date="2017-03-12T18:21:00Z">
        <w:r w:rsidRPr="00761141">
          <w:t xml:space="preserve">      &lt;/</w:t>
        </w:r>
        <w:proofErr w:type="gramStart"/>
        <w:r w:rsidRPr="00761141">
          <w:t>vuln:Status</w:t>
        </w:r>
        <w:proofErr w:type="gramEnd"/>
        <w:r w:rsidRPr="00761141">
          <w:t>&gt;</w:t>
        </w:r>
      </w:ins>
    </w:p>
    <w:p w14:paraId="2EDACE8E" w14:textId="77777777" w:rsidR="00761141" w:rsidRPr="00761141" w:rsidRDefault="00761141">
      <w:pPr>
        <w:pStyle w:val="Examplesmall"/>
        <w:rPr>
          <w:ins w:id="2965" w:author="Stefan Hagen" w:date="2017-03-12T18:21:00Z"/>
        </w:rPr>
        <w:pPrChange w:id="2966" w:author="Stefan Hagen" w:date="2017-03-12T18:22:00Z">
          <w:pPr/>
        </w:pPrChange>
      </w:pPr>
      <w:ins w:id="2967" w:author="Stefan Hagen" w:date="2017-03-12T18:21:00Z">
        <w:r w:rsidRPr="00761141">
          <w:t xml:space="preserve">    &lt;/</w:t>
        </w:r>
        <w:proofErr w:type="gramStart"/>
        <w:r w:rsidRPr="00761141">
          <w:t>vuln:ProductStatuses</w:t>
        </w:r>
        <w:proofErr w:type="gramEnd"/>
        <w:r w:rsidRPr="00761141">
          <w:t>&gt;</w:t>
        </w:r>
      </w:ins>
    </w:p>
    <w:p w14:paraId="1B32DACE" w14:textId="77777777" w:rsidR="00761141" w:rsidRPr="00761141" w:rsidRDefault="00761141">
      <w:pPr>
        <w:pStyle w:val="Examplesmall"/>
        <w:rPr>
          <w:ins w:id="2968" w:author="Stefan Hagen" w:date="2017-03-12T18:21:00Z"/>
        </w:rPr>
        <w:pPrChange w:id="2969" w:author="Stefan Hagen" w:date="2017-03-12T18:22:00Z">
          <w:pPr/>
        </w:pPrChange>
      </w:pPr>
      <w:ins w:id="2970" w:author="Stefan Hagen" w:date="2017-03-12T18:21:00Z">
        <w:r w:rsidRPr="00761141">
          <w:t xml:space="preserve">    &lt;</w:t>
        </w:r>
        <w:proofErr w:type="gramStart"/>
        <w:r w:rsidRPr="00761141">
          <w:t>vuln:Threats</w:t>
        </w:r>
        <w:proofErr w:type="gramEnd"/>
        <w:r w:rsidRPr="00761141">
          <w:t>&gt;</w:t>
        </w:r>
      </w:ins>
    </w:p>
    <w:p w14:paraId="0900D3AD" w14:textId="77777777" w:rsidR="00761141" w:rsidRPr="00761141" w:rsidRDefault="00761141">
      <w:pPr>
        <w:pStyle w:val="Examplesmall"/>
        <w:rPr>
          <w:ins w:id="2971" w:author="Stefan Hagen" w:date="2017-03-12T18:21:00Z"/>
        </w:rPr>
        <w:pPrChange w:id="2972" w:author="Stefan Hagen" w:date="2017-03-12T18:22:00Z">
          <w:pPr/>
        </w:pPrChange>
      </w:pPr>
      <w:ins w:id="2973" w:author="Stefan Hagen" w:date="2017-03-12T18:21:00Z">
        <w:r w:rsidRPr="00761141">
          <w:t xml:space="preserve">      &lt;</w:t>
        </w:r>
        <w:proofErr w:type="gramStart"/>
        <w:r w:rsidRPr="00761141">
          <w:t>vuln:Threat</w:t>
        </w:r>
        <w:proofErr w:type="gramEnd"/>
        <w:r w:rsidRPr="00761141">
          <w:t xml:space="preserve"> Type="Impact"&gt;</w:t>
        </w:r>
      </w:ins>
    </w:p>
    <w:p w14:paraId="7FC54838" w14:textId="77777777" w:rsidR="00761141" w:rsidRPr="00761141" w:rsidRDefault="00761141">
      <w:pPr>
        <w:pStyle w:val="Examplesmall"/>
        <w:rPr>
          <w:ins w:id="2974" w:author="Stefan Hagen" w:date="2017-03-12T18:21:00Z"/>
        </w:rPr>
        <w:pPrChange w:id="2975" w:author="Stefan Hagen" w:date="2017-03-12T18:22:00Z">
          <w:pPr/>
        </w:pPrChange>
      </w:pPr>
      <w:ins w:id="2976" w:author="Stefan Hagen" w:date="2017-03-12T18:21:00Z">
        <w:r w:rsidRPr="00761141">
          <w:t xml:space="preserve">        &lt;</w:t>
        </w:r>
        <w:proofErr w:type="gramStart"/>
        <w:r w:rsidRPr="00761141">
          <w:t>vuln:Description</w:t>
        </w:r>
        <w:proofErr w:type="gramEnd"/>
        <w:r w:rsidRPr="00761141">
          <w:t>&gt;Moderate&lt;/vuln:Description&gt;</w:t>
        </w:r>
      </w:ins>
    </w:p>
    <w:p w14:paraId="4E708B46" w14:textId="77777777" w:rsidR="00761141" w:rsidRPr="00761141" w:rsidRDefault="00761141">
      <w:pPr>
        <w:pStyle w:val="Examplesmall"/>
        <w:rPr>
          <w:ins w:id="2977" w:author="Stefan Hagen" w:date="2017-03-12T18:21:00Z"/>
        </w:rPr>
        <w:pPrChange w:id="2978" w:author="Stefan Hagen" w:date="2017-03-12T18:22:00Z">
          <w:pPr/>
        </w:pPrChange>
      </w:pPr>
      <w:ins w:id="2979" w:author="Stefan Hagen" w:date="2017-03-12T18:21:00Z">
        <w:r w:rsidRPr="00761141">
          <w:t xml:space="preserve">      &lt;/</w:t>
        </w:r>
        <w:proofErr w:type="gramStart"/>
        <w:r w:rsidRPr="00761141">
          <w:t>vuln:Threat</w:t>
        </w:r>
        <w:proofErr w:type="gramEnd"/>
        <w:r w:rsidRPr="00761141">
          <w:t>&gt;</w:t>
        </w:r>
      </w:ins>
    </w:p>
    <w:p w14:paraId="77C63789" w14:textId="3FEBA8B2" w:rsidR="00761141" w:rsidRDefault="00761141">
      <w:pPr>
        <w:pStyle w:val="Examplesmall"/>
        <w:rPr>
          <w:ins w:id="2980" w:author="Stefan Hagen" w:date="2017-03-12T18:24:00Z"/>
        </w:rPr>
        <w:pPrChange w:id="2981" w:author="Stefan Hagen" w:date="2017-03-12T18:24:00Z">
          <w:pPr/>
        </w:pPrChange>
      </w:pPr>
      <w:ins w:id="2982" w:author="Stefan Hagen" w:date="2017-03-12T18:21:00Z">
        <w:r w:rsidRPr="00761141">
          <w:t xml:space="preserve">    &lt;/</w:t>
        </w:r>
        <w:proofErr w:type="gramStart"/>
        <w:r w:rsidRPr="00761141">
          <w:t>vuln:Threats</w:t>
        </w:r>
        <w:proofErr w:type="gramEnd"/>
        <w:r w:rsidRPr="00761141">
          <w:t>&gt;</w:t>
        </w:r>
      </w:ins>
    </w:p>
    <w:p w14:paraId="4EB39A0B" w14:textId="77777777" w:rsidR="00761141" w:rsidRDefault="00761141">
      <w:pPr>
        <w:pStyle w:val="Examplesmall"/>
        <w:rPr>
          <w:ins w:id="2983" w:author="Stefan Hagen" w:date="2017-03-12T18:25:00Z"/>
        </w:rPr>
        <w:pPrChange w:id="2984" w:author="Stefan Hagen" w:date="2017-03-12T18:24:00Z">
          <w:pPr/>
        </w:pPrChange>
      </w:pPr>
    </w:p>
    <w:p w14:paraId="5B29689E" w14:textId="77777777" w:rsidR="00761141" w:rsidRDefault="00761141">
      <w:pPr>
        <w:pStyle w:val="Examplesmall"/>
        <w:rPr>
          <w:ins w:id="2985" w:author="Stefan Hagen" w:date="2017-03-12T18:25:00Z"/>
        </w:rPr>
        <w:pPrChange w:id="2986" w:author="Stefan Hagen" w:date="2017-03-12T18:24:00Z">
          <w:pPr/>
        </w:pPrChange>
      </w:pPr>
    </w:p>
    <w:p w14:paraId="5E9F6052" w14:textId="77777777" w:rsidR="00761141" w:rsidRDefault="00761141">
      <w:pPr>
        <w:pStyle w:val="Examplesmall"/>
        <w:rPr>
          <w:ins w:id="2987" w:author="Stefan Hagen" w:date="2017-03-12T18:24:00Z"/>
        </w:rPr>
        <w:pPrChange w:id="2988" w:author="Stefan Hagen" w:date="2017-03-12T18:24:00Z">
          <w:pPr/>
        </w:pPrChange>
      </w:pPr>
    </w:p>
    <w:p w14:paraId="49C2FA65" w14:textId="77777777" w:rsidR="00761141" w:rsidRPr="00761141" w:rsidRDefault="00761141">
      <w:pPr>
        <w:pStyle w:val="Examplesmall"/>
        <w:rPr>
          <w:ins w:id="2989" w:author="Stefan Hagen" w:date="2017-03-12T18:21:00Z"/>
        </w:rPr>
        <w:pPrChange w:id="2990" w:author="Stefan Hagen" w:date="2017-03-12T18:22:00Z">
          <w:pPr/>
        </w:pPrChange>
      </w:pPr>
      <w:ins w:id="2991" w:author="Stefan Hagen" w:date="2017-03-12T18:21:00Z">
        <w:r w:rsidRPr="00761141">
          <w:t xml:space="preserve">    &lt;</w:t>
        </w:r>
        <w:proofErr w:type="gramStart"/>
        <w:r w:rsidRPr="00761141">
          <w:t>vuln:Remediations</w:t>
        </w:r>
        <w:proofErr w:type="gramEnd"/>
        <w:r w:rsidRPr="00761141">
          <w:t>&gt;</w:t>
        </w:r>
      </w:ins>
    </w:p>
    <w:p w14:paraId="580CDAAB" w14:textId="77777777" w:rsidR="00761141" w:rsidRPr="00761141" w:rsidRDefault="00761141">
      <w:pPr>
        <w:pStyle w:val="Examplesmall"/>
        <w:rPr>
          <w:ins w:id="2992" w:author="Stefan Hagen" w:date="2017-03-12T18:21:00Z"/>
        </w:rPr>
        <w:pPrChange w:id="2993" w:author="Stefan Hagen" w:date="2017-03-12T18:22:00Z">
          <w:pPr/>
        </w:pPrChange>
      </w:pPr>
      <w:ins w:id="2994" w:author="Stefan Hagen" w:date="2017-03-12T18:21:00Z">
        <w:r w:rsidRPr="00761141">
          <w:t xml:space="preserve">      &lt;</w:t>
        </w:r>
        <w:proofErr w:type="gramStart"/>
        <w:r w:rsidRPr="00761141">
          <w:t>vuln:Remediation</w:t>
        </w:r>
        <w:proofErr w:type="gramEnd"/>
        <w:r w:rsidRPr="00761141">
          <w:t xml:space="preserve"> Type="Vendor Fix"&gt;</w:t>
        </w:r>
      </w:ins>
    </w:p>
    <w:p w14:paraId="002DB422" w14:textId="77777777" w:rsidR="00761141" w:rsidRPr="00761141" w:rsidRDefault="00761141">
      <w:pPr>
        <w:pStyle w:val="Examplesmall"/>
        <w:rPr>
          <w:ins w:id="2995" w:author="Stefan Hagen" w:date="2017-03-12T18:21:00Z"/>
          <w:lang w:val="de-DE"/>
          <w:rPrChange w:id="2996" w:author="Stefan Hagen" w:date="2017-03-12T18:21:00Z">
            <w:rPr>
              <w:ins w:id="2997" w:author="Stefan Hagen" w:date="2017-03-12T18:21:00Z"/>
              <w:rFonts w:ascii="Courier New" w:hAnsi="Courier New"/>
              <w:sz w:val="16"/>
            </w:rPr>
          </w:rPrChange>
        </w:rPr>
        <w:pPrChange w:id="2998" w:author="Stefan Hagen" w:date="2017-03-12T18:22:00Z">
          <w:pPr/>
        </w:pPrChange>
      </w:pPr>
      <w:ins w:id="2999" w:author="Stefan Hagen" w:date="2017-03-12T18:21:00Z">
        <w:r w:rsidRPr="00761141">
          <w:t xml:space="preserve">        </w:t>
        </w:r>
        <w:r w:rsidRPr="00761141">
          <w:rPr>
            <w:lang w:val="de-DE"/>
            <w:rPrChange w:id="3000" w:author="Stefan Hagen" w:date="2017-03-12T18:21:00Z">
              <w:rPr/>
            </w:rPrChange>
          </w:rPr>
          <w:t>&lt;</w:t>
        </w:r>
        <w:proofErr w:type="gramStart"/>
        <w:r w:rsidRPr="00761141">
          <w:rPr>
            <w:lang w:val="de-DE"/>
            <w:rPrChange w:id="3001" w:author="Stefan Hagen" w:date="2017-03-12T18:21:00Z">
              <w:rPr/>
            </w:rPrChange>
          </w:rPr>
          <w:t>vuln:Description</w:t>
        </w:r>
        <w:proofErr w:type="gramEnd"/>
        <w:r w:rsidRPr="00761141">
          <w:rPr>
            <w:lang w:val="de-DE"/>
            <w:rPrChange w:id="3002" w:author="Stefan Hagen" w:date="2017-03-12T18:21:00Z">
              <w:rPr/>
            </w:rPrChange>
          </w:rPr>
          <w:t xml:space="preserve"> xml:lang="en"&gt;</w:t>
        </w:r>
      </w:ins>
    </w:p>
    <w:p w14:paraId="74641FF1" w14:textId="77777777" w:rsidR="00761141" w:rsidRPr="00761141" w:rsidRDefault="00761141">
      <w:pPr>
        <w:pStyle w:val="Examplesmall"/>
        <w:rPr>
          <w:ins w:id="3003" w:author="Stefan Hagen" w:date="2017-03-12T18:21:00Z"/>
        </w:rPr>
        <w:pPrChange w:id="3004" w:author="Stefan Hagen" w:date="2017-03-12T18:22:00Z">
          <w:pPr/>
        </w:pPrChange>
      </w:pPr>
      <w:ins w:id="3005" w:author="Stefan Hagen" w:date="2017-03-12T18:21:00Z">
        <w:r w:rsidRPr="00761141">
          <w:t>For details on how to apply this update, which includes the changes described in this advisory, refer to:</w:t>
        </w:r>
      </w:ins>
    </w:p>
    <w:p w14:paraId="402A451B" w14:textId="77777777" w:rsidR="00761141" w:rsidRPr="00761141" w:rsidRDefault="00761141">
      <w:pPr>
        <w:pStyle w:val="Examplesmall"/>
        <w:rPr>
          <w:ins w:id="3006" w:author="Stefan Hagen" w:date="2017-03-12T18:21:00Z"/>
        </w:rPr>
        <w:pPrChange w:id="3007" w:author="Stefan Hagen" w:date="2017-03-12T18:22:00Z">
          <w:pPr/>
        </w:pPrChange>
      </w:pPr>
    </w:p>
    <w:p w14:paraId="30A9FBE5" w14:textId="77777777" w:rsidR="00761141" w:rsidRPr="00761141" w:rsidRDefault="00761141">
      <w:pPr>
        <w:pStyle w:val="Examplesmall"/>
        <w:rPr>
          <w:ins w:id="3008" w:author="Stefan Hagen" w:date="2017-03-12T18:21:00Z"/>
        </w:rPr>
        <w:pPrChange w:id="3009" w:author="Stefan Hagen" w:date="2017-03-12T18:22:00Z">
          <w:pPr/>
        </w:pPrChange>
      </w:pPr>
      <w:ins w:id="3010" w:author="Stefan Hagen" w:date="2017-03-12T18:21:00Z">
        <w:r w:rsidRPr="00761141">
          <w:t>https://access.redhat.com/articles/11258    &lt;/</w:t>
        </w:r>
        <w:proofErr w:type="gramStart"/>
        <w:r w:rsidRPr="00761141">
          <w:t>vuln:Description</w:t>
        </w:r>
        <w:proofErr w:type="gramEnd"/>
        <w:r w:rsidRPr="00761141">
          <w:t>&gt;</w:t>
        </w:r>
      </w:ins>
    </w:p>
    <w:p w14:paraId="043146ED" w14:textId="77777777" w:rsidR="00761141" w:rsidRPr="00761141" w:rsidRDefault="00761141">
      <w:pPr>
        <w:pStyle w:val="Examplesmall"/>
        <w:rPr>
          <w:ins w:id="3011" w:author="Stefan Hagen" w:date="2017-03-12T18:21:00Z"/>
        </w:rPr>
        <w:pPrChange w:id="3012" w:author="Stefan Hagen" w:date="2017-03-12T18:22:00Z">
          <w:pPr/>
        </w:pPrChange>
      </w:pPr>
      <w:ins w:id="3013" w:author="Stefan Hagen" w:date="2017-03-12T18:21:00Z">
        <w:r w:rsidRPr="00761141">
          <w:t xml:space="preserve">        &lt;vuln:URL&gt;https://rhn.redhat.com/errata/RHSA-2017-0435.html&lt;/vuln:URL&gt;</w:t>
        </w:r>
      </w:ins>
    </w:p>
    <w:p w14:paraId="717AB78E" w14:textId="77777777" w:rsidR="00761141" w:rsidRPr="00761141" w:rsidRDefault="00761141">
      <w:pPr>
        <w:pStyle w:val="Examplesmall"/>
        <w:rPr>
          <w:ins w:id="3014" w:author="Stefan Hagen" w:date="2017-03-12T18:21:00Z"/>
        </w:rPr>
        <w:pPrChange w:id="3015" w:author="Stefan Hagen" w:date="2017-03-12T18:22:00Z">
          <w:pPr/>
        </w:pPrChange>
      </w:pPr>
      <w:ins w:id="3016" w:author="Stefan Hagen" w:date="2017-03-12T18:21:00Z">
        <w:r w:rsidRPr="00761141">
          <w:t xml:space="preserve">      &lt;/</w:t>
        </w:r>
        <w:proofErr w:type="gramStart"/>
        <w:r w:rsidRPr="00761141">
          <w:t>vuln:Remediation</w:t>
        </w:r>
        <w:proofErr w:type="gramEnd"/>
        <w:r w:rsidRPr="00761141">
          <w:t>&gt;</w:t>
        </w:r>
      </w:ins>
    </w:p>
    <w:p w14:paraId="0BE0AB0A" w14:textId="77777777" w:rsidR="00761141" w:rsidRPr="00761141" w:rsidRDefault="00761141">
      <w:pPr>
        <w:pStyle w:val="Examplesmall"/>
        <w:rPr>
          <w:ins w:id="3017" w:author="Stefan Hagen" w:date="2017-03-12T18:21:00Z"/>
        </w:rPr>
        <w:pPrChange w:id="3018" w:author="Stefan Hagen" w:date="2017-03-12T18:22:00Z">
          <w:pPr/>
        </w:pPrChange>
      </w:pPr>
      <w:ins w:id="3019" w:author="Stefan Hagen" w:date="2017-03-12T18:21:00Z">
        <w:r w:rsidRPr="00761141">
          <w:t xml:space="preserve">    &lt;/</w:t>
        </w:r>
        <w:proofErr w:type="gramStart"/>
        <w:r w:rsidRPr="00761141">
          <w:t>vuln:Remediations</w:t>
        </w:r>
        <w:proofErr w:type="gramEnd"/>
        <w:r w:rsidRPr="00761141">
          <w:t>&gt;</w:t>
        </w:r>
      </w:ins>
    </w:p>
    <w:p w14:paraId="450E5A33" w14:textId="77777777" w:rsidR="00761141" w:rsidRPr="00761141" w:rsidRDefault="00761141">
      <w:pPr>
        <w:pStyle w:val="Examplesmall"/>
        <w:rPr>
          <w:ins w:id="3020" w:author="Stefan Hagen" w:date="2017-03-12T18:21:00Z"/>
        </w:rPr>
        <w:pPrChange w:id="3021" w:author="Stefan Hagen" w:date="2017-03-12T18:22:00Z">
          <w:pPr/>
        </w:pPrChange>
      </w:pPr>
      <w:ins w:id="3022" w:author="Stefan Hagen" w:date="2017-03-12T18:21:00Z">
        <w:r w:rsidRPr="00761141">
          <w:t xml:space="preserve">    &lt;</w:t>
        </w:r>
        <w:proofErr w:type="gramStart"/>
        <w:r w:rsidRPr="00761141">
          <w:t>vuln:References</w:t>
        </w:r>
        <w:proofErr w:type="gramEnd"/>
        <w:r w:rsidRPr="00761141">
          <w:t>&gt;</w:t>
        </w:r>
      </w:ins>
    </w:p>
    <w:p w14:paraId="52A73FE0" w14:textId="77777777" w:rsidR="00761141" w:rsidRPr="00761141" w:rsidRDefault="00761141">
      <w:pPr>
        <w:pStyle w:val="Examplesmall"/>
        <w:rPr>
          <w:ins w:id="3023" w:author="Stefan Hagen" w:date="2017-03-12T18:21:00Z"/>
        </w:rPr>
        <w:pPrChange w:id="3024" w:author="Stefan Hagen" w:date="2017-03-12T18:22:00Z">
          <w:pPr/>
        </w:pPrChange>
      </w:pPr>
      <w:ins w:id="3025" w:author="Stefan Hagen" w:date="2017-03-12T18:21:00Z">
        <w:r w:rsidRPr="00761141">
          <w:t xml:space="preserve">      &lt;</w:t>
        </w:r>
        <w:proofErr w:type="gramStart"/>
        <w:r w:rsidRPr="00761141">
          <w:t>vuln:Reference</w:t>
        </w:r>
        <w:proofErr w:type="gramEnd"/>
        <w:r w:rsidRPr="00761141">
          <w:t>&gt;</w:t>
        </w:r>
      </w:ins>
    </w:p>
    <w:p w14:paraId="754A5D0C" w14:textId="77777777" w:rsidR="00761141" w:rsidRPr="00761141" w:rsidRDefault="00761141">
      <w:pPr>
        <w:pStyle w:val="Examplesmall"/>
        <w:rPr>
          <w:ins w:id="3026" w:author="Stefan Hagen" w:date="2017-03-12T18:21:00Z"/>
        </w:rPr>
        <w:pPrChange w:id="3027" w:author="Stefan Hagen" w:date="2017-03-12T18:22:00Z">
          <w:pPr/>
        </w:pPrChange>
      </w:pPr>
      <w:ins w:id="3028" w:author="Stefan Hagen" w:date="2017-03-12T18:21:00Z">
        <w:r w:rsidRPr="00761141">
          <w:t xml:space="preserve">        &lt;vuln:URL&gt;https://access.redhat.com/security/cve/CVE-2017-2592&lt;/vuln:URL&gt;</w:t>
        </w:r>
      </w:ins>
    </w:p>
    <w:p w14:paraId="40E08C0C" w14:textId="77777777" w:rsidR="00761141" w:rsidRPr="00761141" w:rsidRDefault="00761141">
      <w:pPr>
        <w:pStyle w:val="Examplesmall"/>
        <w:rPr>
          <w:ins w:id="3029" w:author="Stefan Hagen" w:date="2017-03-12T18:21:00Z"/>
        </w:rPr>
        <w:pPrChange w:id="3030" w:author="Stefan Hagen" w:date="2017-03-12T18:22:00Z">
          <w:pPr/>
        </w:pPrChange>
      </w:pPr>
      <w:ins w:id="3031" w:author="Stefan Hagen" w:date="2017-03-12T18:21:00Z">
        <w:r w:rsidRPr="00761141">
          <w:t xml:space="preserve">        &lt;</w:t>
        </w:r>
        <w:proofErr w:type="gramStart"/>
        <w:r w:rsidRPr="00761141">
          <w:t>vuln:Description</w:t>
        </w:r>
        <w:proofErr w:type="gramEnd"/>
        <w:r w:rsidRPr="00761141">
          <w:t>&gt;CVE-2017-2592&lt;/vuln:Description&gt;</w:t>
        </w:r>
      </w:ins>
    </w:p>
    <w:p w14:paraId="0169776A" w14:textId="77777777" w:rsidR="00761141" w:rsidRPr="00761141" w:rsidRDefault="00761141">
      <w:pPr>
        <w:pStyle w:val="Examplesmall"/>
        <w:rPr>
          <w:ins w:id="3032" w:author="Stefan Hagen" w:date="2017-03-12T18:21:00Z"/>
        </w:rPr>
        <w:pPrChange w:id="3033" w:author="Stefan Hagen" w:date="2017-03-12T18:22:00Z">
          <w:pPr/>
        </w:pPrChange>
      </w:pPr>
      <w:ins w:id="3034" w:author="Stefan Hagen" w:date="2017-03-12T18:21:00Z">
        <w:r w:rsidRPr="00761141">
          <w:t xml:space="preserve">      &lt;/</w:t>
        </w:r>
        <w:proofErr w:type="gramStart"/>
        <w:r w:rsidRPr="00761141">
          <w:t>vuln:Reference</w:t>
        </w:r>
        <w:proofErr w:type="gramEnd"/>
        <w:r w:rsidRPr="00761141">
          <w:t>&gt;</w:t>
        </w:r>
      </w:ins>
    </w:p>
    <w:p w14:paraId="4616C2D2" w14:textId="77777777" w:rsidR="00761141" w:rsidRPr="00761141" w:rsidRDefault="00761141">
      <w:pPr>
        <w:pStyle w:val="Examplesmall"/>
        <w:rPr>
          <w:ins w:id="3035" w:author="Stefan Hagen" w:date="2017-03-12T18:21:00Z"/>
        </w:rPr>
        <w:pPrChange w:id="3036" w:author="Stefan Hagen" w:date="2017-03-12T18:22:00Z">
          <w:pPr/>
        </w:pPrChange>
      </w:pPr>
      <w:ins w:id="3037" w:author="Stefan Hagen" w:date="2017-03-12T18:21:00Z">
        <w:r w:rsidRPr="00761141">
          <w:t xml:space="preserve">      &lt;</w:t>
        </w:r>
        <w:proofErr w:type="gramStart"/>
        <w:r w:rsidRPr="00761141">
          <w:t>vuln:Reference</w:t>
        </w:r>
        <w:proofErr w:type="gramEnd"/>
        <w:r w:rsidRPr="00761141">
          <w:t>&gt;</w:t>
        </w:r>
      </w:ins>
    </w:p>
    <w:p w14:paraId="723CDDA9" w14:textId="77777777" w:rsidR="00761141" w:rsidRPr="00761141" w:rsidRDefault="00761141">
      <w:pPr>
        <w:pStyle w:val="Examplesmall"/>
        <w:rPr>
          <w:ins w:id="3038" w:author="Stefan Hagen" w:date="2017-03-12T18:21:00Z"/>
        </w:rPr>
        <w:pPrChange w:id="3039" w:author="Stefan Hagen" w:date="2017-03-12T18:22:00Z">
          <w:pPr/>
        </w:pPrChange>
      </w:pPr>
      <w:ins w:id="3040" w:author="Stefan Hagen" w:date="2017-03-12T18:21:00Z">
        <w:r w:rsidRPr="00761141">
          <w:t xml:space="preserve">        &lt;vuln:URL&gt;https://bugzilla.redhat.com/show_bug.cgi?id=1414698&lt;/vuln:URL&gt;</w:t>
        </w:r>
      </w:ins>
    </w:p>
    <w:p w14:paraId="24108CDD" w14:textId="77777777" w:rsidR="00761141" w:rsidRPr="00761141" w:rsidRDefault="00761141">
      <w:pPr>
        <w:pStyle w:val="Examplesmall"/>
        <w:rPr>
          <w:ins w:id="3041" w:author="Stefan Hagen" w:date="2017-03-12T18:21:00Z"/>
        </w:rPr>
        <w:pPrChange w:id="3042" w:author="Stefan Hagen" w:date="2017-03-12T18:22:00Z">
          <w:pPr/>
        </w:pPrChange>
      </w:pPr>
      <w:ins w:id="3043" w:author="Stefan Hagen" w:date="2017-03-12T18:21:00Z">
        <w:r w:rsidRPr="00761141">
          <w:t xml:space="preserve">        &lt;</w:t>
        </w:r>
        <w:proofErr w:type="gramStart"/>
        <w:r w:rsidRPr="00761141">
          <w:t>vuln:Description</w:t>
        </w:r>
        <w:proofErr w:type="gramEnd"/>
        <w:r w:rsidRPr="00761141">
          <w:t>&gt;bz#1414698: CVE-2017-2592 python-oslo-middleware: CatchErrors leaks sensitive values into error logs&lt;/vuln:Description&gt;</w:t>
        </w:r>
      </w:ins>
    </w:p>
    <w:p w14:paraId="29F8C67D" w14:textId="77777777" w:rsidR="00761141" w:rsidRPr="00761141" w:rsidRDefault="00761141">
      <w:pPr>
        <w:pStyle w:val="Examplesmall"/>
        <w:rPr>
          <w:ins w:id="3044" w:author="Stefan Hagen" w:date="2017-03-12T18:21:00Z"/>
        </w:rPr>
        <w:pPrChange w:id="3045" w:author="Stefan Hagen" w:date="2017-03-12T18:22:00Z">
          <w:pPr/>
        </w:pPrChange>
      </w:pPr>
      <w:ins w:id="3046" w:author="Stefan Hagen" w:date="2017-03-12T18:21:00Z">
        <w:r w:rsidRPr="00761141">
          <w:t xml:space="preserve">      &lt;/</w:t>
        </w:r>
        <w:proofErr w:type="gramStart"/>
        <w:r w:rsidRPr="00761141">
          <w:t>vuln:Reference</w:t>
        </w:r>
        <w:proofErr w:type="gramEnd"/>
        <w:r w:rsidRPr="00761141">
          <w:t>&gt;</w:t>
        </w:r>
      </w:ins>
    </w:p>
    <w:p w14:paraId="47E378D6" w14:textId="77777777" w:rsidR="00761141" w:rsidRPr="00761141" w:rsidRDefault="00761141">
      <w:pPr>
        <w:pStyle w:val="Examplesmall"/>
        <w:rPr>
          <w:ins w:id="3047" w:author="Stefan Hagen" w:date="2017-03-12T18:21:00Z"/>
        </w:rPr>
        <w:pPrChange w:id="3048" w:author="Stefan Hagen" w:date="2017-03-12T18:22:00Z">
          <w:pPr/>
        </w:pPrChange>
      </w:pPr>
      <w:ins w:id="3049" w:author="Stefan Hagen" w:date="2017-03-12T18:21:00Z">
        <w:r w:rsidRPr="00761141">
          <w:t xml:space="preserve">    &lt;/</w:t>
        </w:r>
        <w:proofErr w:type="gramStart"/>
        <w:r w:rsidRPr="00761141">
          <w:t>vuln:References</w:t>
        </w:r>
        <w:proofErr w:type="gramEnd"/>
        <w:r w:rsidRPr="00761141">
          <w:t>&gt;</w:t>
        </w:r>
      </w:ins>
    </w:p>
    <w:p w14:paraId="7C9F71E5" w14:textId="77777777" w:rsidR="00761141" w:rsidRPr="00761141" w:rsidRDefault="00761141">
      <w:pPr>
        <w:pStyle w:val="Examplesmall"/>
        <w:rPr>
          <w:ins w:id="3050" w:author="Stefan Hagen" w:date="2017-03-12T18:21:00Z"/>
        </w:rPr>
        <w:pPrChange w:id="3051" w:author="Stefan Hagen" w:date="2017-03-12T18:22:00Z">
          <w:pPr/>
        </w:pPrChange>
      </w:pPr>
      <w:ins w:id="3052" w:author="Stefan Hagen" w:date="2017-03-12T18:21:00Z">
        <w:r w:rsidRPr="00761141">
          <w:t xml:space="preserve">    &lt;</w:t>
        </w:r>
        <w:proofErr w:type="gramStart"/>
        <w:r w:rsidRPr="00761141">
          <w:t>vuln:Acknowledgments</w:t>
        </w:r>
        <w:proofErr w:type="gramEnd"/>
        <w:r w:rsidRPr="00761141">
          <w:t>&gt;</w:t>
        </w:r>
      </w:ins>
    </w:p>
    <w:p w14:paraId="0BE15B53" w14:textId="77777777" w:rsidR="00761141" w:rsidRPr="00761141" w:rsidRDefault="00761141">
      <w:pPr>
        <w:pStyle w:val="Examplesmall"/>
        <w:rPr>
          <w:ins w:id="3053" w:author="Stefan Hagen" w:date="2017-03-12T18:21:00Z"/>
        </w:rPr>
        <w:pPrChange w:id="3054" w:author="Stefan Hagen" w:date="2017-03-12T18:22:00Z">
          <w:pPr/>
        </w:pPrChange>
      </w:pPr>
      <w:ins w:id="3055" w:author="Stefan Hagen" w:date="2017-03-12T18:21:00Z">
        <w:r w:rsidRPr="00761141">
          <w:t xml:space="preserve">      &lt;</w:t>
        </w:r>
        <w:proofErr w:type="gramStart"/>
        <w:r w:rsidRPr="00761141">
          <w:t>vuln:Acknowledgment</w:t>
        </w:r>
        <w:proofErr w:type="gramEnd"/>
        <w:r w:rsidRPr="00761141">
          <w:t>&gt;</w:t>
        </w:r>
      </w:ins>
    </w:p>
    <w:p w14:paraId="5F793FD0" w14:textId="77777777" w:rsidR="00761141" w:rsidRPr="00761141" w:rsidRDefault="00761141">
      <w:pPr>
        <w:pStyle w:val="Examplesmall"/>
        <w:rPr>
          <w:ins w:id="3056" w:author="Stefan Hagen" w:date="2017-03-12T18:21:00Z"/>
        </w:rPr>
        <w:pPrChange w:id="3057" w:author="Stefan Hagen" w:date="2017-03-12T18:22:00Z">
          <w:pPr/>
        </w:pPrChange>
      </w:pPr>
      <w:ins w:id="3058" w:author="Stefan Hagen" w:date="2017-03-12T18:21:00Z">
        <w:r w:rsidRPr="00761141">
          <w:t xml:space="preserve">        &lt;</w:t>
        </w:r>
        <w:proofErr w:type="gramStart"/>
        <w:r w:rsidRPr="00761141">
          <w:t>vuln:Description</w:t>
        </w:r>
        <w:proofErr w:type="gramEnd"/>
        <w:r w:rsidRPr="00761141">
          <w:t xml:space="preserve">&gt;Red Hat would like to thank the OpenStack project for reporting this issue. Upstream acknowledges Divya K Konoor (IBM) as the original </w:t>
        </w:r>
        <w:proofErr w:type="gramStart"/>
        <w:r w:rsidRPr="00761141">
          <w:t>reporter.&lt;</w:t>
        </w:r>
        <w:proofErr w:type="gramEnd"/>
        <w:r w:rsidRPr="00761141">
          <w:t>/vuln:Description&gt;</w:t>
        </w:r>
      </w:ins>
    </w:p>
    <w:p w14:paraId="49920566" w14:textId="77777777" w:rsidR="00761141" w:rsidRPr="00761141" w:rsidRDefault="00761141">
      <w:pPr>
        <w:pStyle w:val="Examplesmall"/>
        <w:rPr>
          <w:ins w:id="3059" w:author="Stefan Hagen" w:date="2017-03-12T18:21:00Z"/>
        </w:rPr>
        <w:pPrChange w:id="3060" w:author="Stefan Hagen" w:date="2017-03-12T18:22:00Z">
          <w:pPr/>
        </w:pPrChange>
      </w:pPr>
      <w:ins w:id="3061" w:author="Stefan Hagen" w:date="2017-03-12T18:21:00Z">
        <w:r w:rsidRPr="00761141">
          <w:t xml:space="preserve">      &lt;/</w:t>
        </w:r>
        <w:proofErr w:type="gramStart"/>
        <w:r w:rsidRPr="00761141">
          <w:t>vuln:Acknowledgment</w:t>
        </w:r>
        <w:proofErr w:type="gramEnd"/>
        <w:r w:rsidRPr="00761141">
          <w:t>&gt;</w:t>
        </w:r>
      </w:ins>
    </w:p>
    <w:p w14:paraId="01E5F70B" w14:textId="77777777" w:rsidR="00761141" w:rsidRPr="00761141" w:rsidRDefault="00761141">
      <w:pPr>
        <w:pStyle w:val="Examplesmall"/>
        <w:rPr>
          <w:ins w:id="3062" w:author="Stefan Hagen" w:date="2017-03-12T18:21:00Z"/>
        </w:rPr>
        <w:pPrChange w:id="3063" w:author="Stefan Hagen" w:date="2017-03-12T18:22:00Z">
          <w:pPr/>
        </w:pPrChange>
      </w:pPr>
      <w:ins w:id="3064" w:author="Stefan Hagen" w:date="2017-03-12T18:21:00Z">
        <w:r w:rsidRPr="00761141">
          <w:t xml:space="preserve">    &lt;/</w:t>
        </w:r>
        <w:proofErr w:type="gramStart"/>
        <w:r w:rsidRPr="00761141">
          <w:t>vuln:Acknowledgments</w:t>
        </w:r>
        <w:proofErr w:type="gramEnd"/>
        <w:r w:rsidRPr="00761141">
          <w:t>&gt;</w:t>
        </w:r>
      </w:ins>
    </w:p>
    <w:p w14:paraId="6E43246E" w14:textId="77777777" w:rsidR="00761141" w:rsidRPr="00761141" w:rsidRDefault="00761141">
      <w:pPr>
        <w:pStyle w:val="Examplesmall"/>
        <w:rPr>
          <w:ins w:id="3065" w:author="Stefan Hagen" w:date="2017-03-12T18:21:00Z"/>
        </w:rPr>
        <w:pPrChange w:id="3066" w:author="Stefan Hagen" w:date="2017-03-12T18:22:00Z">
          <w:pPr/>
        </w:pPrChange>
      </w:pPr>
      <w:ins w:id="3067" w:author="Stefan Hagen" w:date="2017-03-12T18:21:00Z">
        <w:r w:rsidRPr="00761141">
          <w:t xml:space="preserve">  &lt;/</w:t>
        </w:r>
        <w:proofErr w:type="gramStart"/>
        <w:r w:rsidRPr="00761141">
          <w:t>vuln:Vulnerability</w:t>
        </w:r>
        <w:proofErr w:type="gramEnd"/>
        <w:r w:rsidRPr="00761141">
          <w:t>&gt;</w:t>
        </w:r>
      </w:ins>
    </w:p>
    <w:p w14:paraId="20D97C16" w14:textId="77777777" w:rsidR="00761141" w:rsidRPr="00761141" w:rsidRDefault="00761141">
      <w:pPr>
        <w:pStyle w:val="Examplesmall"/>
        <w:rPr>
          <w:ins w:id="3068" w:author="Stefan Hagen" w:date="2017-03-12T18:21:00Z"/>
        </w:rPr>
        <w:pPrChange w:id="3069" w:author="Stefan Hagen" w:date="2017-03-12T18:22:00Z">
          <w:pPr/>
        </w:pPrChange>
      </w:pPr>
      <w:ins w:id="3070" w:author="Stefan Hagen" w:date="2017-03-12T18:21:00Z">
        <w:r w:rsidRPr="00761141">
          <w:t xml:space="preserve">  </w:t>
        </w:r>
        <w:proofErr w:type="gramStart"/>
        <w:r w:rsidRPr="00761141">
          <w:t>&lt;!--</w:t>
        </w:r>
        <w:proofErr w:type="gramEnd"/>
        <w:r w:rsidRPr="00761141">
          <w:t xml:space="preserve"> No more elements to follow --&gt;</w:t>
        </w:r>
      </w:ins>
    </w:p>
    <w:p w14:paraId="527A2697" w14:textId="77777777" w:rsidR="00761141" w:rsidRPr="00761141" w:rsidRDefault="00761141">
      <w:pPr>
        <w:pStyle w:val="Examplesmall"/>
        <w:rPr>
          <w:ins w:id="3071" w:author="Stefan Hagen" w:date="2017-03-12T18:21:00Z"/>
        </w:rPr>
        <w:pPrChange w:id="3072" w:author="Stefan Hagen" w:date="2017-03-12T18:22:00Z">
          <w:pPr/>
        </w:pPrChange>
      </w:pPr>
      <w:ins w:id="3073" w:author="Stefan Hagen" w:date="2017-03-12T18:21:00Z">
        <w:r w:rsidRPr="00761141">
          <w:t>&lt;/</w:t>
        </w:r>
        <w:proofErr w:type="gramStart"/>
        <w:r w:rsidRPr="00761141">
          <w:t>cvrf:cvrfdoc</w:t>
        </w:r>
        <w:proofErr w:type="gramEnd"/>
        <w:r w:rsidRPr="00761141">
          <w:t>&gt;</w:t>
        </w:r>
      </w:ins>
    </w:p>
    <w:p w14:paraId="42231BDE" w14:textId="27033EDB" w:rsidR="00676E4C" w:rsidRDefault="00676E4C" w:rsidP="00676E4C">
      <w:pPr>
        <w:pStyle w:val="Examplesmall"/>
      </w:pPr>
      <w:del w:id="3074" w:author="Stefan Hagen" w:date="2017-03-12T18:21:00Z">
        <w:r w:rsidDel="00761141">
          <w:delText>TODO</w:delText>
        </w:r>
      </w:del>
    </w:p>
    <w:p w14:paraId="31A08BE4" w14:textId="77777777" w:rsidR="00B25BB1" w:rsidRDefault="00B25BB1">
      <w:pPr>
        <w:spacing w:before="0" w:after="0"/>
        <w:rPr>
          <w:ins w:id="3075" w:author="Stefan Hagen" w:date="2017-03-12T18:25:00Z"/>
          <w:rFonts w:cs="Arial"/>
          <w:b/>
          <w:iCs/>
          <w:color w:val="3B006F"/>
          <w:kern w:val="32"/>
          <w:sz w:val="28"/>
          <w:szCs w:val="28"/>
        </w:rPr>
      </w:pPr>
      <w:ins w:id="3076" w:author="Stefan Hagen" w:date="2017-03-12T18:25:00Z">
        <w:r>
          <w:br w:type="page"/>
        </w:r>
      </w:ins>
    </w:p>
    <w:p w14:paraId="6779DE0C" w14:textId="6F94918C" w:rsidR="00676E4C" w:rsidRDefault="00676E4C" w:rsidP="00676E4C">
      <w:pPr>
        <w:pStyle w:val="AppendixHeading2"/>
      </w:pPr>
      <w:bookmarkStart w:id="3077" w:name="_Toc477122355"/>
      <w:r>
        <w:lastRenderedPageBreak/>
        <w:t>Sample Security Advisory C</w:t>
      </w:r>
      <w:bookmarkEnd w:id="3077"/>
    </w:p>
    <w:p w14:paraId="49486C44" w14:textId="31AA89CE" w:rsidR="00676E4C" w:rsidRDefault="00676E4C" w:rsidP="00676E4C">
      <w:r>
        <w:t>Minimal valid CSAF CVRF version 1.2 document (</w:t>
      </w:r>
      <w:del w:id="3078" w:author="Stefan Hagen" w:date="2017-03-11T20:06:00Z">
        <w:r w:rsidDel="00F74DFE">
          <w:delText>not useful</w:delText>
        </w:r>
        <w:r w:rsidR="00071591" w:rsidDel="00F74DFE">
          <w:delText xml:space="preserve"> as </w:delText>
        </w:r>
      </w:del>
      <w:r w:rsidR="00071591">
        <w:t>neither Product Tree nor Vulnerability noted</w:t>
      </w:r>
      <w:r>
        <w:t xml:space="preserve">, but </w:t>
      </w:r>
      <w:r w:rsidR="00071591">
        <w:t xml:space="preserve">nevertheless </w:t>
      </w:r>
      <w:ins w:id="3079" w:author="Stefan Hagen" w:date="2017-03-11T20:06:00Z">
        <w:r w:rsidR="00F74DFE">
          <w:t xml:space="preserve">well-formed and </w:t>
        </w:r>
      </w:ins>
      <w:r>
        <w:t>valid):</w:t>
      </w:r>
    </w:p>
    <w:p w14:paraId="7A6E5AD8" w14:textId="1D31766A" w:rsidR="00676E4C" w:rsidRDefault="00231874">
      <w:pPr>
        <w:pStyle w:val="Examplesmall"/>
      </w:pPr>
      <w:ins w:id="3080" w:author="Stefan Hagen" w:date="2017-03-11T19:59:00Z">
        <w:r w:rsidRPr="00231874">
          <w:t>&lt;?xml version="1.0" encoding="UTF-8"?&gt;</w:t>
        </w:r>
        <w:r w:rsidRPr="00231874">
          <w:br/>
        </w:r>
      </w:ins>
      <w:ins w:id="3081" w:author="Stefan Hagen" w:date="2017-03-11T20:05:00Z">
        <w:r w:rsidRPr="00231874">
          <w:t>&lt;cvrf:cvrfdoc xmlns:cvrf="http://docs.oasis-open.org/csaf/ns/csaf-cvrf/v1.2/cvrf"&gt;</w:t>
        </w:r>
      </w:ins>
      <w:ins w:id="3082" w:author="Stefan Hagen" w:date="2017-03-11T19:59:00Z">
        <w:r w:rsidRPr="00231874">
          <w:br/>
        </w:r>
        <w:r>
          <w:t xml:space="preserve">  </w:t>
        </w:r>
        <w:r w:rsidRPr="00231874">
          <w:t>&lt;cvrf:DocumentTitle&gt;DocumentTitle0&lt;/cvrf:DocumentTitle&gt;</w:t>
        </w:r>
        <w:r w:rsidRPr="00231874">
          <w:br/>
          <w:t>  &lt;cvrf:DocumentType&gt;DocumentType0&lt;/cvrf:DocumentType&gt;</w:t>
        </w:r>
        <w:r w:rsidRPr="00231874">
          <w:br/>
          <w:t>  &lt;cvrf:DocumentPublisher Type="Vendor"&gt;</w:t>
        </w:r>
        <w:r w:rsidRPr="00231874">
          <w:br/>
          <w:t>  &lt;/cvrf:DocumentPublisher&gt;</w:t>
        </w:r>
        <w:r w:rsidRPr="00231874">
          <w:br/>
          <w:t>  &lt;cvrf:DocumentTracking&gt;</w:t>
        </w:r>
        <w:r w:rsidRPr="00231874">
          <w:br/>
          <w:t>    &lt;cvrf:Identification&gt;</w:t>
        </w:r>
        <w:r w:rsidRPr="00231874">
          <w:br/>
          <w:t>      &lt;cvrf:ID&gt;ID0&lt;/cvrf:ID&gt;</w:t>
        </w:r>
        <w:r w:rsidRPr="00231874">
          <w:br/>
          <w:t>    &lt;/cvrf:Identification&gt;</w:t>
        </w:r>
        <w:r w:rsidRPr="00231874">
          <w:br/>
          <w:t>    &lt;cvrf:Status&gt;Draft&lt;/cvrf:Status&gt;</w:t>
        </w:r>
        <w:r w:rsidRPr="00231874">
          <w:br/>
          <w:t>    &lt;cvrf:Version&gt;0&lt;/cvrf:Version&gt;</w:t>
        </w:r>
        <w:r w:rsidRPr="00231874">
          <w:br/>
          <w:t>    &lt;cvrf:RevisionHistory&gt;</w:t>
        </w:r>
        <w:r w:rsidRPr="00231874">
          <w:br/>
          <w:t>      &lt;cvrf:Revision&gt;</w:t>
        </w:r>
        <w:r w:rsidRPr="00231874">
          <w:br/>
          <w:t>        &lt;cvrf:Number&gt;0&lt;/cvrf:Number&gt;</w:t>
        </w:r>
        <w:r w:rsidRPr="00231874">
          <w:br/>
          <w:t>        &lt;cvrf:Date&gt;</w:t>
        </w:r>
        <w:r>
          <w:t>2038</w:t>
        </w:r>
        <w:r w:rsidRPr="00231874">
          <w:t>-05-04T18:13:51.0&lt;/cvrf:Date&gt;</w:t>
        </w:r>
        <w:r w:rsidRPr="00231874">
          <w:br/>
          <w:t>        &lt;cvrf:Description&gt;Description0&lt;/cvrf:Description&gt;</w:t>
        </w:r>
        <w:r w:rsidRPr="00231874">
          <w:br/>
          <w:t>      &lt;/cvrf:Revision&gt;</w:t>
        </w:r>
        <w:r w:rsidRPr="00231874">
          <w:br/>
          <w:t>      &lt;cvrf:Revision&gt;</w:t>
        </w:r>
        <w:r w:rsidRPr="00231874">
          <w:br/>
          <w:t>        &lt;cvrf:Number&gt;0&lt;/cvrf:Number&gt;</w:t>
        </w:r>
        <w:r w:rsidRPr="00231874">
          <w:br/>
          <w:t>        &lt;cvrf:Date&gt;</w:t>
        </w:r>
        <w:r>
          <w:t>2038</w:t>
        </w:r>
        <w:r w:rsidRPr="00231874">
          <w:t>-05-04T18:13:51.0&lt;/cvrf:Date&gt;</w:t>
        </w:r>
        <w:r w:rsidRPr="00231874">
          <w:br/>
          <w:t>        &lt;cvrf:Description&gt;Description1&lt;/cvrf:Description&gt;</w:t>
        </w:r>
        <w:r w:rsidRPr="00231874">
          <w:br/>
          <w:t>      &lt;/cvrf:Revision&gt;</w:t>
        </w:r>
        <w:r w:rsidRPr="00231874">
          <w:br/>
          <w:t>    &lt;/cvrf:RevisionHistory&gt;</w:t>
        </w:r>
        <w:r w:rsidRPr="00231874">
          <w:br/>
          <w:t>    &lt;cvrf:InitialReleaseDate&gt;</w:t>
        </w:r>
        <w:r>
          <w:t>2038</w:t>
        </w:r>
        <w:r w:rsidRPr="00231874">
          <w:t>-05-04T18:13:51.0&lt;/cvrf:InitialReleaseDate&gt;</w:t>
        </w:r>
        <w:r w:rsidRPr="00231874">
          <w:br/>
          <w:t>    &lt;cvrf:CurrentReleaseDate&gt;</w:t>
        </w:r>
        <w:r>
          <w:t>2038</w:t>
        </w:r>
        <w:r w:rsidRPr="00231874">
          <w:t>-05-04T18:13:51.0&lt;/cvrf:CurrentReleaseDate&gt;</w:t>
        </w:r>
        <w:r w:rsidRPr="00231874">
          <w:br/>
          <w:t>  &lt;/cvrf:DocumentTracking&gt;</w:t>
        </w:r>
        <w:r w:rsidRPr="00231874">
          <w:br/>
          <w:t>&lt;/cvrf:cvrfdoc&gt;</w:t>
        </w:r>
      </w:ins>
      <w:del w:id="3083" w:author="Stefan Hagen" w:date="2017-03-11T19:59:00Z">
        <w:r w:rsidR="00676E4C" w:rsidDel="00231874">
          <w:delText>TODO</w:delText>
        </w:r>
      </w:del>
    </w:p>
    <w:p w14:paraId="2593AA6B" w14:textId="77777777" w:rsidR="00B25BB1" w:rsidRDefault="00B25BB1">
      <w:pPr>
        <w:spacing w:before="0" w:after="0"/>
        <w:rPr>
          <w:ins w:id="3084" w:author="Stefan Hagen" w:date="2017-03-12T18:25:00Z"/>
          <w:rFonts w:cs="Arial"/>
          <w:b/>
          <w:iCs/>
          <w:color w:val="3B006F"/>
          <w:kern w:val="32"/>
          <w:sz w:val="28"/>
          <w:szCs w:val="28"/>
        </w:rPr>
      </w:pPr>
      <w:ins w:id="3085" w:author="Stefan Hagen" w:date="2017-03-12T18:25:00Z">
        <w:r>
          <w:br w:type="page"/>
        </w:r>
      </w:ins>
    </w:p>
    <w:p w14:paraId="75BDA774" w14:textId="7723702F" w:rsidR="00676E4C" w:rsidRDefault="00676E4C" w:rsidP="00676E4C">
      <w:pPr>
        <w:pStyle w:val="AppendixHeading2"/>
      </w:pPr>
      <w:bookmarkStart w:id="3086" w:name="_Toc477122356"/>
      <w:r>
        <w:lastRenderedPageBreak/>
        <w:t>Sample Security Advisory D</w:t>
      </w:r>
      <w:bookmarkEnd w:id="3086"/>
    </w:p>
    <w:p w14:paraId="07CDFB37" w14:textId="15DCB5C8" w:rsidR="00676E4C" w:rsidRDefault="00676E4C" w:rsidP="00676E4C">
      <w:r>
        <w:t>Minimal viable product like fictitious sample valid CSAF CVRF version 1.2 document:</w:t>
      </w:r>
    </w:p>
    <w:p w14:paraId="042B1A04" w14:textId="77777777" w:rsidR="00676E4C" w:rsidRDefault="00676E4C" w:rsidP="00676E4C">
      <w:pPr>
        <w:pStyle w:val="Examplesmall"/>
      </w:pPr>
      <w:r>
        <w:t>TODO</w:t>
      </w:r>
    </w:p>
    <w:p w14:paraId="0491C54D" w14:textId="1215F602" w:rsidR="00676E4C" w:rsidRDefault="00071591" w:rsidP="00676E4C">
      <w:pPr>
        <w:spacing w:before="0" w:after="0"/>
        <w:rPr>
          <w:rFonts w:ascii="Courier New" w:hAnsi="Courier New"/>
          <w:sz w:val="16"/>
        </w:rPr>
      </w:pPr>
      <w:r>
        <w:t xml:space="preserve">Note: </w:t>
      </w:r>
      <w:r w:rsidR="00676E4C">
        <w:t xml:space="preserve">The vendor is assumed to be named ACME Inc., only hosted on subdomains of acme.example.com. A product foo is </w:t>
      </w:r>
      <w:r>
        <w:t>declared</w:t>
      </w:r>
      <w:r w:rsidR="00676E4C">
        <w:t xml:space="preserve"> to be available on platform bar</w:t>
      </w:r>
      <w:r>
        <w:t xml:space="preserve"> and baz alike. Some possible combinations of vulnerability and mitigation states are realized. </w:t>
      </w:r>
      <w:r w:rsidR="00676E4C">
        <w:br w:type="page"/>
      </w:r>
    </w:p>
    <w:p w14:paraId="1E152332" w14:textId="574A735E" w:rsidR="00A05FDF" w:rsidRDefault="00676E4C" w:rsidP="00A05FDF">
      <w:pPr>
        <w:pStyle w:val="AppendixHeading1"/>
      </w:pPr>
      <w:bookmarkStart w:id="3087" w:name="_Toc85472898"/>
      <w:bookmarkStart w:id="3088" w:name="_Toc287332014"/>
      <w:bookmarkStart w:id="3089" w:name="_Toc477122357"/>
      <w:r>
        <w:lastRenderedPageBreak/>
        <w:t>R</w:t>
      </w:r>
      <w:r w:rsidR="00A05FDF">
        <w:t>evision History</w:t>
      </w:r>
      <w:bookmarkEnd w:id="3087"/>
      <w:bookmarkEnd w:id="3088"/>
      <w:bookmarkEnd w:id="30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F03CF7" w14:paraId="676F309C" w14:textId="77777777" w:rsidTr="00F03CF7">
        <w:tc>
          <w:tcPr>
            <w:tcW w:w="1838" w:type="dxa"/>
          </w:tcPr>
          <w:p w14:paraId="2BF3EB7D" w14:textId="77777777" w:rsidR="00A05FDF" w:rsidRPr="00C7321D" w:rsidRDefault="00A05FDF" w:rsidP="00C7321D">
            <w:pPr>
              <w:jc w:val="center"/>
              <w:rPr>
                <w:b/>
              </w:rPr>
            </w:pPr>
            <w:r w:rsidRPr="00C7321D">
              <w:rPr>
                <w:b/>
              </w:rPr>
              <w:t>Revision</w:t>
            </w:r>
          </w:p>
        </w:tc>
        <w:tc>
          <w:tcPr>
            <w:tcW w:w="1324" w:type="dxa"/>
          </w:tcPr>
          <w:p w14:paraId="479DE856" w14:textId="77777777" w:rsidR="00A05FDF" w:rsidRPr="00C7321D" w:rsidRDefault="00A05FDF" w:rsidP="00C7321D">
            <w:pPr>
              <w:jc w:val="center"/>
              <w:rPr>
                <w:b/>
              </w:rPr>
            </w:pPr>
            <w:r w:rsidRPr="00C7321D">
              <w:rPr>
                <w:b/>
              </w:rPr>
              <w:t>Date</w:t>
            </w:r>
          </w:p>
        </w:tc>
        <w:tc>
          <w:tcPr>
            <w:tcW w:w="1795" w:type="dxa"/>
          </w:tcPr>
          <w:p w14:paraId="0FE7017D" w14:textId="77777777" w:rsidR="00A05FDF" w:rsidRPr="00C7321D" w:rsidRDefault="00A05FDF" w:rsidP="00C7321D">
            <w:pPr>
              <w:jc w:val="center"/>
              <w:rPr>
                <w:b/>
              </w:rPr>
            </w:pPr>
            <w:r w:rsidRPr="00C7321D">
              <w:rPr>
                <w:b/>
              </w:rPr>
              <w:t>Editor</w:t>
            </w:r>
          </w:p>
        </w:tc>
        <w:tc>
          <w:tcPr>
            <w:tcW w:w="4393" w:type="dxa"/>
          </w:tcPr>
          <w:p w14:paraId="2C30CE83" w14:textId="77777777" w:rsidR="00A05FDF" w:rsidRPr="00C7321D" w:rsidRDefault="00A05FDF" w:rsidP="00AC5012">
            <w:pPr>
              <w:rPr>
                <w:b/>
              </w:rPr>
            </w:pPr>
            <w:r w:rsidRPr="00C7321D">
              <w:rPr>
                <w:b/>
              </w:rPr>
              <w:t>Changes Made</w:t>
            </w:r>
          </w:p>
        </w:tc>
      </w:tr>
      <w:tr w:rsidR="00F03CF7" w14:paraId="470A66A3" w14:textId="77777777" w:rsidTr="00F03CF7">
        <w:tc>
          <w:tcPr>
            <w:tcW w:w="1838" w:type="dxa"/>
          </w:tcPr>
          <w:p w14:paraId="2FA8B347" w14:textId="28833832" w:rsidR="00A05FDF" w:rsidRDefault="00DF65B8" w:rsidP="00AC5012">
            <w:r>
              <w:t>Working Draft 01</w:t>
            </w:r>
          </w:p>
        </w:tc>
        <w:tc>
          <w:tcPr>
            <w:tcW w:w="1324" w:type="dxa"/>
          </w:tcPr>
          <w:p w14:paraId="75F28621" w14:textId="613EFB9F" w:rsidR="00A05FDF" w:rsidRDefault="000F6BF0" w:rsidP="00AC5012">
            <w:r>
              <w:t>2017-03-1</w:t>
            </w:r>
            <w:ins w:id="3090" w:author="Stefan Hagen" w:date="2017-03-12T22:28:00Z">
              <w:r w:rsidR="00841B34">
                <w:t>2</w:t>
              </w:r>
            </w:ins>
            <w:del w:id="3091" w:author="Stefan Hagen" w:date="2017-03-12T22:28:00Z">
              <w:r w:rsidDel="00841B34">
                <w:delText>0</w:delText>
              </w:r>
            </w:del>
          </w:p>
        </w:tc>
        <w:tc>
          <w:tcPr>
            <w:tcW w:w="1795" w:type="dxa"/>
          </w:tcPr>
          <w:p w14:paraId="741089EF" w14:textId="656217E9" w:rsidR="00A05FDF" w:rsidRDefault="000F6BF0" w:rsidP="00AC5012">
            <w:r>
              <w:t>Stefan Hagen</w:t>
            </w:r>
          </w:p>
        </w:tc>
        <w:tc>
          <w:tcPr>
            <w:tcW w:w="4393" w:type="dxa"/>
          </w:tcPr>
          <w:p w14:paraId="39889008" w14:textId="09AFA733" w:rsidR="00A05FDF" w:rsidRDefault="000F6BF0" w:rsidP="00960F60">
            <w:r>
              <w:t xml:space="preserve">Combined and migrated CVRF version 1.1 contribution to </w:t>
            </w:r>
            <w:r w:rsidR="00F03CF7">
              <w:t xml:space="preserve">OASIS </w:t>
            </w:r>
            <w:r w:rsidR="00960F60">
              <w:t xml:space="preserve">CSAF </w:t>
            </w:r>
            <w:r>
              <w:t>CVRF version 1.2</w:t>
            </w:r>
            <w:ins w:id="3092" w:author="Stefan Hagen" w:date="2017-03-12T22:29:00Z">
              <w:r w:rsidR="00470981">
                <w:t xml:space="preserve"> and added feedback from TC members.</w:t>
              </w:r>
            </w:ins>
          </w:p>
        </w:tc>
      </w:tr>
    </w:tbl>
    <w:p w14:paraId="75104BFC" w14:textId="77777777" w:rsidR="003129C6" w:rsidRPr="003129C6" w:rsidRDefault="003129C6" w:rsidP="003129C6"/>
    <w:sectPr w:rsidR="003129C6" w:rsidRPr="003129C6" w:rsidSect="0012387E">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B0660A" w14:textId="77777777" w:rsidR="00841B34" w:rsidRDefault="00841B34" w:rsidP="008C100C">
      <w:r>
        <w:separator/>
      </w:r>
    </w:p>
    <w:p w14:paraId="07475F4F" w14:textId="77777777" w:rsidR="00841B34" w:rsidRDefault="00841B34" w:rsidP="008C100C"/>
    <w:p w14:paraId="58200CB9" w14:textId="77777777" w:rsidR="00841B34" w:rsidRDefault="00841B34" w:rsidP="008C100C"/>
    <w:p w14:paraId="609509CB" w14:textId="77777777" w:rsidR="00841B34" w:rsidRDefault="00841B34" w:rsidP="008C100C"/>
    <w:p w14:paraId="50A5A2DC" w14:textId="77777777" w:rsidR="00841B34" w:rsidRDefault="00841B34" w:rsidP="008C100C"/>
    <w:p w14:paraId="7D65C442" w14:textId="77777777" w:rsidR="00841B34" w:rsidRDefault="00841B34" w:rsidP="008C100C"/>
    <w:p w14:paraId="44271F39" w14:textId="77777777" w:rsidR="00841B34" w:rsidRDefault="00841B34" w:rsidP="008C100C"/>
  </w:endnote>
  <w:endnote w:type="continuationSeparator" w:id="0">
    <w:p w14:paraId="23904096" w14:textId="77777777" w:rsidR="00841B34" w:rsidRDefault="00841B34" w:rsidP="008C100C">
      <w:r>
        <w:continuationSeparator/>
      </w:r>
    </w:p>
    <w:p w14:paraId="700A8172" w14:textId="77777777" w:rsidR="00841B34" w:rsidRDefault="00841B34" w:rsidP="008C100C"/>
    <w:p w14:paraId="5E14F324" w14:textId="77777777" w:rsidR="00841B34" w:rsidRDefault="00841B34" w:rsidP="008C100C"/>
    <w:p w14:paraId="64C08850" w14:textId="77777777" w:rsidR="00841B34" w:rsidRDefault="00841B34" w:rsidP="008C100C"/>
    <w:p w14:paraId="493A55E7" w14:textId="77777777" w:rsidR="00841B34" w:rsidRDefault="00841B34" w:rsidP="008C100C"/>
    <w:p w14:paraId="5DFE6DE3" w14:textId="77777777" w:rsidR="00841B34" w:rsidRDefault="00841B34" w:rsidP="008C100C"/>
    <w:p w14:paraId="04CA77AF" w14:textId="77777777" w:rsidR="00841B34" w:rsidRDefault="00841B34"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ADAEB" w14:textId="4E6AD350" w:rsidR="00841B34" w:rsidRPr="00195F88" w:rsidRDefault="00841B34" w:rsidP="008F61FB">
    <w:pPr>
      <w:pStyle w:val="Footer"/>
      <w:tabs>
        <w:tab w:val="clear" w:pos="4320"/>
        <w:tab w:val="clear" w:pos="8640"/>
        <w:tab w:val="center" w:pos="4680"/>
        <w:tab w:val="right" w:pos="9360"/>
      </w:tabs>
      <w:spacing w:after="0"/>
      <w:rPr>
        <w:sz w:val="16"/>
        <w:szCs w:val="16"/>
        <w:lang w:val="en-US"/>
      </w:rPr>
    </w:pPr>
    <w:r>
      <w:rPr>
        <w:sz w:val="16"/>
        <w:szCs w:val="16"/>
        <w:lang w:val="en-US"/>
      </w:rPr>
      <w:t>csaf-cvrf-v1.2-wd01</w:t>
    </w:r>
    <w:r>
      <w:rPr>
        <w:sz w:val="16"/>
        <w:szCs w:val="16"/>
      </w:rPr>
      <w:tab/>
      <w:t>Working Draft 01</w:t>
    </w:r>
    <w:r>
      <w:rPr>
        <w:sz w:val="16"/>
        <w:szCs w:val="16"/>
      </w:rPr>
      <w:tab/>
    </w:r>
    <w:r>
      <w:rPr>
        <w:sz w:val="16"/>
        <w:szCs w:val="16"/>
        <w:lang w:val="en-US"/>
      </w:rPr>
      <w:t>1</w:t>
    </w:r>
    <w:ins w:id="733" w:author="Stefan Hagen" w:date="2017-03-12T21:49:00Z">
      <w:r>
        <w:rPr>
          <w:sz w:val="16"/>
          <w:szCs w:val="16"/>
          <w:lang w:val="en-US"/>
        </w:rPr>
        <w:t>2</w:t>
      </w:r>
    </w:ins>
    <w:del w:id="734" w:author="Stefan Hagen" w:date="2017-03-12T21:49:00Z">
      <w:r w:rsidDel="00977EFE">
        <w:rPr>
          <w:sz w:val="16"/>
          <w:szCs w:val="16"/>
          <w:lang w:val="en-US"/>
        </w:rPr>
        <w:delText>0</w:delText>
      </w:r>
    </w:del>
    <w:r>
      <w:rPr>
        <w:sz w:val="16"/>
        <w:szCs w:val="16"/>
        <w:lang w:val="en-US"/>
      </w:rPr>
      <w:t xml:space="preserve"> March</w:t>
    </w:r>
    <w:r>
      <w:rPr>
        <w:sz w:val="16"/>
        <w:szCs w:val="16"/>
      </w:rPr>
      <w:t xml:space="preserve"> </w:t>
    </w:r>
    <w:r>
      <w:rPr>
        <w:sz w:val="16"/>
        <w:szCs w:val="16"/>
        <w:lang w:val="en-US"/>
      </w:rPr>
      <w:t>2017</w:t>
    </w:r>
  </w:p>
  <w:p w14:paraId="545D4010" w14:textId="77777777" w:rsidR="00841B34" w:rsidRPr="00195F88" w:rsidRDefault="00841B34" w:rsidP="00195F88">
    <w:pPr>
      <w:pStyle w:val="Footer"/>
      <w:tabs>
        <w:tab w:val="clear" w:pos="4320"/>
        <w:tab w:val="clear" w:pos="8640"/>
        <w:tab w:val="center" w:pos="4680"/>
        <w:tab w:val="right" w:pos="9360"/>
      </w:tabs>
      <w:spacing w:before="0" w:after="0"/>
      <w:rPr>
        <w:sz w:val="16"/>
        <w:szCs w:val="16"/>
        <w:lang w:val="en-US"/>
      </w:rPr>
    </w:pPr>
    <w:r w:rsidRPr="00F50E2C">
      <w:rPr>
        <w:sz w:val="16"/>
        <w:szCs w:val="16"/>
      </w:rPr>
      <w:t xml:space="preserve">Standards Track </w:t>
    </w:r>
    <w:r>
      <w:rPr>
        <w:sz w:val="16"/>
        <w:szCs w:val="16"/>
        <w:lang w:val="en-US"/>
      </w:rPr>
      <w:t>Draft</w:t>
    </w:r>
    <w:r>
      <w:rPr>
        <w:sz w:val="16"/>
        <w:szCs w:val="16"/>
      </w:rPr>
      <w:tab/>
      <w:t xml:space="preserve">Copyright </w:t>
    </w:r>
    <w:r>
      <w:rPr>
        <w:rFonts w:cs="Arial"/>
        <w:sz w:val="16"/>
        <w:szCs w:val="16"/>
      </w:rPr>
      <w:t>©</w:t>
    </w:r>
    <w:r w:rsidRPr="000E28CA">
      <w:rPr>
        <w:sz w:val="16"/>
        <w:szCs w:val="16"/>
      </w:rPr>
      <w:t xml:space="preserve"> O</w:t>
    </w:r>
    <w:r>
      <w:rPr>
        <w:sz w:val="16"/>
        <w:szCs w:val="16"/>
      </w:rPr>
      <w:t>ASIS Open 201</w:t>
    </w:r>
    <w:r>
      <w:rPr>
        <w:sz w:val="16"/>
        <w:szCs w:val="16"/>
        <w:lang w:val="en-US"/>
      </w:rPr>
      <w:t>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A07A1F">
      <w:rPr>
        <w:rStyle w:val="PageNumber"/>
        <w:noProof/>
        <w:sz w:val="16"/>
        <w:szCs w:val="16"/>
      </w:rPr>
      <w:t>35</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A07A1F">
      <w:rPr>
        <w:rStyle w:val="PageNumber"/>
        <w:noProof/>
        <w:sz w:val="16"/>
        <w:szCs w:val="16"/>
      </w:rPr>
      <w:t>87</w:t>
    </w:r>
    <w:r w:rsidRPr="0051640A">
      <w:rPr>
        <w:rStyle w:val="PageNumbe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22B13D" w14:textId="77777777" w:rsidR="00841B34" w:rsidRDefault="00841B34" w:rsidP="008C100C">
      <w:r>
        <w:separator/>
      </w:r>
    </w:p>
    <w:p w14:paraId="65F66931" w14:textId="77777777" w:rsidR="00841B34" w:rsidRDefault="00841B34" w:rsidP="008C100C"/>
  </w:footnote>
  <w:footnote w:type="continuationSeparator" w:id="0">
    <w:p w14:paraId="4772E18D" w14:textId="77777777" w:rsidR="00841B34" w:rsidRDefault="00841B34" w:rsidP="008C100C">
      <w:r>
        <w:continuationSeparator/>
      </w:r>
    </w:p>
    <w:p w14:paraId="1D43C819" w14:textId="77777777" w:rsidR="00841B34" w:rsidRDefault="00841B34" w:rsidP="008C100C"/>
  </w:footnote>
  <w:footnote w:id="1">
    <w:p w14:paraId="3CABA49D" w14:textId="29FDFAB3" w:rsidR="00841B34" w:rsidRPr="00D07145" w:rsidRDefault="00841B34">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5DFFD4F7" w14:textId="4F6EAAAA" w:rsidR="00841B34" w:rsidRPr="004A52DA" w:rsidRDefault="00841B34" w:rsidP="002D2C47">
      <w:pPr>
        <w:pStyle w:val="FootnoteText"/>
        <w:rPr>
          <w:ins w:id="1311" w:author="Stefan Hagen" w:date="2017-03-12T16:46:00Z"/>
        </w:rPr>
      </w:pPr>
      <w:ins w:id="1312" w:author="Stefan Hagen" w:date="2017-03-12T16:46:00Z">
        <w:r>
          <w:rPr>
            <w:rStyle w:val="FootnoteReference"/>
          </w:rPr>
          <w:footnoteRef/>
        </w:r>
        <w:r>
          <w:t xml:space="preserve"> </w:t>
        </w:r>
      </w:ins>
      <w:ins w:id="1313" w:author="Stefan Hagen" w:date="2017-03-12T17:09:00Z">
        <w:r>
          <w:t>Here we deviate</w:t>
        </w:r>
      </w:ins>
      <w:ins w:id="1314" w:author="Stefan Hagen" w:date="2017-03-12T16:46:00Z">
        <w:r w:rsidRPr="002D2C47">
          <w:t xml:space="preserve"> from ISO8601 where in section 4.3.2 “Complete representations” at the start of the first paragraph after the initial list that: “The zone designator is empty if use is made of local time ...”</w:t>
        </w:r>
      </w:ins>
      <w:ins w:id="1315" w:author="Stefan Hagen" w:date="2017-03-12T17:09:00Z">
        <w:r>
          <w:t xml:space="preserve"> is stated</w:t>
        </w:r>
      </w:ins>
      <w:ins w:id="1316" w:author="Stefan Hagen" w:date="2017-03-12T16:46:00Z">
        <w:r w:rsidRPr="002D2C47">
          <w:t>.</w:t>
        </w:r>
      </w:ins>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1">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46E1FC0"/>
    <w:multiLevelType w:val="hybridMultilevel"/>
    <w:tmpl w:val="7720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435ED0"/>
    <w:multiLevelType w:val="hybridMultilevel"/>
    <w:tmpl w:val="1C3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F77F59"/>
    <w:multiLevelType w:val="hybridMultilevel"/>
    <w:tmpl w:val="B73E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2E426D"/>
    <w:multiLevelType w:val="hybridMultilevel"/>
    <w:tmpl w:val="42C8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2D1D76"/>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BB787D"/>
    <w:multiLevelType w:val="hybridMultilevel"/>
    <w:tmpl w:val="67BE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CD6989"/>
    <w:multiLevelType w:val="hybridMultilevel"/>
    <w:tmpl w:val="EB0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1">
    <w:nsid w:val="1E3C1208"/>
    <w:multiLevelType w:val="hybridMultilevel"/>
    <w:tmpl w:val="C0F02FC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2">
    <w:nsid w:val="20ED69AF"/>
    <w:multiLevelType w:val="hybridMultilevel"/>
    <w:tmpl w:val="5E9A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0C7BF3"/>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771450"/>
    <w:multiLevelType w:val="hybridMultilevel"/>
    <w:tmpl w:val="D952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FA63C85"/>
    <w:multiLevelType w:val="hybridMultilevel"/>
    <w:tmpl w:val="E3B2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ED3F0F"/>
    <w:multiLevelType w:val="multilevel"/>
    <w:tmpl w:val="3162D9F2"/>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5"/>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9">
    <w:nsid w:val="3EE04E8A"/>
    <w:multiLevelType w:val="hybridMultilevel"/>
    <w:tmpl w:val="7B04C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0FE0907"/>
    <w:multiLevelType w:val="hybridMultilevel"/>
    <w:tmpl w:val="13564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26140D1"/>
    <w:multiLevelType w:val="hybridMultilevel"/>
    <w:tmpl w:val="93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94A40B0"/>
    <w:multiLevelType w:val="hybridMultilevel"/>
    <w:tmpl w:val="C0949E22"/>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4">
    <w:nsid w:val="5FB31357"/>
    <w:multiLevelType w:val="multilevel"/>
    <w:tmpl w:val="1A6A952A"/>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6">
    <w:nsid w:val="754A5642"/>
    <w:multiLevelType w:val="hybridMultilevel"/>
    <w:tmpl w:val="28D265B2"/>
    <w:lvl w:ilvl="0" w:tplc="BB008B04">
      <w:start w:val="1"/>
      <w:numFmt w:val="bullet"/>
      <w:pStyle w:val="RelatedWork"/>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86D3845"/>
    <w:multiLevelType w:val="hybridMultilevel"/>
    <w:tmpl w:val="BB7AC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9285430"/>
    <w:multiLevelType w:val="hybridMultilevel"/>
    <w:tmpl w:val="FEBA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881B8D"/>
    <w:multiLevelType w:val="hybridMultilevel"/>
    <w:tmpl w:val="5A08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4"/>
  </w:num>
  <w:num w:numId="3">
    <w:abstractNumId w:val="0"/>
  </w:num>
  <w:num w:numId="4">
    <w:abstractNumId w:val="26"/>
  </w:num>
  <w:num w:numId="5">
    <w:abstractNumId w:val="17"/>
  </w:num>
  <w:num w:numId="6">
    <w:abstractNumId w:val="27"/>
  </w:num>
  <w:num w:numId="7">
    <w:abstractNumId w:val="10"/>
  </w:num>
  <w:num w:numId="8">
    <w:abstractNumId w:val="18"/>
  </w:num>
  <w:num w:numId="9">
    <w:abstractNumId w:val="11"/>
  </w:num>
  <w:num w:numId="10">
    <w:abstractNumId w:val="12"/>
  </w:num>
  <w:num w:numId="11">
    <w:abstractNumId w:val="23"/>
  </w:num>
  <w:num w:numId="12">
    <w:abstractNumId w:val="15"/>
  </w:num>
  <w:num w:numId="13">
    <w:abstractNumId w:val="2"/>
  </w:num>
  <w:num w:numId="14">
    <w:abstractNumId w:val="20"/>
  </w:num>
  <w:num w:numId="15">
    <w:abstractNumId w:val="19"/>
  </w:num>
  <w:num w:numId="16">
    <w:abstractNumId w:val="9"/>
  </w:num>
  <w:num w:numId="17">
    <w:abstractNumId w:val="16"/>
  </w:num>
  <w:num w:numId="18">
    <w:abstractNumId w:val="28"/>
  </w:num>
  <w:num w:numId="19">
    <w:abstractNumId w:val="25"/>
  </w:num>
  <w:num w:numId="20">
    <w:abstractNumId w:val="6"/>
  </w:num>
  <w:num w:numId="21">
    <w:abstractNumId w:val="21"/>
  </w:num>
  <w:num w:numId="22">
    <w:abstractNumId w:val="3"/>
  </w:num>
  <w:num w:numId="23">
    <w:abstractNumId w:val="8"/>
  </w:num>
  <w:num w:numId="24">
    <w:abstractNumId w:val="30"/>
  </w:num>
  <w:num w:numId="25">
    <w:abstractNumId w:val="29"/>
  </w:num>
  <w:num w:numId="26">
    <w:abstractNumId w:val="5"/>
  </w:num>
  <w:num w:numId="27">
    <w:abstractNumId w:val="4"/>
  </w:num>
  <w:num w:numId="28">
    <w:abstractNumId w:val="13"/>
  </w:num>
  <w:num w:numId="29">
    <w:abstractNumId w:val="7"/>
  </w:num>
  <w:num w:numId="30">
    <w:abstractNumId w:val="22"/>
  </w:num>
  <w:num w:numId="31">
    <w:abstractNumId w:val="14"/>
  </w:num>
  <w:numIdMacAtCleanup w:val="10"/>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efan Hagen">
    <w15:presenceInfo w15:providerId="Windows Live" w15:userId="1a0b4075b6da46e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8"/>
  <w:displayBackgroundShape/>
  <w:proofState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revisionView w:markup="0"/>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13A"/>
    <w:rsid w:val="00005F1F"/>
    <w:rsid w:val="00006B3A"/>
    <w:rsid w:val="00007776"/>
    <w:rsid w:val="00014CF1"/>
    <w:rsid w:val="0001697D"/>
    <w:rsid w:val="000227B8"/>
    <w:rsid w:val="000233BC"/>
    <w:rsid w:val="00023918"/>
    <w:rsid w:val="00024C43"/>
    <w:rsid w:val="00025117"/>
    <w:rsid w:val="00026429"/>
    <w:rsid w:val="0003338A"/>
    <w:rsid w:val="00035E41"/>
    <w:rsid w:val="000517EC"/>
    <w:rsid w:val="000522A0"/>
    <w:rsid w:val="000527EC"/>
    <w:rsid w:val="00053906"/>
    <w:rsid w:val="0006026A"/>
    <w:rsid w:val="00071591"/>
    <w:rsid w:val="0007362C"/>
    <w:rsid w:val="00075DEE"/>
    <w:rsid w:val="00076EFC"/>
    <w:rsid w:val="00080F49"/>
    <w:rsid w:val="00096E2D"/>
    <w:rsid w:val="00096EF9"/>
    <w:rsid w:val="00097BF4"/>
    <w:rsid w:val="000A147F"/>
    <w:rsid w:val="000B071A"/>
    <w:rsid w:val="000B46EB"/>
    <w:rsid w:val="000B473A"/>
    <w:rsid w:val="000B64D3"/>
    <w:rsid w:val="000C00A2"/>
    <w:rsid w:val="000C471B"/>
    <w:rsid w:val="000C66BB"/>
    <w:rsid w:val="000D14C1"/>
    <w:rsid w:val="000E0532"/>
    <w:rsid w:val="000E2883"/>
    <w:rsid w:val="000E28CA"/>
    <w:rsid w:val="000E60EC"/>
    <w:rsid w:val="000E79A0"/>
    <w:rsid w:val="000F09CB"/>
    <w:rsid w:val="000F10CF"/>
    <w:rsid w:val="000F2CB1"/>
    <w:rsid w:val="000F36D1"/>
    <w:rsid w:val="000F3A82"/>
    <w:rsid w:val="000F6BF0"/>
    <w:rsid w:val="00101FF7"/>
    <w:rsid w:val="0010539E"/>
    <w:rsid w:val="001057D2"/>
    <w:rsid w:val="0012387E"/>
    <w:rsid w:val="00123F2F"/>
    <w:rsid w:val="00125EA7"/>
    <w:rsid w:val="00126FC3"/>
    <w:rsid w:val="00127552"/>
    <w:rsid w:val="00130749"/>
    <w:rsid w:val="00135945"/>
    <w:rsid w:val="001362DE"/>
    <w:rsid w:val="00147C8E"/>
    <w:rsid w:val="00147F63"/>
    <w:rsid w:val="00155251"/>
    <w:rsid w:val="00165F54"/>
    <w:rsid w:val="00170D3A"/>
    <w:rsid w:val="00174363"/>
    <w:rsid w:val="00176B0C"/>
    <w:rsid w:val="00177C62"/>
    <w:rsid w:val="00177DED"/>
    <w:rsid w:val="00183FFE"/>
    <w:rsid w:val="001847BD"/>
    <w:rsid w:val="001929F1"/>
    <w:rsid w:val="001945A5"/>
    <w:rsid w:val="00195F88"/>
    <w:rsid w:val="001A10CD"/>
    <w:rsid w:val="001A2D84"/>
    <w:rsid w:val="001A4401"/>
    <w:rsid w:val="001A52C9"/>
    <w:rsid w:val="001A53EB"/>
    <w:rsid w:val="001A7143"/>
    <w:rsid w:val="001A7D48"/>
    <w:rsid w:val="001B103C"/>
    <w:rsid w:val="001B2E22"/>
    <w:rsid w:val="001C235B"/>
    <w:rsid w:val="001D1D6C"/>
    <w:rsid w:val="001D378F"/>
    <w:rsid w:val="001D5F2E"/>
    <w:rsid w:val="001D6A23"/>
    <w:rsid w:val="001E392A"/>
    <w:rsid w:val="001E46CF"/>
    <w:rsid w:val="001F05E0"/>
    <w:rsid w:val="001F2095"/>
    <w:rsid w:val="001F5270"/>
    <w:rsid w:val="0020354E"/>
    <w:rsid w:val="002060B1"/>
    <w:rsid w:val="00206C47"/>
    <w:rsid w:val="00214D31"/>
    <w:rsid w:val="00215BFC"/>
    <w:rsid w:val="00216E8C"/>
    <w:rsid w:val="002211FA"/>
    <w:rsid w:val="002223DB"/>
    <w:rsid w:val="00225C3B"/>
    <w:rsid w:val="00226430"/>
    <w:rsid w:val="00231874"/>
    <w:rsid w:val="00232009"/>
    <w:rsid w:val="002327A9"/>
    <w:rsid w:val="0023282D"/>
    <w:rsid w:val="0023482D"/>
    <w:rsid w:val="002379FE"/>
    <w:rsid w:val="002455B7"/>
    <w:rsid w:val="00246FF1"/>
    <w:rsid w:val="00257BC6"/>
    <w:rsid w:val="00272C3F"/>
    <w:rsid w:val="00273AC1"/>
    <w:rsid w:val="00273E05"/>
    <w:rsid w:val="0027548B"/>
    <w:rsid w:val="00275FD8"/>
    <w:rsid w:val="0028261F"/>
    <w:rsid w:val="00282A65"/>
    <w:rsid w:val="00285F85"/>
    <w:rsid w:val="002866D3"/>
    <w:rsid w:val="00286EC7"/>
    <w:rsid w:val="002930C5"/>
    <w:rsid w:val="00295C45"/>
    <w:rsid w:val="002A5CA9"/>
    <w:rsid w:val="002B197B"/>
    <w:rsid w:val="002B7E99"/>
    <w:rsid w:val="002C0868"/>
    <w:rsid w:val="002D0FAE"/>
    <w:rsid w:val="002D17C7"/>
    <w:rsid w:val="002D27DB"/>
    <w:rsid w:val="002D2C47"/>
    <w:rsid w:val="002D7749"/>
    <w:rsid w:val="002E1512"/>
    <w:rsid w:val="002E5B31"/>
    <w:rsid w:val="002E73CD"/>
    <w:rsid w:val="002F0011"/>
    <w:rsid w:val="002F6990"/>
    <w:rsid w:val="002F793A"/>
    <w:rsid w:val="003009EA"/>
    <w:rsid w:val="00302CE1"/>
    <w:rsid w:val="003072C1"/>
    <w:rsid w:val="0031027A"/>
    <w:rsid w:val="00310E8A"/>
    <w:rsid w:val="003129C6"/>
    <w:rsid w:val="00317D10"/>
    <w:rsid w:val="0032147A"/>
    <w:rsid w:val="00324FB0"/>
    <w:rsid w:val="00325E2A"/>
    <w:rsid w:val="0032658C"/>
    <w:rsid w:val="003374BB"/>
    <w:rsid w:val="003400D7"/>
    <w:rsid w:val="003423A1"/>
    <w:rsid w:val="003426DD"/>
    <w:rsid w:val="003476C1"/>
    <w:rsid w:val="00352F05"/>
    <w:rsid w:val="00353EC5"/>
    <w:rsid w:val="00356042"/>
    <w:rsid w:val="00367564"/>
    <w:rsid w:val="003817AC"/>
    <w:rsid w:val="00385D61"/>
    <w:rsid w:val="00391829"/>
    <w:rsid w:val="0039445F"/>
    <w:rsid w:val="003A1C21"/>
    <w:rsid w:val="003A433A"/>
    <w:rsid w:val="003A494E"/>
    <w:rsid w:val="003A49D1"/>
    <w:rsid w:val="003B09A8"/>
    <w:rsid w:val="003B0E37"/>
    <w:rsid w:val="003B3445"/>
    <w:rsid w:val="003B3870"/>
    <w:rsid w:val="003B5036"/>
    <w:rsid w:val="003B60FC"/>
    <w:rsid w:val="003C18EF"/>
    <w:rsid w:val="003C5DC7"/>
    <w:rsid w:val="003C61EA"/>
    <w:rsid w:val="003C7DDA"/>
    <w:rsid w:val="003D1945"/>
    <w:rsid w:val="003D428C"/>
    <w:rsid w:val="003D4EA6"/>
    <w:rsid w:val="003E21F2"/>
    <w:rsid w:val="003E2243"/>
    <w:rsid w:val="003F10E2"/>
    <w:rsid w:val="003F3865"/>
    <w:rsid w:val="003F487C"/>
    <w:rsid w:val="00401B55"/>
    <w:rsid w:val="00402451"/>
    <w:rsid w:val="00410B91"/>
    <w:rsid w:val="00412A4B"/>
    <w:rsid w:val="00415893"/>
    <w:rsid w:val="00417AFA"/>
    <w:rsid w:val="004216DC"/>
    <w:rsid w:val="004226B7"/>
    <w:rsid w:val="004258D4"/>
    <w:rsid w:val="004377E7"/>
    <w:rsid w:val="00441060"/>
    <w:rsid w:val="004469B6"/>
    <w:rsid w:val="004510BC"/>
    <w:rsid w:val="00463B76"/>
    <w:rsid w:val="00466B8B"/>
    <w:rsid w:val="00467666"/>
    <w:rsid w:val="00470981"/>
    <w:rsid w:val="00475434"/>
    <w:rsid w:val="0048683B"/>
    <w:rsid w:val="0048741F"/>
    <w:rsid w:val="004925B5"/>
    <w:rsid w:val="00495012"/>
    <w:rsid w:val="004A0689"/>
    <w:rsid w:val="004A22EC"/>
    <w:rsid w:val="004B0764"/>
    <w:rsid w:val="004B0A4B"/>
    <w:rsid w:val="004B203E"/>
    <w:rsid w:val="004B2692"/>
    <w:rsid w:val="004C1F0A"/>
    <w:rsid w:val="004C3877"/>
    <w:rsid w:val="004C3D28"/>
    <w:rsid w:val="004C4D7C"/>
    <w:rsid w:val="004C7E29"/>
    <w:rsid w:val="004D0E5E"/>
    <w:rsid w:val="004D196B"/>
    <w:rsid w:val="004D19A4"/>
    <w:rsid w:val="004F390D"/>
    <w:rsid w:val="00501622"/>
    <w:rsid w:val="00510AD8"/>
    <w:rsid w:val="005126F2"/>
    <w:rsid w:val="0051443F"/>
    <w:rsid w:val="00514964"/>
    <w:rsid w:val="0051640A"/>
    <w:rsid w:val="0052099F"/>
    <w:rsid w:val="00520A66"/>
    <w:rsid w:val="00520F45"/>
    <w:rsid w:val="005217DB"/>
    <w:rsid w:val="00522E14"/>
    <w:rsid w:val="00532C46"/>
    <w:rsid w:val="00542191"/>
    <w:rsid w:val="00543DAF"/>
    <w:rsid w:val="00544386"/>
    <w:rsid w:val="005443E3"/>
    <w:rsid w:val="005456F9"/>
    <w:rsid w:val="00547D8B"/>
    <w:rsid w:val="00553A3B"/>
    <w:rsid w:val="00554B41"/>
    <w:rsid w:val="00556709"/>
    <w:rsid w:val="0055756B"/>
    <w:rsid w:val="0056749C"/>
    <w:rsid w:val="00573F50"/>
    <w:rsid w:val="005743C8"/>
    <w:rsid w:val="00575F89"/>
    <w:rsid w:val="00576770"/>
    <w:rsid w:val="00585D72"/>
    <w:rsid w:val="00587E5D"/>
    <w:rsid w:val="00590FE3"/>
    <w:rsid w:val="00596067"/>
    <w:rsid w:val="00597CDD"/>
    <w:rsid w:val="005A14D5"/>
    <w:rsid w:val="005A293B"/>
    <w:rsid w:val="005A2BBA"/>
    <w:rsid w:val="005A5E41"/>
    <w:rsid w:val="005B64C0"/>
    <w:rsid w:val="005B7853"/>
    <w:rsid w:val="005D035F"/>
    <w:rsid w:val="005D1A9B"/>
    <w:rsid w:val="005D2EE1"/>
    <w:rsid w:val="005D4C8E"/>
    <w:rsid w:val="005E1CDD"/>
    <w:rsid w:val="005E587C"/>
    <w:rsid w:val="005F4043"/>
    <w:rsid w:val="0060251C"/>
    <w:rsid w:val="006047D8"/>
    <w:rsid w:val="006107FC"/>
    <w:rsid w:val="00610C93"/>
    <w:rsid w:val="00613302"/>
    <w:rsid w:val="006145BE"/>
    <w:rsid w:val="00626152"/>
    <w:rsid w:val="006303A1"/>
    <w:rsid w:val="00632A86"/>
    <w:rsid w:val="00633D82"/>
    <w:rsid w:val="00633F47"/>
    <w:rsid w:val="0063671A"/>
    <w:rsid w:val="0064051F"/>
    <w:rsid w:val="00643397"/>
    <w:rsid w:val="00665A17"/>
    <w:rsid w:val="00674583"/>
    <w:rsid w:val="00676E4C"/>
    <w:rsid w:val="00676F89"/>
    <w:rsid w:val="0068398A"/>
    <w:rsid w:val="00684A62"/>
    <w:rsid w:val="00687C98"/>
    <w:rsid w:val="00691866"/>
    <w:rsid w:val="00693918"/>
    <w:rsid w:val="006A0BE4"/>
    <w:rsid w:val="006A1B10"/>
    <w:rsid w:val="006A48F3"/>
    <w:rsid w:val="006A577E"/>
    <w:rsid w:val="006A6A3A"/>
    <w:rsid w:val="006A6A6D"/>
    <w:rsid w:val="006A7C89"/>
    <w:rsid w:val="006B0254"/>
    <w:rsid w:val="006B65C7"/>
    <w:rsid w:val="006C453A"/>
    <w:rsid w:val="006C4B76"/>
    <w:rsid w:val="006C787E"/>
    <w:rsid w:val="006D1207"/>
    <w:rsid w:val="006D31DB"/>
    <w:rsid w:val="006E0CBE"/>
    <w:rsid w:val="006E242D"/>
    <w:rsid w:val="006E4329"/>
    <w:rsid w:val="006F2371"/>
    <w:rsid w:val="00700E6E"/>
    <w:rsid w:val="00701DCC"/>
    <w:rsid w:val="0071217C"/>
    <w:rsid w:val="00713D19"/>
    <w:rsid w:val="007165BD"/>
    <w:rsid w:val="007176DA"/>
    <w:rsid w:val="007200F9"/>
    <w:rsid w:val="00727F08"/>
    <w:rsid w:val="00735E3A"/>
    <w:rsid w:val="0074463C"/>
    <w:rsid w:val="00745446"/>
    <w:rsid w:val="007457EC"/>
    <w:rsid w:val="007529A4"/>
    <w:rsid w:val="00754545"/>
    <w:rsid w:val="0076113A"/>
    <w:rsid w:val="00761141"/>
    <w:rsid w:val="007611CD"/>
    <w:rsid w:val="00770030"/>
    <w:rsid w:val="0077347A"/>
    <w:rsid w:val="00777D23"/>
    <w:rsid w:val="00780A30"/>
    <w:rsid w:val="00780E3A"/>
    <w:rsid w:val="007816D7"/>
    <w:rsid w:val="007904C3"/>
    <w:rsid w:val="00793680"/>
    <w:rsid w:val="007A09EE"/>
    <w:rsid w:val="007B1CF8"/>
    <w:rsid w:val="007C2C52"/>
    <w:rsid w:val="007C4B93"/>
    <w:rsid w:val="007C4F20"/>
    <w:rsid w:val="007C5D11"/>
    <w:rsid w:val="007C77AF"/>
    <w:rsid w:val="007D079E"/>
    <w:rsid w:val="007D412F"/>
    <w:rsid w:val="007E04AF"/>
    <w:rsid w:val="007E3373"/>
    <w:rsid w:val="007E69F9"/>
    <w:rsid w:val="007E71C6"/>
    <w:rsid w:val="007F10FE"/>
    <w:rsid w:val="007F35E7"/>
    <w:rsid w:val="007F5126"/>
    <w:rsid w:val="007F6541"/>
    <w:rsid w:val="00801EF2"/>
    <w:rsid w:val="00804C45"/>
    <w:rsid w:val="00806D7D"/>
    <w:rsid w:val="00811E98"/>
    <w:rsid w:val="00824CB5"/>
    <w:rsid w:val="008341CC"/>
    <w:rsid w:val="008354A2"/>
    <w:rsid w:val="008410AD"/>
    <w:rsid w:val="00841B34"/>
    <w:rsid w:val="00842B34"/>
    <w:rsid w:val="00844A6D"/>
    <w:rsid w:val="00844B2F"/>
    <w:rsid w:val="00847693"/>
    <w:rsid w:val="00850F1B"/>
    <w:rsid w:val="00851329"/>
    <w:rsid w:val="00852678"/>
    <w:rsid w:val="00852E10"/>
    <w:rsid w:val="008546B3"/>
    <w:rsid w:val="00857B8C"/>
    <w:rsid w:val="00860008"/>
    <w:rsid w:val="00860558"/>
    <w:rsid w:val="00862043"/>
    <w:rsid w:val="00864BEA"/>
    <w:rsid w:val="00866FAB"/>
    <w:rsid w:val="008677C6"/>
    <w:rsid w:val="00882FC4"/>
    <w:rsid w:val="00885F6B"/>
    <w:rsid w:val="0088732F"/>
    <w:rsid w:val="00890065"/>
    <w:rsid w:val="00894637"/>
    <w:rsid w:val="008A4670"/>
    <w:rsid w:val="008A6250"/>
    <w:rsid w:val="008B2BF9"/>
    <w:rsid w:val="008B35FC"/>
    <w:rsid w:val="008B4219"/>
    <w:rsid w:val="008B4E1F"/>
    <w:rsid w:val="008C0BBA"/>
    <w:rsid w:val="008C100C"/>
    <w:rsid w:val="008C6D82"/>
    <w:rsid w:val="008C7396"/>
    <w:rsid w:val="008D1290"/>
    <w:rsid w:val="008D23C9"/>
    <w:rsid w:val="008D464F"/>
    <w:rsid w:val="008D5112"/>
    <w:rsid w:val="008D5F94"/>
    <w:rsid w:val="008E1963"/>
    <w:rsid w:val="008E4F91"/>
    <w:rsid w:val="008F1AC6"/>
    <w:rsid w:val="008F61FB"/>
    <w:rsid w:val="009031E0"/>
    <w:rsid w:val="00903557"/>
    <w:rsid w:val="00903BE1"/>
    <w:rsid w:val="009052EF"/>
    <w:rsid w:val="0091403D"/>
    <w:rsid w:val="00916746"/>
    <w:rsid w:val="00916A83"/>
    <w:rsid w:val="00924C76"/>
    <w:rsid w:val="009313F1"/>
    <w:rsid w:val="00933ED8"/>
    <w:rsid w:val="009344E0"/>
    <w:rsid w:val="009437B5"/>
    <w:rsid w:val="00950160"/>
    <w:rsid w:val="00951C02"/>
    <w:rsid w:val="009523EF"/>
    <w:rsid w:val="0095728B"/>
    <w:rsid w:val="00960D49"/>
    <w:rsid w:val="00960F60"/>
    <w:rsid w:val="009634E8"/>
    <w:rsid w:val="009738A4"/>
    <w:rsid w:val="009762E1"/>
    <w:rsid w:val="00977EFE"/>
    <w:rsid w:val="00981434"/>
    <w:rsid w:val="00985EF2"/>
    <w:rsid w:val="00990E50"/>
    <w:rsid w:val="00995224"/>
    <w:rsid w:val="00996CE2"/>
    <w:rsid w:val="009A1CFF"/>
    <w:rsid w:val="009A44D0"/>
    <w:rsid w:val="009A4680"/>
    <w:rsid w:val="009A4C1B"/>
    <w:rsid w:val="009A5157"/>
    <w:rsid w:val="009B42DF"/>
    <w:rsid w:val="009C163D"/>
    <w:rsid w:val="009C3A0C"/>
    <w:rsid w:val="009C596C"/>
    <w:rsid w:val="009C719E"/>
    <w:rsid w:val="009C7DCE"/>
    <w:rsid w:val="009D1A3B"/>
    <w:rsid w:val="009E06FA"/>
    <w:rsid w:val="009E1531"/>
    <w:rsid w:val="009E5ACB"/>
    <w:rsid w:val="009F03D2"/>
    <w:rsid w:val="009F11E5"/>
    <w:rsid w:val="009F59F5"/>
    <w:rsid w:val="00A000C3"/>
    <w:rsid w:val="00A001B9"/>
    <w:rsid w:val="00A046ED"/>
    <w:rsid w:val="00A05FDF"/>
    <w:rsid w:val="00A0789C"/>
    <w:rsid w:val="00A07A1F"/>
    <w:rsid w:val="00A13A87"/>
    <w:rsid w:val="00A14E78"/>
    <w:rsid w:val="00A23840"/>
    <w:rsid w:val="00A27BF4"/>
    <w:rsid w:val="00A30115"/>
    <w:rsid w:val="00A31E82"/>
    <w:rsid w:val="00A36268"/>
    <w:rsid w:val="00A371F0"/>
    <w:rsid w:val="00A42000"/>
    <w:rsid w:val="00A44E81"/>
    <w:rsid w:val="00A471E7"/>
    <w:rsid w:val="00A50716"/>
    <w:rsid w:val="00A52BA4"/>
    <w:rsid w:val="00A54ECA"/>
    <w:rsid w:val="00A57F51"/>
    <w:rsid w:val="00A60FAA"/>
    <w:rsid w:val="00A63137"/>
    <w:rsid w:val="00A65BFC"/>
    <w:rsid w:val="00A710C8"/>
    <w:rsid w:val="00A72F0F"/>
    <w:rsid w:val="00A74D99"/>
    <w:rsid w:val="00A76969"/>
    <w:rsid w:val="00A76D76"/>
    <w:rsid w:val="00A83CAA"/>
    <w:rsid w:val="00A84884"/>
    <w:rsid w:val="00A9135E"/>
    <w:rsid w:val="00AA137D"/>
    <w:rsid w:val="00AA7BD8"/>
    <w:rsid w:val="00AB3039"/>
    <w:rsid w:val="00AB7624"/>
    <w:rsid w:val="00AC3E78"/>
    <w:rsid w:val="00AC4858"/>
    <w:rsid w:val="00AC48D8"/>
    <w:rsid w:val="00AC5012"/>
    <w:rsid w:val="00AD0665"/>
    <w:rsid w:val="00AD0D52"/>
    <w:rsid w:val="00AD0F45"/>
    <w:rsid w:val="00AD201E"/>
    <w:rsid w:val="00AD48AF"/>
    <w:rsid w:val="00AD6C00"/>
    <w:rsid w:val="00AD7F06"/>
    <w:rsid w:val="00AE0702"/>
    <w:rsid w:val="00AE34E8"/>
    <w:rsid w:val="00AF03A4"/>
    <w:rsid w:val="00AF4107"/>
    <w:rsid w:val="00AF5CB6"/>
    <w:rsid w:val="00AF5EEC"/>
    <w:rsid w:val="00B07128"/>
    <w:rsid w:val="00B103B8"/>
    <w:rsid w:val="00B13AF7"/>
    <w:rsid w:val="00B16C68"/>
    <w:rsid w:val="00B2415D"/>
    <w:rsid w:val="00B2522F"/>
    <w:rsid w:val="00B25BB1"/>
    <w:rsid w:val="00B37352"/>
    <w:rsid w:val="00B403BF"/>
    <w:rsid w:val="00B47E92"/>
    <w:rsid w:val="00B500FF"/>
    <w:rsid w:val="00B53807"/>
    <w:rsid w:val="00B55786"/>
    <w:rsid w:val="00B56878"/>
    <w:rsid w:val="00B569DB"/>
    <w:rsid w:val="00B62E2E"/>
    <w:rsid w:val="00B641A5"/>
    <w:rsid w:val="00B65456"/>
    <w:rsid w:val="00B70659"/>
    <w:rsid w:val="00B77E32"/>
    <w:rsid w:val="00B80CDB"/>
    <w:rsid w:val="00B93485"/>
    <w:rsid w:val="00BA2083"/>
    <w:rsid w:val="00BA3372"/>
    <w:rsid w:val="00BA6162"/>
    <w:rsid w:val="00BA7A1D"/>
    <w:rsid w:val="00BB18DE"/>
    <w:rsid w:val="00BC1349"/>
    <w:rsid w:val="00BC23D7"/>
    <w:rsid w:val="00BC29AB"/>
    <w:rsid w:val="00BC439B"/>
    <w:rsid w:val="00BD28BF"/>
    <w:rsid w:val="00BD5C4F"/>
    <w:rsid w:val="00BD74E8"/>
    <w:rsid w:val="00BE0637"/>
    <w:rsid w:val="00BE1CE0"/>
    <w:rsid w:val="00BF06C6"/>
    <w:rsid w:val="00BF1E9D"/>
    <w:rsid w:val="00BF75E5"/>
    <w:rsid w:val="00C02DEC"/>
    <w:rsid w:val="00C06268"/>
    <w:rsid w:val="00C07565"/>
    <w:rsid w:val="00C1256F"/>
    <w:rsid w:val="00C20C97"/>
    <w:rsid w:val="00C23558"/>
    <w:rsid w:val="00C24A6A"/>
    <w:rsid w:val="00C2579E"/>
    <w:rsid w:val="00C25990"/>
    <w:rsid w:val="00C26604"/>
    <w:rsid w:val="00C26D93"/>
    <w:rsid w:val="00C32606"/>
    <w:rsid w:val="00C36FC8"/>
    <w:rsid w:val="00C45E27"/>
    <w:rsid w:val="00C45F5B"/>
    <w:rsid w:val="00C52EFC"/>
    <w:rsid w:val="00C56322"/>
    <w:rsid w:val="00C56A12"/>
    <w:rsid w:val="00C6111F"/>
    <w:rsid w:val="00C630AC"/>
    <w:rsid w:val="00C67D79"/>
    <w:rsid w:val="00C70B27"/>
    <w:rsid w:val="00C71349"/>
    <w:rsid w:val="00C7242E"/>
    <w:rsid w:val="00C7321D"/>
    <w:rsid w:val="00C76CAA"/>
    <w:rsid w:val="00C77916"/>
    <w:rsid w:val="00C80CDE"/>
    <w:rsid w:val="00C85475"/>
    <w:rsid w:val="00C86BA8"/>
    <w:rsid w:val="00C9139F"/>
    <w:rsid w:val="00C92232"/>
    <w:rsid w:val="00C93194"/>
    <w:rsid w:val="00C93F2E"/>
    <w:rsid w:val="00CA025D"/>
    <w:rsid w:val="00CA2698"/>
    <w:rsid w:val="00CA6713"/>
    <w:rsid w:val="00CC3802"/>
    <w:rsid w:val="00CC5EC1"/>
    <w:rsid w:val="00CD746D"/>
    <w:rsid w:val="00CE0648"/>
    <w:rsid w:val="00CE06CB"/>
    <w:rsid w:val="00CE1F32"/>
    <w:rsid w:val="00CE74B8"/>
    <w:rsid w:val="00CF6658"/>
    <w:rsid w:val="00D0085E"/>
    <w:rsid w:val="00D01F55"/>
    <w:rsid w:val="00D06421"/>
    <w:rsid w:val="00D07145"/>
    <w:rsid w:val="00D142A8"/>
    <w:rsid w:val="00D17F06"/>
    <w:rsid w:val="00D263A0"/>
    <w:rsid w:val="00D339AE"/>
    <w:rsid w:val="00D34E24"/>
    <w:rsid w:val="00D4133B"/>
    <w:rsid w:val="00D43CB9"/>
    <w:rsid w:val="00D46278"/>
    <w:rsid w:val="00D50E1D"/>
    <w:rsid w:val="00D5207A"/>
    <w:rsid w:val="00D53D31"/>
    <w:rsid w:val="00D54431"/>
    <w:rsid w:val="00D56563"/>
    <w:rsid w:val="00D57FAD"/>
    <w:rsid w:val="00D611EC"/>
    <w:rsid w:val="00D613EF"/>
    <w:rsid w:val="00D62722"/>
    <w:rsid w:val="00D66316"/>
    <w:rsid w:val="00D72477"/>
    <w:rsid w:val="00D8216B"/>
    <w:rsid w:val="00D852A1"/>
    <w:rsid w:val="00DA149B"/>
    <w:rsid w:val="00DA5475"/>
    <w:rsid w:val="00DB264F"/>
    <w:rsid w:val="00DB5841"/>
    <w:rsid w:val="00DB69AB"/>
    <w:rsid w:val="00DB7169"/>
    <w:rsid w:val="00DB7C1F"/>
    <w:rsid w:val="00DC0063"/>
    <w:rsid w:val="00DC18B5"/>
    <w:rsid w:val="00DD1E2A"/>
    <w:rsid w:val="00DD47B5"/>
    <w:rsid w:val="00DD67FC"/>
    <w:rsid w:val="00DD73AA"/>
    <w:rsid w:val="00DE3BB8"/>
    <w:rsid w:val="00DE46EE"/>
    <w:rsid w:val="00DE6F0E"/>
    <w:rsid w:val="00DE7C62"/>
    <w:rsid w:val="00DE7CEF"/>
    <w:rsid w:val="00DE7F16"/>
    <w:rsid w:val="00DF1F29"/>
    <w:rsid w:val="00DF36A3"/>
    <w:rsid w:val="00DF3FEA"/>
    <w:rsid w:val="00DF5575"/>
    <w:rsid w:val="00DF5EAF"/>
    <w:rsid w:val="00DF65B8"/>
    <w:rsid w:val="00E00F38"/>
    <w:rsid w:val="00E01912"/>
    <w:rsid w:val="00E05BE0"/>
    <w:rsid w:val="00E06AA8"/>
    <w:rsid w:val="00E12F20"/>
    <w:rsid w:val="00E21636"/>
    <w:rsid w:val="00E230BA"/>
    <w:rsid w:val="00E31A55"/>
    <w:rsid w:val="00E321EE"/>
    <w:rsid w:val="00E33877"/>
    <w:rsid w:val="00E34AC3"/>
    <w:rsid w:val="00E36FE1"/>
    <w:rsid w:val="00E37B3F"/>
    <w:rsid w:val="00E42761"/>
    <w:rsid w:val="00E4299F"/>
    <w:rsid w:val="00E42C91"/>
    <w:rsid w:val="00E43C11"/>
    <w:rsid w:val="00E47648"/>
    <w:rsid w:val="00E50713"/>
    <w:rsid w:val="00E5253A"/>
    <w:rsid w:val="00E552F7"/>
    <w:rsid w:val="00E66917"/>
    <w:rsid w:val="00E76105"/>
    <w:rsid w:val="00E7674F"/>
    <w:rsid w:val="00E779C3"/>
    <w:rsid w:val="00E77BDE"/>
    <w:rsid w:val="00E77F1B"/>
    <w:rsid w:val="00E77FDA"/>
    <w:rsid w:val="00E86B6D"/>
    <w:rsid w:val="00E872E2"/>
    <w:rsid w:val="00E9034C"/>
    <w:rsid w:val="00E947B6"/>
    <w:rsid w:val="00E9659D"/>
    <w:rsid w:val="00EA19A0"/>
    <w:rsid w:val="00EA6A90"/>
    <w:rsid w:val="00EA7FC1"/>
    <w:rsid w:val="00EB2658"/>
    <w:rsid w:val="00EB5750"/>
    <w:rsid w:val="00EB6DE1"/>
    <w:rsid w:val="00EC0A73"/>
    <w:rsid w:val="00EC1016"/>
    <w:rsid w:val="00EC1395"/>
    <w:rsid w:val="00EC407F"/>
    <w:rsid w:val="00EC4D9D"/>
    <w:rsid w:val="00ED2AB4"/>
    <w:rsid w:val="00ED7427"/>
    <w:rsid w:val="00EE2E69"/>
    <w:rsid w:val="00EE32B1"/>
    <w:rsid w:val="00EE3C80"/>
    <w:rsid w:val="00EE4597"/>
    <w:rsid w:val="00EE4E64"/>
    <w:rsid w:val="00EF4226"/>
    <w:rsid w:val="00EF565E"/>
    <w:rsid w:val="00EF5B8E"/>
    <w:rsid w:val="00F003C0"/>
    <w:rsid w:val="00F019C8"/>
    <w:rsid w:val="00F03CF7"/>
    <w:rsid w:val="00F0405D"/>
    <w:rsid w:val="00F07595"/>
    <w:rsid w:val="00F07E6A"/>
    <w:rsid w:val="00F10B93"/>
    <w:rsid w:val="00F1115F"/>
    <w:rsid w:val="00F14040"/>
    <w:rsid w:val="00F158A7"/>
    <w:rsid w:val="00F3051F"/>
    <w:rsid w:val="00F32D93"/>
    <w:rsid w:val="00F402AB"/>
    <w:rsid w:val="00F41E0E"/>
    <w:rsid w:val="00F45E0E"/>
    <w:rsid w:val="00F5066A"/>
    <w:rsid w:val="00F51836"/>
    <w:rsid w:val="00F5240A"/>
    <w:rsid w:val="00F53893"/>
    <w:rsid w:val="00F557C9"/>
    <w:rsid w:val="00F56AD7"/>
    <w:rsid w:val="00F56DD9"/>
    <w:rsid w:val="00F61C67"/>
    <w:rsid w:val="00F633FA"/>
    <w:rsid w:val="00F636FC"/>
    <w:rsid w:val="00F63E2E"/>
    <w:rsid w:val="00F70CB3"/>
    <w:rsid w:val="00F719DB"/>
    <w:rsid w:val="00F71C1D"/>
    <w:rsid w:val="00F7409A"/>
    <w:rsid w:val="00F74DFE"/>
    <w:rsid w:val="00F81243"/>
    <w:rsid w:val="00F84692"/>
    <w:rsid w:val="00F92CBD"/>
    <w:rsid w:val="00FA361D"/>
    <w:rsid w:val="00FB0A91"/>
    <w:rsid w:val="00FB384A"/>
    <w:rsid w:val="00FB3A75"/>
    <w:rsid w:val="00FB3D40"/>
    <w:rsid w:val="00FB3D59"/>
    <w:rsid w:val="00FB3F3C"/>
    <w:rsid w:val="00FB4988"/>
    <w:rsid w:val="00FC0753"/>
    <w:rsid w:val="00FC1E14"/>
    <w:rsid w:val="00FC44D5"/>
    <w:rsid w:val="00FC55C8"/>
    <w:rsid w:val="00FC5615"/>
    <w:rsid w:val="00FD1B04"/>
    <w:rsid w:val="00FD22AC"/>
    <w:rsid w:val="00FD445B"/>
    <w:rsid w:val="00FD6515"/>
    <w:rsid w:val="00FD6885"/>
    <w:rsid w:val="00FD7B2E"/>
    <w:rsid w:val="00FE1713"/>
    <w:rsid w:val="00FE3E24"/>
    <w:rsid w:val="00FE5C13"/>
    <w:rsid w:val="00FE6675"/>
    <w:rsid w:val="00FF02D5"/>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01DF924A"/>
  <w15:docId w15:val="{64716BC3-26C0-4E08-9296-1B91EAA0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B264F"/>
    <w:pPr>
      <w:spacing w:before="80" w:after="80"/>
    </w:pPr>
    <w:rPr>
      <w:rFonts w:ascii="Arial" w:hAnsi="Arial"/>
      <w:szCs w:val="24"/>
    </w:rPr>
  </w:style>
  <w:style w:type="paragraph" w:styleId="Heading1">
    <w:name w:val="heading 1"/>
    <w:basedOn w:val="Normal"/>
    <w:next w:val="Normal"/>
    <w:qFormat/>
    <w:rsid w:val="00E01912"/>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rPr>
      <w:color w:val="0000EE"/>
      <w:u w:val="none"/>
    </w:rPr>
  </w:style>
  <w:style w:type="paragraph" w:styleId="TOC1">
    <w:name w:val="toc 1"/>
    <w:basedOn w:val="Normal"/>
    <w:next w:val="Normal"/>
    <w:autoRedefine/>
    <w:uiPriority w:val="39"/>
    <w:rsid w:val="00F003C0"/>
    <w:pPr>
      <w:tabs>
        <w:tab w:val="left" w:pos="480"/>
        <w:tab w:val="right" w:leader="dot" w:pos="9350"/>
      </w:tabs>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F003C0"/>
    <w:pPr>
      <w:numPr>
        <w:numId w:val="5"/>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rPr>
      <w:lang w:val="x-none" w:eastAsia="x-none"/>
    </w:rPr>
  </w:style>
  <w:style w:type="character" w:styleId="PageNumber">
    <w:name w:val="page number"/>
    <w:basedOn w:val="DefaultParagraphFont"/>
  </w:style>
  <w:style w:type="paragraph" w:customStyle="1" w:styleId="AppendixHeading1">
    <w:name w:val="AppendixHeading1"/>
    <w:basedOn w:val="Heading1"/>
    <w:next w:val="Normal"/>
    <w:rsid w:val="00225C3B"/>
    <w:pPr>
      <w:numPr>
        <w:numId w:val="5"/>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customStyle="1" w:styleId="AppendixHeading4">
    <w:name w:val="AppendixHeading4"/>
    <w:basedOn w:val="AppendixHeading3"/>
    <w:next w:val="Normal"/>
    <w:rsid w:val="00F003C0"/>
    <w:pPr>
      <w:numPr>
        <w:ilvl w:val="3"/>
      </w:numPr>
      <w:ind w:left="360"/>
      <w:outlineLvl w:val="3"/>
    </w:pPr>
    <w:rPr>
      <w:iCs w:val="0"/>
      <w:sz w:val="24"/>
    </w:rPr>
  </w:style>
  <w:style w:type="character" w:customStyle="1" w:styleId="FooterChar">
    <w:name w:val="Footer Char"/>
    <w:link w:val="Footer"/>
    <w:rsid w:val="00735E3A"/>
    <w:rPr>
      <w:rFonts w:ascii="Arial" w:hAnsi="Arial"/>
      <w:szCs w:val="24"/>
    </w:rPr>
  </w:style>
  <w:style w:type="paragraph" w:styleId="Caption">
    <w:name w:val="caption"/>
    <w:basedOn w:val="Normal"/>
    <w:next w:val="Normal"/>
    <w:autoRedefine/>
    <w:qFormat/>
    <w:pPr>
      <w:spacing w:before="120" w:after="120"/>
    </w:pPr>
    <w:rPr>
      <w:bCs/>
      <w:i/>
      <w:sz w:val="18"/>
      <w:szCs w:val="20"/>
    </w:rPr>
  </w:style>
  <w:style w:type="paragraph" w:styleId="ListBullet2">
    <w:name w:val="List Bullet 2"/>
    <w:basedOn w:val="Normal"/>
    <w:pPr>
      <w:numPr>
        <w:numId w:val="3"/>
      </w:numPr>
    </w:pPr>
  </w:style>
  <w:style w:type="paragraph" w:customStyle="1" w:styleId="RelatedWork">
    <w:name w:val="Related Work"/>
    <w:basedOn w:val="Titlepageinfodescription"/>
    <w:rsid w:val="0023482D"/>
    <w:pPr>
      <w:numPr>
        <w:numId w:val="4"/>
      </w:numPr>
      <w:tabs>
        <w:tab w:val="clear" w:pos="1440"/>
        <w:tab w:val="num" w:pos="1080"/>
      </w:tabs>
      <w:ind w:left="1080"/>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Heading3">
    <w:name w:val="AppendixHeading3"/>
    <w:basedOn w:val="Heading3"/>
    <w:next w:val="Normal"/>
    <w:rsid w:val="00B2415D"/>
    <w:pPr>
      <w:numPr>
        <w:numId w:val="5"/>
      </w:numPr>
    </w:pPr>
  </w:style>
  <w:style w:type="paragraph" w:styleId="BalloonText">
    <w:name w:val="Balloon Text"/>
    <w:basedOn w:val="Normal"/>
    <w:link w:val="BalloonTextChar"/>
    <w:rsid w:val="00BE0637"/>
    <w:pPr>
      <w:spacing w:before="0" w:after="0"/>
    </w:pPr>
    <w:rPr>
      <w:rFonts w:ascii="Tahoma" w:hAnsi="Tahoma"/>
      <w:sz w:val="16"/>
      <w:szCs w:val="16"/>
      <w:lang w:val="x-none" w:eastAsia="x-none"/>
    </w:rPr>
  </w:style>
  <w:style w:type="character" w:customStyle="1" w:styleId="BalloonTextChar">
    <w:name w:val="Balloon Text Char"/>
    <w:link w:val="BalloonText"/>
    <w:rsid w:val="00BE0637"/>
    <w:rPr>
      <w:rFonts w:ascii="Tahoma" w:hAnsi="Tahoma" w:cs="Tahoma"/>
      <w:sz w:val="16"/>
      <w:szCs w:val="16"/>
    </w:rPr>
  </w:style>
  <w:style w:type="paragraph" w:styleId="FootnoteText">
    <w:name w:val="footnote text"/>
    <w:basedOn w:val="Normal"/>
    <w:link w:val="FootnoteTextChar"/>
    <w:rsid w:val="00025117"/>
    <w:rPr>
      <w:szCs w:val="20"/>
    </w:rPr>
  </w:style>
  <w:style w:type="character" w:customStyle="1" w:styleId="FootnoteTextChar">
    <w:name w:val="Footnote Text Char"/>
    <w:link w:val="FootnoteText"/>
    <w:rsid w:val="00025117"/>
    <w:rPr>
      <w:rFonts w:ascii="Arial" w:hAnsi="Arial"/>
    </w:rPr>
  </w:style>
  <w:style w:type="character" w:styleId="FootnoteReference">
    <w:name w:val="footnote reference"/>
    <w:rsid w:val="00025117"/>
    <w:rPr>
      <w:vertAlign w:val="superscript"/>
    </w:rPr>
  </w:style>
  <w:style w:type="paragraph" w:customStyle="1" w:styleId="AppendixHeading5">
    <w:name w:val="AppendixHeading5"/>
    <w:basedOn w:val="AppendixHeading4"/>
    <w:next w:val="Normal"/>
    <w:rsid w:val="00FD445B"/>
    <w:pPr>
      <w:numPr>
        <w:ilvl w:val="4"/>
      </w:numPr>
      <w:spacing w:before="200"/>
      <w:outlineLvl w:val="4"/>
    </w:pPr>
    <w:rPr>
      <w:i/>
      <w:sz w:val="20"/>
    </w:rPr>
  </w:style>
  <w:style w:type="paragraph" w:styleId="TOC8">
    <w:name w:val="toc 8"/>
    <w:basedOn w:val="Normal"/>
    <w:next w:val="Normal"/>
    <w:autoRedefine/>
    <w:uiPriority w:val="39"/>
    <w:unhideWhenUsed/>
    <w:rsid w:val="00402451"/>
    <w:pPr>
      <w:spacing w:after="100"/>
      <w:ind w:left="1400"/>
    </w:pPr>
  </w:style>
  <w:style w:type="paragraph" w:styleId="TOC9">
    <w:name w:val="toc 9"/>
    <w:basedOn w:val="Normal"/>
    <w:next w:val="Normal"/>
    <w:autoRedefine/>
    <w:uiPriority w:val="39"/>
    <w:unhideWhenUsed/>
    <w:rsid w:val="00402451"/>
    <w:pPr>
      <w:spacing w:after="100"/>
      <w:ind w:left="1600"/>
    </w:pPr>
  </w:style>
  <w:style w:type="paragraph" w:customStyle="1" w:styleId="SourceCode">
    <w:name w:val="Source Code"/>
    <w:basedOn w:val="Normal"/>
    <w:link w:val="VerbatimChar"/>
    <w:qFormat/>
    <w:rsid w:val="000B46EB"/>
    <w:pPr>
      <w:wordWrap w:val="0"/>
      <w:spacing w:before="0" w:after="200"/>
      <w:ind w:left="425"/>
      <w:contextualSpacing/>
    </w:pPr>
    <w:rPr>
      <w:rFonts w:ascii="Courier New" w:hAnsi="Courier New"/>
      <w:szCs w:val="20"/>
    </w:rPr>
  </w:style>
  <w:style w:type="character" w:customStyle="1" w:styleId="VerbatimChar">
    <w:name w:val="Verbatim Char"/>
    <w:link w:val="SourceCode"/>
    <w:rsid w:val="000B46EB"/>
    <w:rPr>
      <w:rFonts w:ascii="Courier New" w:hAnsi="Courier New"/>
    </w:rPr>
  </w:style>
  <w:style w:type="paragraph" w:styleId="ListParagraph">
    <w:name w:val="List Paragraph"/>
    <w:basedOn w:val="Normal"/>
    <w:uiPriority w:val="34"/>
    <w:qFormat/>
    <w:rsid w:val="004469B6"/>
    <w:pPr>
      <w:ind w:left="720"/>
      <w:contextualSpacing/>
    </w:pPr>
  </w:style>
  <w:style w:type="paragraph" w:customStyle="1" w:styleId="MemberHeading">
    <w:name w:val="Member Heading"/>
    <w:basedOn w:val="Heading5"/>
    <w:next w:val="Normal"/>
    <w:qFormat/>
    <w:rsid w:val="005D4C8E"/>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5D4C8E"/>
    <w:pPr>
      <w:keepNext/>
      <w:keepLines/>
      <w:pBdr>
        <w:left w:val="triple" w:sz="4" w:space="8" w:color="auto"/>
      </w:pBdr>
      <w:ind w:left="431" w:right="431"/>
    </w:pPr>
  </w:style>
  <w:style w:type="paragraph" w:customStyle="1" w:styleId="p1">
    <w:name w:val="p1"/>
    <w:basedOn w:val="Normal"/>
    <w:rsid w:val="00C36FC8"/>
    <w:pPr>
      <w:spacing w:before="0" w:after="0"/>
    </w:pPr>
    <w:rPr>
      <w:rFonts w:ascii="Helvetica" w:hAnsi="Helvetica"/>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027448">
      <w:bodyDiv w:val="1"/>
      <w:marLeft w:val="0"/>
      <w:marRight w:val="0"/>
      <w:marTop w:val="0"/>
      <w:marBottom w:val="0"/>
      <w:divBdr>
        <w:top w:val="none" w:sz="0" w:space="0" w:color="auto"/>
        <w:left w:val="none" w:sz="0" w:space="0" w:color="auto"/>
        <w:bottom w:val="none" w:sz="0" w:space="0" w:color="auto"/>
        <w:right w:val="none" w:sz="0" w:space="0" w:color="auto"/>
      </w:divBdr>
    </w:div>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18811814">
      <w:bodyDiv w:val="1"/>
      <w:marLeft w:val="0"/>
      <w:marRight w:val="0"/>
      <w:marTop w:val="0"/>
      <w:marBottom w:val="0"/>
      <w:divBdr>
        <w:top w:val="none" w:sz="0" w:space="0" w:color="auto"/>
        <w:left w:val="none" w:sz="0" w:space="0" w:color="auto"/>
        <w:bottom w:val="none" w:sz="0" w:space="0" w:color="auto"/>
        <w:right w:val="none" w:sz="0" w:space="0" w:color="auto"/>
      </w:divBdr>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764424694">
      <w:bodyDiv w:val="1"/>
      <w:marLeft w:val="0"/>
      <w:marRight w:val="0"/>
      <w:marTop w:val="0"/>
      <w:marBottom w:val="0"/>
      <w:divBdr>
        <w:top w:val="none" w:sz="0" w:space="0" w:color="auto"/>
        <w:left w:val="none" w:sz="0" w:space="0" w:color="auto"/>
        <w:bottom w:val="none" w:sz="0" w:space="0" w:color="auto"/>
        <w:right w:val="none" w:sz="0" w:space="0" w:color="auto"/>
      </w:divBdr>
      <w:divsChild>
        <w:div w:id="1035155648">
          <w:marLeft w:val="0"/>
          <w:marRight w:val="0"/>
          <w:marTop w:val="0"/>
          <w:marBottom w:val="0"/>
          <w:divBdr>
            <w:top w:val="none" w:sz="0" w:space="0" w:color="auto"/>
            <w:left w:val="none" w:sz="0" w:space="0" w:color="auto"/>
            <w:bottom w:val="none" w:sz="0" w:space="0" w:color="auto"/>
            <w:right w:val="none" w:sz="0" w:space="0" w:color="auto"/>
          </w:divBdr>
        </w:div>
        <w:div w:id="607739531">
          <w:marLeft w:val="0"/>
          <w:marRight w:val="0"/>
          <w:marTop w:val="0"/>
          <w:marBottom w:val="0"/>
          <w:divBdr>
            <w:top w:val="none" w:sz="0" w:space="0" w:color="auto"/>
            <w:left w:val="none" w:sz="0" w:space="0" w:color="auto"/>
            <w:bottom w:val="none" w:sz="0" w:space="0" w:color="auto"/>
            <w:right w:val="none" w:sz="0" w:space="0" w:color="auto"/>
          </w:divBdr>
        </w:div>
      </w:divsChild>
    </w:div>
    <w:div w:id="8100255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099254875">
      <w:bodyDiv w:val="1"/>
      <w:marLeft w:val="0"/>
      <w:marRight w:val="0"/>
      <w:marTop w:val="0"/>
      <w:marBottom w:val="0"/>
      <w:divBdr>
        <w:top w:val="none" w:sz="0" w:space="0" w:color="auto"/>
        <w:left w:val="none" w:sz="0" w:space="0" w:color="auto"/>
        <w:bottom w:val="none" w:sz="0" w:space="0" w:color="auto"/>
        <w:right w:val="none" w:sz="0" w:space="0" w:color="auto"/>
      </w:divBdr>
    </w:div>
    <w:div w:id="1182205718">
      <w:bodyDiv w:val="1"/>
      <w:marLeft w:val="0"/>
      <w:marRight w:val="0"/>
      <w:marTop w:val="0"/>
      <w:marBottom w:val="0"/>
      <w:divBdr>
        <w:top w:val="none" w:sz="0" w:space="0" w:color="auto"/>
        <w:left w:val="none" w:sz="0" w:space="0" w:color="auto"/>
        <w:bottom w:val="none" w:sz="0" w:space="0" w:color="auto"/>
        <w:right w:val="none" w:sz="0" w:space="0" w:color="auto"/>
      </w:divBdr>
      <w:divsChild>
        <w:div w:id="1101295758">
          <w:marLeft w:val="0"/>
          <w:marRight w:val="0"/>
          <w:marTop w:val="0"/>
          <w:marBottom w:val="0"/>
          <w:divBdr>
            <w:top w:val="none" w:sz="0" w:space="0" w:color="auto"/>
            <w:left w:val="none" w:sz="0" w:space="0" w:color="auto"/>
            <w:bottom w:val="none" w:sz="0" w:space="0" w:color="auto"/>
            <w:right w:val="none" w:sz="0" w:space="0" w:color="auto"/>
          </w:divBdr>
        </w:div>
        <w:div w:id="755056522">
          <w:marLeft w:val="0"/>
          <w:marRight w:val="0"/>
          <w:marTop w:val="0"/>
          <w:marBottom w:val="0"/>
          <w:divBdr>
            <w:top w:val="none" w:sz="0" w:space="0" w:color="auto"/>
            <w:left w:val="none" w:sz="0" w:space="0" w:color="auto"/>
            <w:bottom w:val="none" w:sz="0" w:space="0" w:color="auto"/>
            <w:right w:val="none" w:sz="0" w:space="0" w:color="auto"/>
          </w:divBdr>
        </w:div>
        <w:div w:id="724837256">
          <w:marLeft w:val="0"/>
          <w:marRight w:val="0"/>
          <w:marTop w:val="0"/>
          <w:marBottom w:val="0"/>
          <w:divBdr>
            <w:top w:val="none" w:sz="0" w:space="0" w:color="auto"/>
            <w:left w:val="none" w:sz="0" w:space="0" w:color="auto"/>
            <w:bottom w:val="none" w:sz="0" w:space="0" w:color="auto"/>
            <w:right w:val="none" w:sz="0" w:space="0" w:color="auto"/>
          </w:divBdr>
        </w:div>
        <w:div w:id="918905560">
          <w:marLeft w:val="0"/>
          <w:marRight w:val="0"/>
          <w:marTop w:val="0"/>
          <w:marBottom w:val="0"/>
          <w:divBdr>
            <w:top w:val="none" w:sz="0" w:space="0" w:color="auto"/>
            <w:left w:val="none" w:sz="0" w:space="0" w:color="auto"/>
            <w:bottom w:val="none" w:sz="0" w:space="0" w:color="auto"/>
            <w:right w:val="none" w:sz="0" w:space="0" w:color="auto"/>
          </w:divBdr>
        </w:div>
        <w:div w:id="786896215">
          <w:marLeft w:val="0"/>
          <w:marRight w:val="0"/>
          <w:marTop w:val="0"/>
          <w:marBottom w:val="0"/>
          <w:divBdr>
            <w:top w:val="none" w:sz="0" w:space="0" w:color="auto"/>
            <w:left w:val="none" w:sz="0" w:space="0" w:color="auto"/>
            <w:bottom w:val="none" w:sz="0" w:space="0" w:color="auto"/>
            <w:right w:val="none" w:sz="0" w:space="0" w:color="auto"/>
          </w:divBdr>
        </w:div>
        <w:div w:id="1029837233">
          <w:marLeft w:val="0"/>
          <w:marRight w:val="0"/>
          <w:marTop w:val="0"/>
          <w:marBottom w:val="0"/>
          <w:divBdr>
            <w:top w:val="none" w:sz="0" w:space="0" w:color="auto"/>
            <w:left w:val="none" w:sz="0" w:space="0" w:color="auto"/>
            <w:bottom w:val="none" w:sz="0" w:space="0" w:color="auto"/>
            <w:right w:val="none" w:sz="0" w:space="0" w:color="auto"/>
          </w:divBdr>
        </w:div>
      </w:divsChild>
    </w:div>
    <w:div w:id="1229074199">
      <w:bodyDiv w:val="1"/>
      <w:marLeft w:val="0"/>
      <w:marRight w:val="0"/>
      <w:marTop w:val="0"/>
      <w:marBottom w:val="0"/>
      <w:divBdr>
        <w:top w:val="none" w:sz="0" w:space="0" w:color="auto"/>
        <w:left w:val="none" w:sz="0" w:space="0" w:color="auto"/>
        <w:bottom w:val="none" w:sz="0" w:space="0" w:color="auto"/>
        <w:right w:val="none" w:sz="0" w:space="0" w:color="auto"/>
      </w:divBdr>
    </w:div>
    <w:div w:id="1256666288">
      <w:bodyDiv w:val="1"/>
      <w:marLeft w:val="0"/>
      <w:marRight w:val="0"/>
      <w:marTop w:val="0"/>
      <w:marBottom w:val="0"/>
      <w:divBdr>
        <w:top w:val="none" w:sz="0" w:space="0" w:color="auto"/>
        <w:left w:val="none" w:sz="0" w:space="0" w:color="auto"/>
        <w:bottom w:val="none" w:sz="0" w:space="0" w:color="auto"/>
        <w:right w:val="none" w:sz="0" w:space="0" w:color="auto"/>
      </w:divBdr>
    </w:div>
    <w:div w:id="1377969798">
      <w:bodyDiv w:val="1"/>
      <w:marLeft w:val="0"/>
      <w:marRight w:val="0"/>
      <w:marTop w:val="0"/>
      <w:marBottom w:val="0"/>
      <w:divBdr>
        <w:top w:val="none" w:sz="0" w:space="0" w:color="auto"/>
        <w:left w:val="none" w:sz="0" w:space="0" w:color="auto"/>
        <w:bottom w:val="none" w:sz="0" w:space="0" w:color="auto"/>
        <w:right w:val="none" w:sz="0" w:space="0" w:color="auto"/>
      </w:divBdr>
    </w:div>
    <w:div w:id="1541936435">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58267628">
      <w:bodyDiv w:val="1"/>
      <w:marLeft w:val="0"/>
      <w:marRight w:val="0"/>
      <w:marTop w:val="0"/>
      <w:marBottom w:val="0"/>
      <w:divBdr>
        <w:top w:val="none" w:sz="0" w:space="0" w:color="auto"/>
        <w:left w:val="none" w:sz="0" w:space="0" w:color="auto"/>
        <w:bottom w:val="none" w:sz="0" w:space="0" w:color="auto"/>
        <w:right w:val="none" w:sz="0" w:space="0" w:color="auto"/>
      </w:divBdr>
    </w:div>
    <w:div w:id="1680036848">
      <w:bodyDiv w:val="1"/>
      <w:marLeft w:val="0"/>
      <w:marRight w:val="0"/>
      <w:marTop w:val="0"/>
      <w:marBottom w:val="0"/>
      <w:divBdr>
        <w:top w:val="none" w:sz="0" w:space="0" w:color="auto"/>
        <w:left w:val="none" w:sz="0" w:space="0" w:color="auto"/>
        <w:bottom w:val="none" w:sz="0" w:space="0" w:color="auto"/>
        <w:right w:val="none" w:sz="0" w:space="0" w:color="auto"/>
      </w:divBdr>
    </w:div>
    <w:div w:id="1745182241">
      <w:bodyDiv w:val="1"/>
      <w:marLeft w:val="0"/>
      <w:marRight w:val="0"/>
      <w:marTop w:val="0"/>
      <w:marBottom w:val="0"/>
      <w:divBdr>
        <w:top w:val="none" w:sz="0" w:space="0" w:color="auto"/>
        <w:left w:val="none" w:sz="0" w:space="0" w:color="auto"/>
        <w:bottom w:val="none" w:sz="0" w:space="0" w:color="auto"/>
        <w:right w:val="none" w:sz="0" w:space="0" w:color="auto"/>
      </w:divBdr>
    </w:div>
    <w:div w:id="1802918809">
      <w:bodyDiv w:val="1"/>
      <w:marLeft w:val="0"/>
      <w:marRight w:val="0"/>
      <w:marTop w:val="0"/>
      <w:marBottom w:val="0"/>
      <w:divBdr>
        <w:top w:val="none" w:sz="0" w:space="0" w:color="auto"/>
        <w:left w:val="none" w:sz="0" w:space="0" w:color="auto"/>
        <w:bottom w:val="none" w:sz="0" w:space="0" w:color="auto"/>
        <w:right w:val="none" w:sz="0" w:space="0" w:color="auto"/>
      </w:divBdr>
    </w:div>
    <w:div w:id="1913849098">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pixelsPerInch w:val="120"/>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microsoft.com/office/2011/relationships/people" Target="peop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Template-dot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7CA89D-EB60-B54D-9B79-29EB2C259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C:\o\tcadmin\templatess\rcc\StandardsTrackTemplate-dot1.dot</Template>
  <TotalTime>19</TotalTime>
  <Pages>87</Pages>
  <Words>17902</Words>
  <Characters>150764</Characters>
  <Application>Microsoft Macintosh Word</Application>
  <DocSecurity>0</DocSecurity>
  <Lines>1256</Lines>
  <Paragraphs>336</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Manager>Omar Santos (Cisco)</Manager>
  <Company>OASIS-open</Company>
  <LinksUpToDate>false</LinksUpToDate>
  <CharactersWithSpaces>168330</CharactersWithSpaces>
  <SharedDoc>false</SharedDoc>
  <HyperlinkBase/>
  <HLinks>
    <vt:vector size="192" baseType="variant">
      <vt:variant>
        <vt:i4>5373961</vt:i4>
      </vt:variant>
      <vt:variant>
        <vt:i4>152</vt:i4>
      </vt:variant>
      <vt:variant>
        <vt:i4>0</vt:i4>
      </vt:variant>
      <vt:variant>
        <vt:i4>5</vt:i4>
      </vt:variant>
      <vt:variant>
        <vt:lpwstr>http://docs.oasis-open.org/office/v1.2/OpenDocument-v1.2.html</vt:lpwstr>
      </vt:variant>
      <vt:variant>
        <vt:lpwstr/>
      </vt:variant>
      <vt:variant>
        <vt:i4>5373963</vt:i4>
      </vt:variant>
      <vt:variant>
        <vt:i4>149</vt:i4>
      </vt:variant>
      <vt:variant>
        <vt:i4>0</vt:i4>
      </vt:variant>
      <vt:variant>
        <vt:i4>5</vt:i4>
      </vt:variant>
      <vt:variant>
        <vt:lpwstr>http://docs.oasis-open.org/office/v1.2/csd07/OpenDocument-v1.2-csd07.html</vt:lpwstr>
      </vt:variant>
      <vt:variant>
        <vt:lpwstr/>
      </vt:variant>
      <vt:variant>
        <vt:i4>4194333</vt:i4>
      </vt:variant>
      <vt:variant>
        <vt:i4>146</vt:i4>
      </vt:variant>
      <vt:variant>
        <vt:i4>0</vt:i4>
      </vt:variant>
      <vt:variant>
        <vt:i4>5</vt:i4>
      </vt:variant>
      <vt:variant>
        <vt:lpwstr>http://docs.oasis-open.org/specGuidelines/ndr/namingDirectives.html</vt:lpwstr>
      </vt:variant>
      <vt:variant>
        <vt:lpwstr>latest-version</vt:lpwstr>
      </vt:variant>
      <vt:variant>
        <vt:i4>2818155</vt:i4>
      </vt:variant>
      <vt:variant>
        <vt:i4>143</vt:i4>
      </vt:variant>
      <vt:variant>
        <vt:i4>0</vt:i4>
      </vt:variant>
      <vt:variant>
        <vt:i4>5</vt:i4>
      </vt:variant>
      <vt:variant>
        <vt:lpwstr>http://docs.oasis-open.org/specGuidelines/ndr/namingDirectives.html</vt:lpwstr>
      </vt:variant>
      <vt:variant>
        <vt:lpwstr>this-version</vt:lpwstr>
      </vt:variant>
      <vt:variant>
        <vt:i4>3670074</vt:i4>
      </vt:variant>
      <vt:variant>
        <vt:i4>140</vt:i4>
      </vt:variant>
      <vt:variant>
        <vt:i4>0</vt:i4>
      </vt:variant>
      <vt:variant>
        <vt:i4>5</vt:i4>
      </vt:variant>
      <vt:variant>
        <vt:lpwstr>http://docs.oasis-open.org/specGuidelines/ndr/namingDirectives.html</vt:lpwstr>
      </vt:variant>
      <vt:variant>
        <vt:lpwstr>revision</vt:lpwstr>
      </vt:variant>
      <vt:variant>
        <vt:i4>2097200</vt:i4>
      </vt:variant>
      <vt:variant>
        <vt:i4>137</vt:i4>
      </vt:variant>
      <vt:variant>
        <vt:i4>0</vt:i4>
      </vt:variant>
      <vt:variant>
        <vt:i4>5</vt:i4>
      </vt:variant>
      <vt:variant>
        <vt:lpwstr>http://docs.oasis-open.org/specGuidelines/ndr/namingDirectives.html</vt:lpwstr>
      </vt:variant>
      <vt:variant>
        <vt:lpwstr>stage</vt:lpwstr>
      </vt:variant>
      <vt:variant>
        <vt:i4>4259928</vt:i4>
      </vt:variant>
      <vt:variant>
        <vt:i4>134</vt:i4>
      </vt:variant>
      <vt:variant>
        <vt:i4>0</vt:i4>
      </vt:variant>
      <vt:variant>
        <vt:i4>5</vt:i4>
      </vt:variant>
      <vt:variant>
        <vt:lpwstr>http://docs.oasis-open.org/specGuidelines/ndr/namingDirectives.html</vt:lpwstr>
      </vt:variant>
      <vt:variant>
        <vt:lpwstr>workProductName</vt:lpwstr>
      </vt:variant>
      <vt:variant>
        <vt:i4>4128807</vt:i4>
      </vt:variant>
      <vt:variant>
        <vt:i4>123</vt:i4>
      </vt:variant>
      <vt:variant>
        <vt:i4>0</vt:i4>
      </vt:variant>
      <vt:variant>
        <vt:i4>5</vt:i4>
      </vt:variant>
      <vt:variant>
        <vt:lpwstr>http://www.ietf.org/rfc/rfc2119.txt</vt:lpwstr>
      </vt:variant>
      <vt:variant>
        <vt:lpwstr/>
      </vt:variant>
      <vt:variant>
        <vt:i4>1179708</vt:i4>
      </vt:variant>
      <vt:variant>
        <vt:i4>113</vt:i4>
      </vt:variant>
      <vt:variant>
        <vt:i4>0</vt:i4>
      </vt:variant>
      <vt:variant>
        <vt:i4>5</vt:i4>
      </vt:variant>
      <vt:variant>
        <vt:lpwstr/>
      </vt:variant>
      <vt:variant>
        <vt:lpwstr>_Toc409437269</vt:lpwstr>
      </vt:variant>
      <vt:variant>
        <vt:i4>1179708</vt:i4>
      </vt:variant>
      <vt:variant>
        <vt:i4>107</vt:i4>
      </vt:variant>
      <vt:variant>
        <vt:i4>0</vt:i4>
      </vt:variant>
      <vt:variant>
        <vt:i4>5</vt:i4>
      </vt:variant>
      <vt:variant>
        <vt:lpwstr/>
      </vt:variant>
      <vt:variant>
        <vt:lpwstr>_Toc409437268</vt:lpwstr>
      </vt:variant>
      <vt:variant>
        <vt:i4>1179708</vt:i4>
      </vt:variant>
      <vt:variant>
        <vt:i4>101</vt:i4>
      </vt:variant>
      <vt:variant>
        <vt:i4>0</vt:i4>
      </vt:variant>
      <vt:variant>
        <vt:i4>5</vt:i4>
      </vt:variant>
      <vt:variant>
        <vt:lpwstr/>
      </vt:variant>
      <vt:variant>
        <vt:lpwstr>_Toc409437267</vt:lpwstr>
      </vt:variant>
      <vt:variant>
        <vt:i4>1179708</vt:i4>
      </vt:variant>
      <vt:variant>
        <vt:i4>95</vt:i4>
      </vt:variant>
      <vt:variant>
        <vt:i4>0</vt:i4>
      </vt:variant>
      <vt:variant>
        <vt:i4>5</vt:i4>
      </vt:variant>
      <vt:variant>
        <vt:lpwstr/>
      </vt:variant>
      <vt:variant>
        <vt:lpwstr>_Toc409437266</vt:lpwstr>
      </vt:variant>
      <vt:variant>
        <vt:i4>1179708</vt:i4>
      </vt:variant>
      <vt:variant>
        <vt:i4>89</vt:i4>
      </vt:variant>
      <vt:variant>
        <vt:i4>0</vt:i4>
      </vt:variant>
      <vt:variant>
        <vt:i4>5</vt:i4>
      </vt:variant>
      <vt:variant>
        <vt:lpwstr/>
      </vt:variant>
      <vt:variant>
        <vt:lpwstr>_Toc409437265</vt:lpwstr>
      </vt:variant>
      <vt:variant>
        <vt:i4>1179708</vt:i4>
      </vt:variant>
      <vt:variant>
        <vt:i4>83</vt:i4>
      </vt:variant>
      <vt:variant>
        <vt:i4>0</vt:i4>
      </vt:variant>
      <vt:variant>
        <vt:i4>5</vt:i4>
      </vt:variant>
      <vt:variant>
        <vt:lpwstr/>
      </vt:variant>
      <vt:variant>
        <vt:lpwstr>_Toc409437264</vt:lpwstr>
      </vt:variant>
      <vt:variant>
        <vt:i4>1179708</vt:i4>
      </vt:variant>
      <vt:variant>
        <vt:i4>77</vt:i4>
      </vt:variant>
      <vt:variant>
        <vt:i4>0</vt:i4>
      </vt:variant>
      <vt:variant>
        <vt:i4>5</vt:i4>
      </vt:variant>
      <vt:variant>
        <vt:lpwstr/>
      </vt:variant>
      <vt:variant>
        <vt:lpwstr>_Toc409437263</vt:lpwstr>
      </vt:variant>
      <vt:variant>
        <vt:i4>1179708</vt:i4>
      </vt:variant>
      <vt:variant>
        <vt:i4>71</vt:i4>
      </vt:variant>
      <vt:variant>
        <vt:i4>0</vt:i4>
      </vt:variant>
      <vt:variant>
        <vt:i4>5</vt:i4>
      </vt:variant>
      <vt:variant>
        <vt:lpwstr/>
      </vt:variant>
      <vt:variant>
        <vt:lpwstr>_Toc409437262</vt:lpwstr>
      </vt:variant>
      <vt:variant>
        <vt:i4>1179708</vt:i4>
      </vt:variant>
      <vt:variant>
        <vt:i4>65</vt:i4>
      </vt:variant>
      <vt:variant>
        <vt:i4>0</vt:i4>
      </vt:variant>
      <vt:variant>
        <vt:i4>5</vt:i4>
      </vt:variant>
      <vt:variant>
        <vt:lpwstr/>
      </vt:variant>
      <vt:variant>
        <vt:lpwstr>_Toc409437261</vt:lpwstr>
      </vt:variant>
      <vt:variant>
        <vt:i4>1179708</vt:i4>
      </vt:variant>
      <vt:variant>
        <vt:i4>59</vt:i4>
      </vt:variant>
      <vt:variant>
        <vt:i4>0</vt:i4>
      </vt:variant>
      <vt:variant>
        <vt:i4>5</vt:i4>
      </vt:variant>
      <vt:variant>
        <vt:lpwstr/>
      </vt:variant>
      <vt:variant>
        <vt:lpwstr>_Toc409437260</vt:lpwstr>
      </vt:variant>
      <vt:variant>
        <vt:i4>1114172</vt:i4>
      </vt:variant>
      <vt:variant>
        <vt:i4>53</vt:i4>
      </vt:variant>
      <vt:variant>
        <vt:i4>0</vt:i4>
      </vt:variant>
      <vt:variant>
        <vt:i4>5</vt:i4>
      </vt:variant>
      <vt:variant>
        <vt:lpwstr/>
      </vt:variant>
      <vt:variant>
        <vt:lpwstr>_Toc409437259</vt:lpwstr>
      </vt:variant>
      <vt:variant>
        <vt:i4>1114172</vt:i4>
      </vt:variant>
      <vt:variant>
        <vt:i4>47</vt:i4>
      </vt:variant>
      <vt:variant>
        <vt:i4>0</vt:i4>
      </vt:variant>
      <vt:variant>
        <vt:i4>5</vt:i4>
      </vt:variant>
      <vt:variant>
        <vt:lpwstr/>
      </vt:variant>
      <vt:variant>
        <vt:lpwstr>_Toc409437258</vt:lpwstr>
      </vt:variant>
      <vt:variant>
        <vt:i4>1114172</vt:i4>
      </vt:variant>
      <vt:variant>
        <vt:i4>41</vt:i4>
      </vt:variant>
      <vt:variant>
        <vt:i4>0</vt:i4>
      </vt:variant>
      <vt:variant>
        <vt:i4>5</vt:i4>
      </vt:variant>
      <vt:variant>
        <vt:lpwstr/>
      </vt:variant>
      <vt:variant>
        <vt:lpwstr>_Toc409437257</vt:lpwstr>
      </vt:variant>
      <vt:variant>
        <vt:i4>1114172</vt:i4>
      </vt:variant>
      <vt:variant>
        <vt:i4>35</vt:i4>
      </vt:variant>
      <vt:variant>
        <vt:i4>0</vt:i4>
      </vt:variant>
      <vt:variant>
        <vt:i4>5</vt:i4>
      </vt:variant>
      <vt:variant>
        <vt:lpwstr/>
      </vt:variant>
      <vt:variant>
        <vt:lpwstr>_Toc409437256</vt:lpwstr>
      </vt:variant>
      <vt:variant>
        <vt:i4>1114172</vt:i4>
      </vt:variant>
      <vt:variant>
        <vt:i4>29</vt:i4>
      </vt:variant>
      <vt:variant>
        <vt:i4>0</vt:i4>
      </vt:variant>
      <vt:variant>
        <vt:i4>5</vt:i4>
      </vt:variant>
      <vt:variant>
        <vt:lpwstr/>
      </vt:variant>
      <vt:variant>
        <vt:lpwstr>_Toc409437255</vt:lpwstr>
      </vt:variant>
      <vt:variant>
        <vt:i4>3604594</vt:i4>
      </vt:variant>
      <vt:variant>
        <vt:i4>24</vt:i4>
      </vt:variant>
      <vt:variant>
        <vt:i4>0</vt:i4>
      </vt:variant>
      <vt:variant>
        <vt:i4>5</vt:i4>
      </vt:variant>
      <vt:variant>
        <vt:lpwstr>https://www.oasis-open.org/policies-guidelines/ipr</vt:lpwstr>
      </vt:variant>
      <vt:variant>
        <vt:lpwstr/>
      </vt:variant>
      <vt:variant>
        <vt:i4>7995515</vt:i4>
      </vt:variant>
      <vt:variant>
        <vt:i4>21</vt:i4>
      </vt:variant>
      <vt:variant>
        <vt:i4>0</vt:i4>
      </vt:variant>
      <vt:variant>
        <vt:i4>5</vt:i4>
      </vt:variant>
      <vt:variant>
        <vt:lpwstr>https://www.oasis-open.org/policies-guidelines/tc-process</vt:lpwstr>
      </vt:variant>
      <vt:variant>
        <vt:lpwstr>standApprovProcess</vt:lpwstr>
      </vt:variant>
      <vt:variant>
        <vt:i4>7667833</vt:i4>
      </vt:variant>
      <vt:variant>
        <vt:i4>18</vt:i4>
      </vt:variant>
      <vt:variant>
        <vt:i4>0</vt:i4>
      </vt:variant>
      <vt:variant>
        <vt:i4>5</vt:i4>
      </vt:variant>
      <vt:variant>
        <vt:lpwstr>https://www.oasis-open.org/policies-guidelines/tc-process</vt:lpwstr>
      </vt:variant>
      <vt:variant>
        <vt:lpwstr>committeeDraft</vt:lpwstr>
      </vt:variant>
      <vt:variant>
        <vt:i4>524304</vt:i4>
      </vt:variant>
      <vt:variant>
        <vt:i4>15</vt:i4>
      </vt:variant>
      <vt:variant>
        <vt:i4>0</vt:i4>
      </vt:variant>
      <vt:variant>
        <vt:i4>5</vt:i4>
      </vt:variant>
      <vt:variant>
        <vt:lpwstr>https://www.oasis-open.org/policies-guidelines/tc-process</vt:lpwstr>
      </vt:variant>
      <vt:variant>
        <vt:lpwstr>dWorkingDraft</vt:lpwstr>
      </vt:variant>
      <vt:variant>
        <vt:i4>3407976</vt:i4>
      </vt:variant>
      <vt:variant>
        <vt:i4>12</vt:i4>
      </vt:variant>
      <vt:variant>
        <vt:i4>0</vt:i4>
      </vt:variant>
      <vt:variant>
        <vt:i4>5</vt:i4>
      </vt:variant>
      <vt:variant>
        <vt:lpwstr>http://www.example.com/</vt:lpwstr>
      </vt:variant>
      <vt:variant>
        <vt:lpwstr/>
      </vt:variant>
      <vt:variant>
        <vt:i4>3407955</vt:i4>
      </vt:variant>
      <vt:variant>
        <vt:i4>9</vt:i4>
      </vt:variant>
      <vt:variant>
        <vt:i4>0</vt:i4>
      </vt:variant>
      <vt:variant>
        <vt:i4>5</vt:i4>
      </vt:variant>
      <vt:variant>
        <vt:lpwstr>mailto:Editor.Name@example.com</vt:lpwstr>
      </vt:variant>
      <vt:variant>
        <vt:lpwstr/>
      </vt:variant>
      <vt:variant>
        <vt:i4>3407976</vt:i4>
      </vt:variant>
      <vt:variant>
        <vt:i4>6</vt:i4>
      </vt:variant>
      <vt:variant>
        <vt:i4>0</vt:i4>
      </vt:variant>
      <vt:variant>
        <vt:i4>5</vt:i4>
      </vt:variant>
      <vt:variant>
        <vt:lpwstr>http://www.example.com/</vt:lpwstr>
      </vt:variant>
      <vt:variant>
        <vt:lpwstr/>
      </vt:variant>
      <vt:variant>
        <vt:i4>6881299</vt:i4>
      </vt:variant>
      <vt:variant>
        <vt:i4>3</vt:i4>
      </vt:variant>
      <vt:variant>
        <vt:i4>0</vt:i4>
      </vt:variant>
      <vt:variant>
        <vt:i4>5</vt:i4>
      </vt:variant>
      <vt:variant>
        <vt:lpwstr>mailto:Chair.Name@example.com</vt:lpwstr>
      </vt:variant>
      <vt:variant>
        <vt:lpwstr/>
      </vt:variant>
      <vt:variant>
        <vt:i4>327772</vt:i4>
      </vt:variant>
      <vt:variant>
        <vt:i4>0</vt:i4>
      </vt:variant>
      <vt:variant>
        <vt:i4>0</vt:i4>
      </vt:variant>
      <vt:variant>
        <vt:i4>5</vt:i4>
      </vt:variant>
      <vt:variant>
        <vt:lpwstr>https://www.oasis-open.org/committees/TC-short-name/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subject/>
  <dc:creator>Stefan Hagen (Individual)</dc:creator>
  <cp:keywords/>
  <dc:description/>
  <cp:lastModifiedBy>Stefan Hagen</cp:lastModifiedBy>
  <cp:revision>11</cp:revision>
  <cp:lastPrinted>2017-03-12T21:48:00Z</cp:lastPrinted>
  <dcterms:created xsi:type="dcterms:W3CDTF">2017-03-12T21:27:00Z</dcterms:created>
  <dcterms:modified xsi:type="dcterms:W3CDTF">2017-03-12T21:55:00Z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TC Name</vt:lpwstr>
  </property>
  <property fmtid="{D5CDD505-2E9C-101B-9397-08002B2CF9AE}" pid="3" name="WP abbreviation">
    <vt:lpwstr>WP abbreviation, no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Editor #3">
    <vt:lpwstr>Editor #3</vt:lpwstr>
  </property>
  <property fmtid="{D5CDD505-2E9C-101B-9397-08002B2CF9AE}" pid="8" name="namespace #1">
    <vt:lpwstr>namespace #1</vt:lpwstr>
  </property>
  <property fmtid="{D5CDD505-2E9C-101B-9397-08002B2CF9AE}" pid="9" name="namespace #2">
    <vt:lpwstr>namespace #2</vt:lpwstr>
  </property>
  <property fmtid="{D5CDD505-2E9C-101B-9397-08002B2CF9AE}" pid="10" name="namespace #3">
    <vt:lpwstr>namespace #3</vt:lpwstr>
  </property>
</Properties>
</file>